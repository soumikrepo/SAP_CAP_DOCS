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AA6EDB6" w14:textId="23866E9D" w:rsidR="00BE3D37" w:rsidRPr="00180688" w:rsidRDefault="00BE3D37" w:rsidP="00FF3F7A">
      <w:pPr>
        <w:pStyle w:val="Heading1"/>
        <w:ind w:left="720" w:firstLine="720"/>
        <w:rPr>
          <w:b/>
          <w:bCs/>
        </w:rPr>
      </w:pPr>
      <w:r w:rsidRPr="00180688">
        <w:rPr>
          <w:b/>
          <w:bCs/>
        </w:rPr>
        <w:t>What is the difference between ON-PREMISE &amp; CLOUD</w:t>
      </w:r>
    </w:p>
    <w:p w14:paraId="43D56655" w14:textId="2034EBF8" w:rsidR="006156EA" w:rsidRDefault="006156EA" w:rsidP="00716D8C">
      <w:pPr>
        <w:rPr>
          <w:shd w:val="clear" w:color="auto" w:fill="FFFFFF"/>
        </w:rPr>
      </w:pPr>
      <w:r w:rsidRPr="006156EA">
        <w:rPr>
          <w:b/>
          <w:bCs/>
          <w:shd w:val="clear" w:color="auto" w:fill="FFFFFF"/>
        </w:rPr>
        <w:t>On-premise</w:t>
      </w:r>
      <w:r>
        <w:rPr>
          <w:shd w:val="clear" w:color="auto" w:fill="FFFFFF"/>
        </w:rPr>
        <w:t xml:space="preserve"> software is installed and runs on a company's own hardware infrastructure, and </w:t>
      </w:r>
      <w:r w:rsidR="00BF2CEF">
        <w:rPr>
          <w:shd w:val="clear" w:color="auto" w:fill="FFFFFF"/>
        </w:rPr>
        <w:t>accessed through local host</w:t>
      </w:r>
    </w:p>
    <w:p w14:paraId="0158D8B1" w14:textId="099D19F1" w:rsidR="00C67340" w:rsidRDefault="006156EA" w:rsidP="00716D8C">
      <w:pPr>
        <w:rPr>
          <w:shd w:val="clear" w:color="auto" w:fill="FFFFFF"/>
        </w:rPr>
      </w:pPr>
      <w:r>
        <w:rPr>
          <w:shd w:val="clear" w:color="auto" w:fill="FFFFFF"/>
        </w:rPr>
        <w:t xml:space="preserve">whereas </w:t>
      </w:r>
      <w:r w:rsidRPr="006156EA">
        <w:rPr>
          <w:b/>
          <w:bCs/>
          <w:shd w:val="clear" w:color="auto" w:fill="FFFFFF"/>
        </w:rPr>
        <w:t>cloud</w:t>
      </w:r>
      <w:r>
        <w:rPr>
          <w:shd w:val="clear" w:color="auto" w:fill="FFFFFF"/>
        </w:rPr>
        <w:t xml:space="preserve"> software is </w:t>
      </w:r>
      <w:r w:rsidR="00C67340">
        <w:rPr>
          <w:shd w:val="clear" w:color="auto" w:fill="FFFFFF"/>
        </w:rPr>
        <w:t xml:space="preserve">installed and runs </w:t>
      </w:r>
      <w:r>
        <w:rPr>
          <w:shd w:val="clear" w:color="auto" w:fill="FFFFFF"/>
        </w:rPr>
        <w:t>on the provider's servers, and accessed through a web browser or other interface.</w:t>
      </w:r>
    </w:p>
    <w:p w14:paraId="1B1C79D2" w14:textId="772A8086" w:rsidR="00C67340" w:rsidRDefault="00462ACF" w:rsidP="00716D8C">
      <w:pPr>
        <w:rPr>
          <w:b/>
          <w:bCs/>
          <w:shd w:val="clear" w:color="auto" w:fill="FFFFFF"/>
        </w:rPr>
      </w:pPr>
      <w:r w:rsidRPr="00462ACF">
        <w:rPr>
          <w:noProof/>
          <w:shd w:val="clear" w:color="auto" w:fill="FFFFFF"/>
        </w:rPr>
        <w:drawing>
          <wp:anchor distT="0" distB="0" distL="114300" distR="114300" simplePos="0" relativeHeight="251792896" behindDoc="0" locked="0" layoutInCell="1" allowOverlap="1" wp14:anchorId="3938A291" wp14:editId="7449A5AE">
            <wp:simplePos x="0" y="0"/>
            <wp:positionH relativeFrom="column">
              <wp:posOffset>5603240</wp:posOffset>
            </wp:positionH>
            <wp:positionV relativeFrom="paragraph">
              <wp:posOffset>2540</wp:posOffset>
            </wp:positionV>
            <wp:extent cx="987818" cy="1922559"/>
            <wp:effectExtent l="0" t="0" r="0" b="0"/>
            <wp:wrapNone/>
            <wp:docPr id="802755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755575"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987818" cy="1922559"/>
                    </a:xfrm>
                    <a:prstGeom prst="rect">
                      <a:avLst/>
                    </a:prstGeom>
                  </pic:spPr>
                </pic:pic>
              </a:graphicData>
            </a:graphic>
            <wp14:sizeRelH relativeFrom="page">
              <wp14:pctWidth>0</wp14:pctWidth>
            </wp14:sizeRelH>
            <wp14:sizeRelV relativeFrom="page">
              <wp14:pctHeight>0</wp14:pctHeight>
            </wp14:sizeRelV>
          </wp:anchor>
        </w:drawing>
      </w:r>
      <w:r w:rsidR="00C67340">
        <w:rPr>
          <w:shd w:val="clear" w:color="auto" w:fill="FFFFFF"/>
        </w:rPr>
        <w:t xml:space="preserve">So to give you better example lets compare it to a pizza delivery. So I am very hungry today and definitely I am going to eat pizza today. </w:t>
      </w:r>
      <w:r w:rsidR="00E430F3">
        <w:rPr>
          <w:shd w:val="clear" w:color="auto" w:fill="FFFFFF"/>
        </w:rPr>
        <w:t xml:space="preserve">So the Options I have </w:t>
      </w:r>
    </w:p>
    <w:p w14:paraId="43CA92D1" w14:textId="63CCF3B7" w:rsidR="00462ACF" w:rsidRDefault="00E430F3" w:rsidP="00716D8C">
      <w:pPr>
        <w:rPr>
          <w:shd w:val="clear" w:color="auto" w:fill="FFFFFF"/>
        </w:rPr>
      </w:pPr>
      <w:r>
        <w:rPr>
          <w:b/>
          <w:bCs/>
          <w:shd w:val="clear" w:color="auto" w:fill="FFFFFF"/>
        </w:rPr>
        <w:t xml:space="preserve">Option-1 : </w:t>
      </w:r>
      <w:r>
        <w:rPr>
          <w:shd w:val="clear" w:color="auto" w:fill="FFFFFF"/>
        </w:rPr>
        <w:t xml:space="preserve">I will go to market I purchase everything raw materials which is used to prepare a pizza. And I will prepare a pizza by own. Now imagine in the world of software, If your company want to use software or build software, they need hardware, they need everything and everything is managed by your own company. That’s exactly is </w:t>
      </w:r>
      <w:r>
        <w:rPr>
          <w:b/>
          <w:bCs/>
          <w:shd w:val="clear" w:color="auto" w:fill="FFFFFF"/>
        </w:rPr>
        <w:t xml:space="preserve">On-premise solution. </w:t>
      </w:r>
      <w:r>
        <w:rPr>
          <w:shd w:val="clear" w:color="auto" w:fill="FFFFFF"/>
        </w:rPr>
        <w:t>So right from managing of physical hardware, ram, computer, computing-resources, servers, networking</w:t>
      </w:r>
      <w:r w:rsidR="00462ACF">
        <w:rPr>
          <w:shd w:val="clear" w:color="auto" w:fill="FFFFFF"/>
        </w:rPr>
        <w:t xml:space="preserve">, security, firewall, people, server room, cooling, development, code, infrastructure everything is your own company. </w:t>
      </w:r>
    </w:p>
    <w:p w14:paraId="3FDE6152" w14:textId="59C256A0" w:rsidR="00462ACF" w:rsidRDefault="00462ACF" w:rsidP="00B63404">
      <w:pPr>
        <w:ind w:left="720"/>
        <w:rPr>
          <w:shd w:val="clear" w:color="auto" w:fill="FFFFFF"/>
        </w:rPr>
      </w:pPr>
    </w:p>
    <w:p w14:paraId="186A1C71" w14:textId="3DB93F8E" w:rsidR="00462ACF" w:rsidRDefault="00716D8C" w:rsidP="00B63404">
      <w:pPr>
        <w:ind w:left="720"/>
        <w:rPr>
          <w:shd w:val="clear" w:color="auto" w:fill="FFFFFF"/>
        </w:rPr>
      </w:pPr>
      <w:r w:rsidRPr="00137BAC">
        <w:rPr>
          <w:b/>
          <w:bCs/>
          <w:noProof/>
          <w:shd w:val="clear" w:color="auto" w:fill="FFFFFF"/>
        </w:rPr>
        <w:drawing>
          <wp:anchor distT="0" distB="0" distL="114300" distR="114300" simplePos="0" relativeHeight="251795968" behindDoc="0" locked="0" layoutInCell="1" allowOverlap="1" wp14:anchorId="0F14E7B5" wp14:editId="52A4B4AC">
            <wp:simplePos x="0" y="0"/>
            <wp:positionH relativeFrom="column">
              <wp:posOffset>5657920</wp:posOffset>
            </wp:positionH>
            <wp:positionV relativeFrom="paragraph">
              <wp:posOffset>263525</wp:posOffset>
            </wp:positionV>
            <wp:extent cx="984456" cy="1668613"/>
            <wp:effectExtent l="0" t="0" r="0" b="0"/>
            <wp:wrapNone/>
            <wp:docPr id="324271560" name="Picture 1" descr="A screenshot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271560" name="Picture 1" descr="A screenshot of a menu&#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984456" cy="1668613"/>
                    </a:xfrm>
                    <a:prstGeom prst="rect">
                      <a:avLst/>
                    </a:prstGeom>
                  </pic:spPr>
                </pic:pic>
              </a:graphicData>
            </a:graphic>
            <wp14:sizeRelH relativeFrom="page">
              <wp14:pctWidth>0</wp14:pctWidth>
            </wp14:sizeRelH>
            <wp14:sizeRelV relativeFrom="page">
              <wp14:pctHeight>0</wp14:pctHeight>
            </wp14:sizeRelV>
          </wp:anchor>
        </w:drawing>
      </w:r>
    </w:p>
    <w:p w14:paraId="17764A36" w14:textId="70426212" w:rsidR="00190F34" w:rsidRDefault="007245A3" w:rsidP="00716D8C">
      <w:pPr>
        <w:rPr>
          <w:b/>
          <w:bCs/>
          <w:shd w:val="clear" w:color="auto" w:fill="FFFFFF"/>
        </w:rPr>
      </w:pPr>
      <w:r w:rsidRPr="007245A3">
        <w:rPr>
          <w:b/>
          <w:bCs/>
          <w:noProof/>
          <w:shd w:val="clear" w:color="auto" w:fill="FFFFFF"/>
        </w:rPr>
        <w:drawing>
          <wp:anchor distT="0" distB="0" distL="114300" distR="114300" simplePos="0" relativeHeight="251800064" behindDoc="0" locked="0" layoutInCell="1" allowOverlap="1" wp14:anchorId="036DE127" wp14:editId="1A1F44EA">
            <wp:simplePos x="0" y="0"/>
            <wp:positionH relativeFrom="column">
              <wp:posOffset>5599379</wp:posOffset>
            </wp:positionH>
            <wp:positionV relativeFrom="paragraph">
              <wp:posOffset>1780142</wp:posOffset>
            </wp:positionV>
            <wp:extent cx="1044244" cy="1728684"/>
            <wp:effectExtent l="0" t="0" r="0" b="0"/>
            <wp:wrapNone/>
            <wp:docPr id="1435899239" name="Picture 1" descr="A menu of a food sto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899239" name="Picture 1" descr="A menu of a food store&#10;&#10;Description automatically generated with medium confidenc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044244" cy="1728684"/>
                    </a:xfrm>
                    <a:prstGeom prst="rect">
                      <a:avLst/>
                    </a:prstGeom>
                  </pic:spPr>
                </pic:pic>
              </a:graphicData>
            </a:graphic>
            <wp14:sizeRelH relativeFrom="page">
              <wp14:pctWidth>0</wp14:pctWidth>
            </wp14:sizeRelH>
            <wp14:sizeRelV relativeFrom="page">
              <wp14:pctHeight>0</wp14:pctHeight>
            </wp14:sizeRelV>
          </wp:anchor>
        </w:drawing>
      </w:r>
      <w:r w:rsidR="00462ACF">
        <w:rPr>
          <w:b/>
          <w:bCs/>
          <w:shd w:val="clear" w:color="auto" w:fill="FFFFFF"/>
        </w:rPr>
        <w:t xml:space="preserve">Option-2 : </w:t>
      </w:r>
      <w:r w:rsidR="00462ACF">
        <w:rPr>
          <w:shd w:val="clear" w:color="auto" w:fill="FFFFFF"/>
        </w:rPr>
        <w:t xml:space="preserve">On the other side I would say, I don’t have that much of time and I am very hungry and                 I would want some part of these as out-source. I would go back to market and say what ever infrastructure is required which include </w:t>
      </w:r>
      <w:r w:rsidR="00462ACF">
        <w:rPr>
          <w:b/>
          <w:bCs/>
          <w:shd w:val="clear" w:color="auto" w:fill="FFFFFF"/>
        </w:rPr>
        <w:t xml:space="preserve">cheese, Toppings, Tomato Sauce, Pizza Dough </w:t>
      </w:r>
      <w:r w:rsidR="00462ACF">
        <w:rPr>
          <w:shd w:val="clear" w:color="auto" w:fill="FFFFFF"/>
        </w:rPr>
        <w:t>all of these      I will</w:t>
      </w:r>
      <w:r w:rsidR="00462ACF">
        <w:rPr>
          <w:b/>
          <w:bCs/>
          <w:shd w:val="clear" w:color="auto" w:fill="FFFFFF"/>
        </w:rPr>
        <w:t xml:space="preserve"> </w:t>
      </w:r>
      <w:r w:rsidR="00462ACF">
        <w:rPr>
          <w:shd w:val="clear" w:color="auto" w:fill="FFFFFF"/>
        </w:rPr>
        <w:t xml:space="preserve">outsource, I will get it from market and perhaps I just </w:t>
      </w:r>
      <w:r w:rsidR="00426D5D">
        <w:rPr>
          <w:shd w:val="clear" w:color="auto" w:fill="FFFFFF"/>
        </w:rPr>
        <w:t>to take that out and bake it and eat it.</w:t>
      </w:r>
      <w:r w:rsidR="00426D5D">
        <w:rPr>
          <w:shd w:val="clear" w:color="auto" w:fill="FFFFFF"/>
        </w:rPr>
        <w:tab/>
        <w:t xml:space="preserve">               I get most of the materials from outside just need to bring it my oven and I cook it and I will eat it.    So in this case I just need to manage </w:t>
      </w:r>
      <w:r w:rsidR="00426D5D">
        <w:rPr>
          <w:b/>
          <w:bCs/>
          <w:shd w:val="clear" w:color="auto" w:fill="FFFFFF"/>
        </w:rPr>
        <w:t xml:space="preserve">Fire, Oven, Electric/Gas, Soda, Dining Table. </w:t>
      </w:r>
      <w:r w:rsidR="00426D5D">
        <w:rPr>
          <w:shd w:val="clear" w:color="auto" w:fill="FFFFFF"/>
        </w:rPr>
        <w:t>Rest of the items    I will outsource</w:t>
      </w:r>
      <w:r w:rsidR="00190F34">
        <w:rPr>
          <w:shd w:val="clear" w:color="auto" w:fill="FFFFFF"/>
        </w:rPr>
        <w:t xml:space="preserve">, So this is similar to a infrastructure as a service, where your company says I would want somebody else to own the hardware I don’t want to manage </w:t>
      </w:r>
      <w:r w:rsidR="00190F34" w:rsidRPr="00190F34">
        <w:rPr>
          <w:b/>
          <w:bCs/>
          <w:shd w:val="clear" w:color="auto" w:fill="FFFFFF"/>
        </w:rPr>
        <w:t>hardware</w:t>
      </w:r>
      <w:r w:rsidR="00190F34">
        <w:rPr>
          <w:shd w:val="clear" w:color="auto" w:fill="FFFFFF"/>
        </w:rPr>
        <w:t xml:space="preserve"> , </w:t>
      </w:r>
      <w:r w:rsidR="00190F34">
        <w:rPr>
          <w:b/>
          <w:bCs/>
          <w:shd w:val="clear" w:color="auto" w:fill="FFFFFF"/>
        </w:rPr>
        <w:t xml:space="preserve">security, data-centre, database, storage, ram, and computing resources. </w:t>
      </w:r>
      <w:r w:rsidR="00190F34">
        <w:rPr>
          <w:shd w:val="clear" w:color="auto" w:fill="FFFFFF"/>
        </w:rPr>
        <w:t xml:space="preserve">Let me outsource that to somebody. And the somebody is AWS, AZURE. So this technique is like </w:t>
      </w:r>
      <w:r w:rsidR="00190F34">
        <w:rPr>
          <w:b/>
          <w:bCs/>
          <w:shd w:val="clear" w:color="auto" w:fill="FFFFFF"/>
        </w:rPr>
        <w:t xml:space="preserve">Infrastructure as a service. </w:t>
      </w:r>
    </w:p>
    <w:p w14:paraId="37365F5B" w14:textId="77AF3BDF" w:rsidR="007245A3" w:rsidRDefault="00A50EA3" w:rsidP="00716D8C">
      <w:pPr>
        <w:rPr>
          <w:shd w:val="clear" w:color="auto" w:fill="FFFFFF"/>
        </w:rPr>
      </w:pPr>
      <w:r>
        <w:rPr>
          <w:b/>
          <w:bCs/>
          <w:shd w:val="clear" w:color="auto" w:fill="FFFFFF"/>
        </w:rPr>
        <w:t xml:space="preserve">Option-3 : </w:t>
      </w:r>
      <w:r>
        <w:rPr>
          <w:shd w:val="clear" w:color="auto" w:fill="FFFFFF"/>
        </w:rPr>
        <w:t>Then you say maybe I don’t want to</w:t>
      </w:r>
      <w:r w:rsidR="00B7243A">
        <w:rPr>
          <w:shd w:val="clear" w:color="auto" w:fill="FFFFFF"/>
        </w:rPr>
        <w:t xml:space="preserve"> manage my fire cooking and oven in that case I will  go with </w:t>
      </w:r>
      <w:r w:rsidR="00B7243A">
        <w:rPr>
          <w:b/>
          <w:bCs/>
          <w:shd w:val="clear" w:color="auto" w:fill="FFFFFF"/>
        </w:rPr>
        <w:t xml:space="preserve">Platform as a Service. </w:t>
      </w:r>
      <w:r w:rsidR="003331BD">
        <w:rPr>
          <w:shd w:val="clear" w:color="auto" w:fill="FFFFFF"/>
        </w:rPr>
        <w:t>In this case what I would do is I would order pizza online and let                    them deliver at my home</w:t>
      </w:r>
      <w:r w:rsidR="003C11E2">
        <w:rPr>
          <w:shd w:val="clear" w:color="auto" w:fill="FFFFFF"/>
        </w:rPr>
        <w:t xml:space="preserve">. In that case you are not cooking. That is again managed by the vendor   who cooks it and use their own raw materials and get you the pizza at home delivered. And just     you need to manage your </w:t>
      </w:r>
      <w:r w:rsidR="003C11E2">
        <w:rPr>
          <w:b/>
          <w:bCs/>
          <w:shd w:val="clear" w:color="auto" w:fill="FFFFFF"/>
        </w:rPr>
        <w:t>dining table</w:t>
      </w:r>
      <w:r w:rsidR="00C502A0">
        <w:rPr>
          <w:b/>
          <w:bCs/>
          <w:shd w:val="clear" w:color="auto" w:fill="FFFFFF"/>
        </w:rPr>
        <w:t xml:space="preserve">, </w:t>
      </w:r>
      <w:r w:rsidR="003C11E2">
        <w:rPr>
          <w:b/>
          <w:bCs/>
          <w:shd w:val="clear" w:color="auto" w:fill="FFFFFF"/>
        </w:rPr>
        <w:t xml:space="preserve">soda </w:t>
      </w:r>
      <w:r w:rsidR="003C11E2">
        <w:rPr>
          <w:shd w:val="clear" w:color="auto" w:fill="FFFFFF"/>
        </w:rPr>
        <w:t xml:space="preserve"> to enjoy your pizza. </w:t>
      </w:r>
      <w:r w:rsidR="00C502A0">
        <w:rPr>
          <w:shd w:val="clear" w:color="auto" w:fill="FFFFFF"/>
        </w:rPr>
        <w:t>That is platform as a service    where the required platform to developed application is managed by the somebody else.</w:t>
      </w:r>
      <w:r w:rsidR="007245A3">
        <w:rPr>
          <w:shd w:val="clear" w:color="auto" w:fill="FFFFFF"/>
        </w:rPr>
        <w:t xml:space="preserve">                                 So here both </w:t>
      </w:r>
      <w:r w:rsidR="007245A3" w:rsidRPr="007245A3">
        <w:rPr>
          <w:b/>
          <w:bCs/>
          <w:shd w:val="clear" w:color="auto" w:fill="FFFFFF"/>
        </w:rPr>
        <w:t>infrastructure</w:t>
      </w:r>
      <w:r w:rsidR="007245A3">
        <w:rPr>
          <w:shd w:val="clear" w:color="auto" w:fill="FFFFFF"/>
        </w:rPr>
        <w:t xml:space="preserve"> and </w:t>
      </w:r>
      <w:r w:rsidR="007245A3" w:rsidRPr="007245A3">
        <w:rPr>
          <w:b/>
          <w:bCs/>
          <w:shd w:val="clear" w:color="auto" w:fill="FFFFFF"/>
        </w:rPr>
        <w:t>platform</w:t>
      </w:r>
      <w:r w:rsidR="007245A3">
        <w:rPr>
          <w:shd w:val="clear" w:color="auto" w:fill="FFFFFF"/>
        </w:rPr>
        <w:t xml:space="preserve"> are managed by the third party vendor.</w:t>
      </w:r>
    </w:p>
    <w:p w14:paraId="1BFDA78F" w14:textId="25091BF3" w:rsidR="003E5633" w:rsidRDefault="004D20D2" w:rsidP="00B63404">
      <w:pPr>
        <w:ind w:left="720"/>
        <w:rPr>
          <w:b/>
          <w:bCs/>
          <w:shd w:val="clear" w:color="auto" w:fill="FFFFFF"/>
        </w:rPr>
      </w:pPr>
      <w:r w:rsidRPr="004D20D2">
        <w:rPr>
          <w:noProof/>
          <w:shd w:val="clear" w:color="auto" w:fill="FFFFFF"/>
        </w:rPr>
        <w:drawing>
          <wp:anchor distT="0" distB="0" distL="114300" distR="114300" simplePos="0" relativeHeight="251780608" behindDoc="0" locked="0" layoutInCell="1" allowOverlap="1" wp14:anchorId="32CEEA84" wp14:editId="6289C5D9">
            <wp:simplePos x="0" y="0"/>
            <wp:positionH relativeFrom="column">
              <wp:posOffset>5559690</wp:posOffset>
            </wp:positionH>
            <wp:positionV relativeFrom="paragraph">
              <wp:posOffset>257203</wp:posOffset>
            </wp:positionV>
            <wp:extent cx="1054553" cy="2009010"/>
            <wp:effectExtent l="0" t="0" r="0" b="0"/>
            <wp:wrapNone/>
            <wp:docPr id="2027073695" name="Picture 1" descr="A menu of a pizza restauran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073695" name="Picture 1" descr="A menu of a pizza restaurant&#10;&#10;Description automatically generated with medium confidenc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054553" cy="2009010"/>
                    </a:xfrm>
                    <a:prstGeom prst="rect">
                      <a:avLst/>
                    </a:prstGeom>
                  </pic:spPr>
                </pic:pic>
              </a:graphicData>
            </a:graphic>
            <wp14:sizeRelH relativeFrom="page">
              <wp14:pctWidth>0</wp14:pctWidth>
            </wp14:sizeRelH>
            <wp14:sizeRelV relativeFrom="page">
              <wp14:pctHeight>0</wp14:pctHeight>
            </wp14:sizeRelV>
          </wp:anchor>
        </w:drawing>
      </w:r>
    </w:p>
    <w:p w14:paraId="489C3A34" w14:textId="2C71B8FB" w:rsidR="00841150" w:rsidRDefault="003E5633" w:rsidP="00841150">
      <w:pPr>
        <w:rPr>
          <w:shd w:val="clear" w:color="auto" w:fill="FFFFFF"/>
        </w:rPr>
      </w:pPr>
      <w:r>
        <w:rPr>
          <w:b/>
          <w:bCs/>
          <w:shd w:val="clear" w:color="auto" w:fill="FFFFFF"/>
        </w:rPr>
        <w:t xml:space="preserve">Option-4 : </w:t>
      </w:r>
      <w:r>
        <w:rPr>
          <w:shd w:val="clear" w:color="auto" w:fill="FFFFFF"/>
        </w:rPr>
        <w:t xml:space="preserve">And finally you decided I don’t want anything to managed by myside. I just will                           go out </w:t>
      </w:r>
      <w:r w:rsidR="00E61EC8">
        <w:rPr>
          <w:shd w:val="clear" w:color="auto" w:fill="FFFFFF"/>
        </w:rPr>
        <w:t xml:space="preserve">to somebody and say I will sit there and I will eat pizza and I will comeback home. </w:t>
      </w:r>
      <w:r w:rsidR="00E61EC8">
        <w:rPr>
          <w:shd w:val="clear" w:color="auto" w:fill="FFFFFF"/>
        </w:rPr>
        <w:tab/>
        <w:t xml:space="preserve">                   I don’t want to manage I just go, eat and come, That is called software as a service. Where  everything or you can say entire software are managed by the vendor. </w:t>
      </w:r>
    </w:p>
    <w:p w14:paraId="17CA7D6C" w14:textId="03771284" w:rsidR="00841150" w:rsidRDefault="00841150" w:rsidP="00841150">
      <w:pPr>
        <w:rPr>
          <w:shd w:val="clear" w:color="auto" w:fill="FFFFFF"/>
        </w:rPr>
      </w:pPr>
    </w:p>
    <w:p w14:paraId="49450782" w14:textId="77777777" w:rsidR="003E69C8" w:rsidRDefault="003E69C8" w:rsidP="00841150">
      <w:pPr>
        <w:rPr>
          <w:shd w:val="clear" w:color="auto" w:fill="FFFFFF"/>
        </w:rPr>
      </w:pPr>
    </w:p>
    <w:p w14:paraId="04C2DF86" w14:textId="1444C26A" w:rsidR="00BF2CEF" w:rsidRDefault="00BF2CEF" w:rsidP="00841150">
      <w:pPr>
        <w:pStyle w:val="Heading1"/>
        <w:rPr>
          <w:shd w:val="clear" w:color="auto" w:fill="FFFFFF"/>
        </w:rPr>
      </w:pPr>
      <w:r>
        <w:rPr>
          <w:shd w:val="clear" w:color="auto" w:fill="FFFFFF"/>
        </w:rPr>
        <w:lastRenderedPageBreak/>
        <w:t>Type of cloud offerings</w:t>
      </w:r>
    </w:p>
    <w:p w14:paraId="24CF780B" w14:textId="2CE3068B" w:rsidR="00BF2CEF" w:rsidRDefault="003E69C8" w:rsidP="00B63404">
      <w:pPr>
        <w:ind w:left="720"/>
      </w:pPr>
      <w:r w:rsidRPr="003B22CB">
        <w:rPr>
          <w:noProof/>
          <w:shd w:val="clear" w:color="auto" w:fill="FFFFFF"/>
        </w:rPr>
        <w:drawing>
          <wp:anchor distT="0" distB="0" distL="114300" distR="114300" simplePos="0" relativeHeight="251469312" behindDoc="0" locked="0" layoutInCell="1" allowOverlap="1" wp14:anchorId="400803DD" wp14:editId="220B989C">
            <wp:simplePos x="0" y="0"/>
            <wp:positionH relativeFrom="column">
              <wp:posOffset>-604520</wp:posOffset>
            </wp:positionH>
            <wp:positionV relativeFrom="paragraph">
              <wp:posOffset>116568</wp:posOffset>
            </wp:positionV>
            <wp:extent cx="4136175" cy="1795428"/>
            <wp:effectExtent l="0" t="0" r="0" b="0"/>
            <wp:wrapNone/>
            <wp:docPr id="1573952124" name="Picture 1" descr="A diagram of a company's customer managed managemen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952124" name="Picture 1" descr="A diagram of a company's customer managed management&#10;&#10;Description automatically generated with medium confidenc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136175" cy="1795428"/>
                    </a:xfrm>
                    <a:prstGeom prst="rect">
                      <a:avLst/>
                    </a:prstGeom>
                  </pic:spPr>
                </pic:pic>
              </a:graphicData>
            </a:graphic>
            <wp14:sizeRelH relativeFrom="page">
              <wp14:pctWidth>0</wp14:pctWidth>
            </wp14:sizeRelH>
            <wp14:sizeRelV relativeFrom="page">
              <wp14:pctHeight>0</wp14:pctHeight>
            </wp14:sizeRelV>
          </wp:anchor>
        </w:drawing>
      </w:r>
      <w:r w:rsidR="00055475">
        <w:tab/>
      </w:r>
    </w:p>
    <w:p w14:paraId="6AA86127" w14:textId="77777777" w:rsidR="00055475" w:rsidRDefault="00055475" w:rsidP="00B63404">
      <w:pPr>
        <w:ind w:left="720"/>
      </w:pPr>
    </w:p>
    <w:p w14:paraId="2905B87F" w14:textId="77777777" w:rsidR="00055475" w:rsidRDefault="00055475" w:rsidP="00B63404">
      <w:pPr>
        <w:ind w:left="720"/>
      </w:pPr>
    </w:p>
    <w:p w14:paraId="65EA4FDB" w14:textId="77777777" w:rsidR="00055475" w:rsidRDefault="00055475" w:rsidP="00B63404">
      <w:pPr>
        <w:ind w:left="720"/>
      </w:pPr>
    </w:p>
    <w:p w14:paraId="35C4B0B1" w14:textId="77777777" w:rsidR="00055475" w:rsidRDefault="00055475" w:rsidP="00B63404">
      <w:pPr>
        <w:ind w:left="720"/>
      </w:pPr>
    </w:p>
    <w:p w14:paraId="0C159CBD" w14:textId="77777777" w:rsidR="00055475" w:rsidRDefault="00055475" w:rsidP="00B63404">
      <w:pPr>
        <w:ind w:left="720"/>
      </w:pPr>
    </w:p>
    <w:p w14:paraId="6670A9D5" w14:textId="1935ACE9" w:rsidR="00055475" w:rsidRDefault="00B63404" w:rsidP="00B63404">
      <w:pPr>
        <w:ind w:left="720"/>
      </w:pPr>
      <w:r>
        <w:t xml:space="preserve"> </w:t>
      </w:r>
      <w:r>
        <w:tab/>
      </w:r>
    </w:p>
    <w:p w14:paraId="718C4FB6" w14:textId="2EDAFCC4" w:rsidR="00841150" w:rsidRPr="00841150" w:rsidRDefault="00055475" w:rsidP="00841150">
      <w:pPr>
        <w:pStyle w:val="Heading1"/>
      </w:pPr>
      <w:r>
        <w:t>So what is cloud foundry.</w:t>
      </w:r>
    </w:p>
    <w:p w14:paraId="4D78BB4B" w14:textId="00DF8B0B" w:rsidR="00055475" w:rsidRDefault="00055475" w:rsidP="00841150">
      <w:r w:rsidRPr="00055475">
        <w:t xml:space="preserve">Cloud Foundry is an </w:t>
      </w:r>
      <w:r w:rsidRPr="00055475">
        <w:rPr>
          <w:b/>
          <w:bCs/>
        </w:rPr>
        <w:t>Open Source cloud platform as a service</w:t>
      </w:r>
      <w:r w:rsidRPr="00055475">
        <w:t xml:space="preserve"> (</w:t>
      </w:r>
      <w:hyperlink r:id="rId13" w:history="1">
        <w:r w:rsidRPr="00055475">
          <w:rPr>
            <w:rStyle w:val="Hyperlink"/>
            <w:color w:val="auto"/>
            <w:u w:val="none"/>
          </w:rPr>
          <w:t>PaaS</w:t>
        </w:r>
      </w:hyperlink>
      <w:r w:rsidRPr="00055475">
        <w:t>) on which developers can build, deploy, run and scale applications. </w:t>
      </w:r>
      <w:hyperlink r:id="rId14" w:history="1">
        <w:r w:rsidRPr="00055475">
          <w:rPr>
            <w:rStyle w:val="Hyperlink"/>
            <w:b/>
            <w:bCs/>
            <w:color w:val="auto"/>
            <w:u w:val="none"/>
          </w:rPr>
          <w:t>VMware</w:t>
        </w:r>
      </w:hyperlink>
      <w:r w:rsidRPr="00055475">
        <w:t xml:space="preserve"> created Cloud Foundry, which is now part of </w:t>
      </w:r>
      <w:r w:rsidRPr="00055475">
        <w:rPr>
          <w:b/>
          <w:bCs/>
        </w:rPr>
        <w:t>Pivotal Software</w:t>
      </w:r>
      <w:r w:rsidRPr="00055475">
        <w:t>, whose parent company is Dell Technologies.</w:t>
      </w:r>
    </w:p>
    <w:p w14:paraId="24102B93" w14:textId="619EB5F5" w:rsidR="00EA3837" w:rsidRDefault="00644CBF" w:rsidP="00841150">
      <w:pPr>
        <w:rPr>
          <w:b/>
          <w:bCs/>
        </w:rPr>
      </w:pPr>
      <w:r>
        <w:t>So in cloud foundry everything managed by the SAP</w:t>
      </w:r>
      <w:r w:rsidR="00F17F8C">
        <w:t xml:space="preserve"> [</w:t>
      </w:r>
      <w:r w:rsidR="00F17F8C" w:rsidRPr="00F17F8C">
        <w:rPr>
          <w:b/>
          <w:bCs/>
        </w:rPr>
        <w:t>Iaas, Paas --- Managed</w:t>
      </w:r>
      <w:r w:rsidR="00F17F8C">
        <w:t xml:space="preserve">] </w:t>
      </w:r>
      <w:r>
        <w:t xml:space="preserve">, you as a developer just need to work with </w:t>
      </w:r>
      <w:r>
        <w:rPr>
          <w:b/>
          <w:bCs/>
        </w:rPr>
        <w:t>Application and Data.</w:t>
      </w:r>
    </w:p>
    <w:p w14:paraId="75AD6954" w14:textId="32555B8B" w:rsidR="00EA3837" w:rsidRDefault="00EA3837" w:rsidP="00841150">
      <w:pPr>
        <w:pStyle w:val="Heading1"/>
      </w:pPr>
      <w:r>
        <w:t>Setup Cloud Platform free</w:t>
      </w:r>
      <w:r w:rsidR="00265DD6">
        <w:t xml:space="preserve"> trial account </w:t>
      </w:r>
    </w:p>
    <w:p w14:paraId="3FC0E9B7" w14:textId="4317D104" w:rsidR="00007F33" w:rsidRDefault="00EA3837" w:rsidP="00841150">
      <w:r>
        <w:t xml:space="preserve">go to :  </w:t>
      </w:r>
      <w:hyperlink r:id="rId15" w:history="1">
        <w:r w:rsidRPr="00463BA5">
          <w:rPr>
            <w:rStyle w:val="Hyperlink"/>
          </w:rPr>
          <w:t>https://www.sap.com/products/technology-platform.html</w:t>
        </w:r>
      </w:hyperlink>
    </w:p>
    <w:p w14:paraId="4BD5B32E" w14:textId="0EF3D18E" w:rsidR="00EA3837" w:rsidRDefault="00EA3837" w:rsidP="00841150">
      <w:r>
        <w:t>click on create account button.</w:t>
      </w:r>
      <w:r w:rsidR="00C0598A">
        <w:t xml:space="preserve"> And by filling the necessary details create account.</w:t>
      </w:r>
    </w:p>
    <w:p w14:paraId="6A3FC349" w14:textId="661A7B71" w:rsidR="005336D1" w:rsidRDefault="005336D1" w:rsidP="00841150">
      <w:r>
        <w:t xml:space="preserve"> I have already an account : </w:t>
      </w:r>
      <w:hyperlink r:id="rId16" w:history="1">
        <w:r w:rsidRPr="00463BA5">
          <w:rPr>
            <w:rStyle w:val="Hyperlink"/>
          </w:rPr>
          <w:t>soumiksahacodedevpro@gmail.com</w:t>
        </w:r>
      </w:hyperlink>
      <w:r>
        <w:t xml:space="preserve">      password : Sapfiori@123</w:t>
      </w:r>
    </w:p>
    <w:p w14:paraId="5D71CE58" w14:textId="294E4540" w:rsidR="005336D1" w:rsidRDefault="00841150" w:rsidP="00841150">
      <w:pPr>
        <w:rPr>
          <w:rStyle w:val="Hyperlink"/>
          <w:lang w:val="en-GB"/>
        </w:rPr>
      </w:pPr>
      <w:r w:rsidRPr="003A5904">
        <w:rPr>
          <w:noProof/>
          <w:lang w:val="en-GB"/>
        </w:rPr>
        <w:drawing>
          <wp:anchor distT="0" distB="0" distL="114300" distR="114300" simplePos="0" relativeHeight="251778560" behindDoc="0" locked="0" layoutInCell="1" allowOverlap="1" wp14:anchorId="6BFC38E4" wp14:editId="0C67F487">
            <wp:simplePos x="0" y="0"/>
            <wp:positionH relativeFrom="column">
              <wp:posOffset>3131820</wp:posOffset>
            </wp:positionH>
            <wp:positionV relativeFrom="paragraph">
              <wp:posOffset>199390</wp:posOffset>
            </wp:positionV>
            <wp:extent cx="3406140" cy="799646"/>
            <wp:effectExtent l="190500" t="190500" r="175260" b="172085"/>
            <wp:wrapNone/>
            <wp:docPr id="19248747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874710"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406140" cy="799646"/>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272E09">
        <w:t xml:space="preserve">For login : </w:t>
      </w:r>
      <w:hyperlink r:id="rId18" w:anchor="/home/trial" w:history="1">
        <w:r w:rsidR="00272E09" w:rsidRPr="00463BA5">
          <w:rPr>
            <w:rStyle w:val="Hyperlink"/>
          </w:rPr>
          <w:t>https://account.hanatrial.ondemand.com/trial/#/home/trial</w:t>
        </w:r>
      </w:hyperlink>
    </w:p>
    <w:p w14:paraId="5E0D2768" w14:textId="4DE9D130" w:rsidR="003A5904" w:rsidRPr="003A5904" w:rsidRDefault="003A5904" w:rsidP="00B63404">
      <w:pPr>
        <w:ind w:left="720"/>
        <w:rPr>
          <w:lang w:val="en-GB"/>
        </w:rPr>
      </w:pPr>
    </w:p>
    <w:p w14:paraId="74B51558" w14:textId="41ED1BC9" w:rsidR="00272E09" w:rsidRDefault="00D47A09" w:rsidP="00B63404">
      <w:pPr>
        <w:ind w:left="720"/>
      </w:pPr>
      <w:r>
        <w:tab/>
      </w:r>
    </w:p>
    <w:p w14:paraId="45AC8AE5" w14:textId="77777777" w:rsidR="00D47A09" w:rsidRDefault="00D47A09" w:rsidP="00B63404">
      <w:pPr>
        <w:ind w:left="720"/>
      </w:pPr>
    </w:p>
    <w:p w14:paraId="0DDDBF2D" w14:textId="0B99EBC2" w:rsidR="00D47A09" w:rsidRDefault="00D47A09" w:rsidP="00841150">
      <w:r>
        <w:rPr>
          <w:lang w:val="en-GB"/>
        </w:rPr>
        <w:t>So when you setup your sap cloud foundry account. You will see a global account. A global account from sap point of view represents a customer for billing purpose.</w:t>
      </w:r>
      <w:r w:rsidR="001A64DE">
        <w:rPr>
          <w:lang w:val="en-GB"/>
        </w:rPr>
        <w:t xml:space="preserve"> Suppose </w:t>
      </w:r>
      <w:r w:rsidR="00CB2814">
        <w:rPr>
          <w:lang w:val="en-GB"/>
        </w:rPr>
        <w:t>I am</w:t>
      </w:r>
      <w:r w:rsidR="001A64DE">
        <w:rPr>
          <w:lang w:val="en-GB"/>
        </w:rPr>
        <w:t xml:space="preserve"> a </w:t>
      </w:r>
      <w:r w:rsidR="001A64DE">
        <w:rPr>
          <w:b/>
          <w:bCs/>
          <w:lang w:val="en-GB"/>
        </w:rPr>
        <w:t xml:space="preserve">Deloitte </w:t>
      </w:r>
      <w:r w:rsidR="00713739">
        <w:rPr>
          <w:b/>
          <w:bCs/>
          <w:lang w:val="en-GB"/>
        </w:rPr>
        <w:t>or Accenture</w:t>
      </w:r>
      <w:r w:rsidR="00713739">
        <w:rPr>
          <w:lang w:val="en-GB"/>
        </w:rPr>
        <w:t xml:space="preserve">. So </w:t>
      </w:r>
      <w:r w:rsidR="00CB2814">
        <w:rPr>
          <w:lang w:val="en-GB"/>
        </w:rPr>
        <w:t>I</w:t>
      </w:r>
      <w:r w:rsidR="00713739">
        <w:rPr>
          <w:lang w:val="en-GB"/>
        </w:rPr>
        <w:t xml:space="preserve"> go to sap and say </w:t>
      </w:r>
      <w:r w:rsidR="00CB2814">
        <w:rPr>
          <w:lang w:val="en-GB"/>
        </w:rPr>
        <w:t>I</w:t>
      </w:r>
      <w:r w:rsidR="00713739">
        <w:rPr>
          <w:lang w:val="en-GB"/>
        </w:rPr>
        <w:t xml:space="preserve"> want to use your platform</w:t>
      </w:r>
      <w:r w:rsidR="00D5401E">
        <w:rPr>
          <w:lang w:val="en-GB"/>
        </w:rPr>
        <w:t xml:space="preserve"> and I want services</w:t>
      </w:r>
      <w:r w:rsidR="00713739">
        <w:rPr>
          <w:lang w:val="en-GB"/>
        </w:rPr>
        <w:t xml:space="preserve"> to build application for our customers. </w:t>
      </w:r>
      <w:r w:rsidR="00C800B3">
        <w:t xml:space="preserve">So sap will </w:t>
      </w:r>
      <w:r w:rsidR="00576F98">
        <w:t>charge</w:t>
      </w:r>
      <w:r w:rsidR="00C800B3">
        <w:t xml:space="preserve"> the amount which need to pay</w:t>
      </w:r>
      <w:r w:rsidR="00576F98">
        <w:t xml:space="preserve"> based on </w:t>
      </w:r>
      <w:r w:rsidR="00523290">
        <w:t>my</w:t>
      </w:r>
      <w:r w:rsidR="00576F98">
        <w:t xml:space="preserve"> resources which </w:t>
      </w:r>
      <w:r w:rsidR="00523290">
        <w:t>I</w:t>
      </w:r>
      <w:r w:rsidR="00576F98">
        <w:t xml:space="preserve"> b</w:t>
      </w:r>
      <w:r w:rsidR="00523290">
        <w:t>ought</w:t>
      </w:r>
      <w:r w:rsidR="00C800B3">
        <w:t xml:space="preserve">. </w:t>
      </w:r>
      <w:r w:rsidR="00311339">
        <w:t xml:space="preserve">So when </w:t>
      </w:r>
      <w:r w:rsidR="00CB2814">
        <w:t>I</w:t>
      </w:r>
      <w:r w:rsidR="00311339">
        <w:t xml:space="preserve"> </w:t>
      </w:r>
      <w:r w:rsidR="00300937">
        <w:t>buy</w:t>
      </w:r>
      <w:r w:rsidR="00311339">
        <w:t xml:space="preserve"> multiple resources for </w:t>
      </w:r>
      <w:r w:rsidR="000C668F">
        <w:t>my</w:t>
      </w:r>
      <w:r w:rsidR="00311339">
        <w:t xml:space="preserve"> organisation. And all the resources are given into the global account or assigned into the global account. And that we call it as </w:t>
      </w:r>
      <w:r w:rsidR="00311339" w:rsidRPr="00CB2814">
        <w:rPr>
          <w:b/>
          <w:bCs/>
        </w:rPr>
        <w:t>entitlement</w:t>
      </w:r>
      <w:r w:rsidR="00311339">
        <w:t>.</w:t>
      </w:r>
      <w:r w:rsidR="00CB2814">
        <w:t xml:space="preserve">  So after I got the all entitlements, now it is my decision  how to distribute the resources into different departments</w:t>
      </w:r>
      <w:r w:rsidR="00E80B82">
        <w:t>, So to do that I need to have a sub-account.</w:t>
      </w:r>
      <w:r w:rsidR="00B63404">
        <w:t xml:space="preserve"> So a sub-account is per region.</w:t>
      </w:r>
      <w:r w:rsidR="00975D4F">
        <w:t xml:space="preserve"> So lets say I am </w:t>
      </w:r>
      <w:r w:rsidR="00975D4F" w:rsidRPr="00975D4F">
        <w:rPr>
          <w:b/>
          <w:bCs/>
        </w:rPr>
        <w:t>Accenture</w:t>
      </w:r>
      <w:r w:rsidR="00975D4F">
        <w:rPr>
          <w:b/>
          <w:bCs/>
        </w:rPr>
        <w:t xml:space="preserve">. </w:t>
      </w:r>
      <w:r w:rsidR="00975D4F">
        <w:t xml:space="preserve">And I have right now 2 departments, one is </w:t>
      </w:r>
      <w:r w:rsidR="00975D4F" w:rsidRPr="00975D4F">
        <w:t>HR</w:t>
      </w:r>
      <w:r w:rsidR="00975D4F">
        <w:rPr>
          <w:b/>
          <w:bCs/>
        </w:rPr>
        <w:t xml:space="preserve"> </w:t>
      </w:r>
      <w:r w:rsidR="00975D4F">
        <w:t xml:space="preserve">and another one is </w:t>
      </w:r>
      <w:r w:rsidR="00975D4F" w:rsidRPr="00975D4F">
        <w:t>Finance</w:t>
      </w:r>
      <w:r w:rsidR="00975D4F">
        <w:rPr>
          <w:b/>
          <w:bCs/>
        </w:rPr>
        <w:t xml:space="preserve">.  </w:t>
      </w:r>
      <w:r w:rsidR="00510085">
        <w:t xml:space="preserve">In finance department I want to give ABAP and hana. In the HR I will give Java, Node Js . So I have a flexibility to decide how I want to utilize my resource across multiple department. </w:t>
      </w:r>
      <w:r w:rsidR="00960603">
        <w:t>So I can create N number of subaccount inside the global account. And to create subaccount we need to choose the region.</w:t>
      </w:r>
      <w:r w:rsidR="005D739E">
        <w:t xml:space="preserve"> </w:t>
      </w:r>
      <w:r w:rsidR="004D63B4">
        <w:t>And based on the region it will automatically select the infrastructure provider</w:t>
      </w:r>
      <w:r w:rsidR="00ED267B">
        <w:t>.</w:t>
      </w:r>
      <w:r w:rsidR="000C668F">
        <w:t xml:space="preserve"> So</w:t>
      </w:r>
      <w:r w:rsidR="00C0726D">
        <w:t xml:space="preserve"> depending on the region we will see the different services.</w:t>
      </w:r>
      <w:r w:rsidR="00ED267B">
        <w:t xml:space="preserve"> And also we can create </w:t>
      </w:r>
      <w:r w:rsidR="005E72C4">
        <w:t xml:space="preserve">space. So space is like </w:t>
      </w:r>
      <w:r w:rsidR="000A41E2">
        <w:t>provide the access of the shared location for the department for application development.</w:t>
      </w:r>
    </w:p>
    <w:p w14:paraId="2613624F" w14:textId="67AFF251" w:rsidR="00C0726D" w:rsidRDefault="00C0726D" w:rsidP="00C0726D">
      <w:pPr>
        <w:pStyle w:val="Heading1"/>
      </w:pPr>
      <w:r>
        <w:lastRenderedPageBreak/>
        <w:t>Global Account and Sub Account</w:t>
      </w:r>
    </w:p>
    <w:p w14:paraId="46EA673B" w14:textId="0B507BB9" w:rsidR="00C0726D" w:rsidRDefault="00C0726D" w:rsidP="00C0726D">
      <w:pPr>
        <w:tabs>
          <w:tab w:val="left" w:pos="2844"/>
        </w:tabs>
      </w:pPr>
      <w:r w:rsidRPr="00C0726D">
        <w:rPr>
          <w:noProof/>
        </w:rPr>
        <w:drawing>
          <wp:anchor distT="0" distB="0" distL="114300" distR="114300" simplePos="0" relativeHeight="251437568" behindDoc="0" locked="0" layoutInCell="1" allowOverlap="1" wp14:anchorId="700B3839" wp14:editId="0360D2DB">
            <wp:simplePos x="0" y="0"/>
            <wp:positionH relativeFrom="column">
              <wp:posOffset>-883919</wp:posOffset>
            </wp:positionH>
            <wp:positionV relativeFrom="paragraph">
              <wp:posOffset>177165</wp:posOffset>
            </wp:positionV>
            <wp:extent cx="2644140" cy="403860"/>
            <wp:effectExtent l="190500" t="190500" r="175260" b="167640"/>
            <wp:wrapNone/>
            <wp:docPr id="948273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273874"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644140" cy="40386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14:paraId="0551717A" w14:textId="30997D95" w:rsidR="00C0726D" w:rsidRDefault="00C0726D" w:rsidP="00F3530F">
      <w:pPr>
        <w:tabs>
          <w:tab w:val="left" w:pos="2844"/>
        </w:tabs>
        <w:ind w:left="2844"/>
      </w:pPr>
      <w:r>
        <w:tab/>
        <w:t xml:space="preserve"> So</w:t>
      </w:r>
      <w:r w:rsidR="00F3530F">
        <w:t xml:space="preserve"> as you can see here, this is my global account.</w:t>
      </w:r>
    </w:p>
    <w:p w14:paraId="1FFE17DD" w14:textId="2D351747" w:rsidR="00C0726D" w:rsidRDefault="00674ADD" w:rsidP="00C0726D">
      <w:pPr>
        <w:tabs>
          <w:tab w:val="left" w:pos="2844"/>
        </w:tabs>
      </w:pPr>
      <w:r w:rsidRPr="00674ADD">
        <w:rPr>
          <w:noProof/>
        </w:rPr>
        <w:drawing>
          <wp:anchor distT="0" distB="0" distL="114300" distR="114300" simplePos="0" relativeHeight="251443712" behindDoc="0" locked="0" layoutInCell="1" allowOverlap="1" wp14:anchorId="3B85AF77" wp14:editId="26C811CF">
            <wp:simplePos x="0" y="0"/>
            <wp:positionH relativeFrom="column">
              <wp:posOffset>-815340</wp:posOffset>
            </wp:positionH>
            <wp:positionV relativeFrom="paragraph">
              <wp:posOffset>124460</wp:posOffset>
            </wp:positionV>
            <wp:extent cx="2197969" cy="1478280"/>
            <wp:effectExtent l="190500" t="190500" r="164465" b="179070"/>
            <wp:wrapNone/>
            <wp:docPr id="379772843"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772843" name="Picture 1" descr="A screenshot of a website&#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2197969" cy="147828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14:paraId="21454E4B" w14:textId="07477C5A" w:rsidR="00674ADD" w:rsidRDefault="00674ADD" w:rsidP="00950D19">
      <w:pPr>
        <w:tabs>
          <w:tab w:val="left" w:pos="2376"/>
        </w:tabs>
        <w:ind w:left="2376"/>
      </w:pPr>
      <w:r>
        <w:t>And this is my sub-account, which is inside my global account.</w:t>
      </w:r>
      <w:r w:rsidR="00950D19">
        <w:t xml:space="preserve"> And in this       subaccount, the region is </w:t>
      </w:r>
      <w:r w:rsidR="00950D19">
        <w:rPr>
          <w:b/>
          <w:bCs/>
        </w:rPr>
        <w:t xml:space="preserve">US </w:t>
      </w:r>
      <w:r w:rsidR="00950D19">
        <w:t xml:space="preserve">and </w:t>
      </w:r>
      <w:r w:rsidR="001A3B60">
        <w:t>the infrastructure provider is AWS.</w:t>
      </w:r>
      <w:r w:rsidR="0072141E">
        <w:t xml:space="preserve"> Basically while creating thew subaccount we need to provide the region </w:t>
      </w:r>
      <w:r w:rsidR="00523290">
        <w:t>And based on the region it will automatically select the infrastructure provider.</w:t>
      </w:r>
      <w:r w:rsidR="006C3C0F">
        <w:t xml:space="preserve"> We can create </w:t>
      </w:r>
      <w:r w:rsidR="006C3C0F">
        <w:rPr>
          <w:b/>
          <w:bCs/>
        </w:rPr>
        <w:t xml:space="preserve">N </w:t>
      </w:r>
      <w:r w:rsidR="006C3C0F">
        <w:t>number of subaccount in a global account.</w:t>
      </w:r>
    </w:p>
    <w:p w14:paraId="3EFBED6F" w14:textId="222AD1C6" w:rsidR="006C3C0F" w:rsidRDefault="006C3C0F" w:rsidP="00950D19">
      <w:pPr>
        <w:tabs>
          <w:tab w:val="left" w:pos="2376"/>
        </w:tabs>
        <w:ind w:left="2376"/>
      </w:pPr>
    </w:p>
    <w:p w14:paraId="7AA0FAAA" w14:textId="77777777" w:rsidR="00180688" w:rsidRDefault="006C3C0F" w:rsidP="00180688">
      <w:pPr>
        <w:pStyle w:val="Heading1"/>
      </w:pPr>
      <w:r>
        <w:t>Create subaccount</w:t>
      </w:r>
    </w:p>
    <w:p w14:paraId="69E2CBA9" w14:textId="2E9DE683" w:rsidR="006C3C0F" w:rsidRDefault="006C3C0F" w:rsidP="00180688">
      <w:pPr>
        <w:pStyle w:val="Heading1"/>
      </w:pPr>
      <w:r w:rsidRPr="006C3C0F">
        <w:rPr>
          <w:noProof/>
        </w:rPr>
        <w:drawing>
          <wp:anchor distT="0" distB="0" distL="114300" distR="114300" simplePos="0" relativeHeight="251450880" behindDoc="0" locked="0" layoutInCell="1" allowOverlap="1" wp14:anchorId="79115D10" wp14:editId="5943C43B">
            <wp:simplePos x="0" y="0"/>
            <wp:positionH relativeFrom="column">
              <wp:posOffset>-868680</wp:posOffset>
            </wp:positionH>
            <wp:positionV relativeFrom="paragraph">
              <wp:posOffset>172720</wp:posOffset>
            </wp:positionV>
            <wp:extent cx="768493" cy="678180"/>
            <wp:effectExtent l="190500" t="190500" r="165100" b="179070"/>
            <wp:wrapNone/>
            <wp:docPr id="19474782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478214" name="Picture 1" descr="A screenshot of a computer&#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768493" cy="67818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14:paraId="346C4151" w14:textId="2F6FBB5E" w:rsidR="006C3C0F" w:rsidRDefault="006C3C0F" w:rsidP="006C3C0F">
      <w:r>
        <w:t xml:space="preserve">     So for creating the subaccount we will click the </w:t>
      </w:r>
      <w:r>
        <w:rPr>
          <w:b/>
          <w:bCs/>
        </w:rPr>
        <w:t xml:space="preserve">Create </w:t>
      </w:r>
      <w:r>
        <w:t>dropdown and from there we will choose          the</w:t>
      </w:r>
      <w:r w:rsidR="00730C7C">
        <w:t xml:space="preserve"> </w:t>
      </w:r>
      <w:r w:rsidR="00730C7C">
        <w:rPr>
          <w:b/>
          <w:bCs/>
        </w:rPr>
        <w:t xml:space="preserve">Subaccount. </w:t>
      </w:r>
      <w:r w:rsidR="00730C7C">
        <w:t>And we will click on the Subaccount.</w:t>
      </w:r>
    </w:p>
    <w:p w14:paraId="39520C26" w14:textId="342D8D65" w:rsidR="009F4F3E" w:rsidRDefault="009F4F3E" w:rsidP="006C3C0F">
      <w:r w:rsidRPr="009F4F3E">
        <w:rPr>
          <w:noProof/>
        </w:rPr>
        <w:drawing>
          <wp:anchor distT="0" distB="0" distL="114300" distR="114300" simplePos="0" relativeHeight="251451904" behindDoc="0" locked="0" layoutInCell="1" allowOverlap="1" wp14:anchorId="45DA7BB0" wp14:editId="17CBF2C3">
            <wp:simplePos x="0" y="0"/>
            <wp:positionH relativeFrom="column">
              <wp:posOffset>-838200</wp:posOffset>
            </wp:positionH>
            <wp:positionV relativeFrom="paragraph">
              <wp:posOffset>187325</wp:posOffset>
            </wp:positionV>
            <wp:extent cx="3675013" cy="2781300"/>
            <wp:effectExtent l="190500" t="190500" r="173355" b="171450"/>
            <wp:wrapNone/>
            <wp:docPr id="7224080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408055" name="Picture 1" descr="A screenshot of a computer&#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3677550" cy="278322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14:paraId="39EB1531" w14:textId="29CEC446" w:rsidR="009F4F3E" w:rsidRDefault="009F4F3E" w:rsidP="009F4F3E">
      <w:pPr>
        <w:ind w:left="4572"/>
      </w:pPr>
      <w:r>
        <w:t xml:space="preserve">So at the time of creating the subaccount, We  need to provide the some mandatory field like </w:t>
      </w:r>
      <w:r>
        <w:rPr>
          <w:b/>
          <w:bCs/>
        </w:rPr>
        <w:t xml:space="preserve">Display Name </w:t>
      </w:r>
      <w:r>
        <w:t xml:space="preserve">i.e. we need to give a name to our Subaccount. </w:t>
      </w:r>
      <w:r>
        <w:rPr>
          <w:b/>
          <w:bCs/>
        </w:rPr>
        <w:t xml:space="preserve">Region </w:t>
      </w:r>
      <w:r>
        <w:t xml:space="preserve">i.e. we need to give region to our subaccount. And </w:t>
      </w:r>
      <w:r>
        <w:rPr>
          <w:b/>
          <w:bCs/>
        </w:rPr>
        <w:t xml:space="preserve">Description </w:t>
      </w:r>
      <w:r>
        <w:t>is the option field. After fill the All mandatory filed we will click on create button and It will create the Subaccount.</w:t>
      </w:r>
      <w:r w:rsidR="00997DBF">
        <w:t xml:space="preserve"> </w:t>
      </w:r>
    </w:p>
    <w:p w14:paraId="1010734C" w14:textId="09FDA2CF" w:rsidR="00997DBF" w:rsidRPr="00997DBF" w:rsidRDefault="00997DBF" w:rsidP="00997DBF"/>
    <w:p w14:paraId="14C6C6C5" w14:textId="31292E5C" w:rsidR="00997DBF" w:rsidRPr="00997DBF" w:rsidRDefault="00997DBF" w:rsidP="00997DBF"/>
    <w:p w14:paraId="0B5C3D2B" w14:textId="3DD54E80" w:rsidR="00997DBF" w:rsidRPr="00997DBF" w:rsidRDefault="00997DBF" w:rsidP="00997DBF"/>
    <w:p w14:paraId="4F06719E" w14:textId="4C7852E4" w:rsidR="00997DBF" w:rsidRPr="00997DBF" w:rsidRDefault="00054454" w:rsidP="00997DBF">
      <w:r w:rsidRPr="00997DBF">
        <w:rPr>
          <w:noProof/>
        </w:rPr>
        <w:drawing>
          <wp:anchor distT="0" distB="0" distL="114300" distR="114300" simplePos="0" relativeHeight="251456000" behindDoc="0" locked="0" layoutInCell="1" allowOverlap="1" wp14:anchorId="1B409163" wp14:editId="1BE11545">
            <wp:simplePos x="0" y="0"/>
            <wp:positionH relativeFrom="column">
              <wp:posOffset>-746760</wp:posOffset>
            </wp:positionH>
            <wp:positionV relativeFrom="paragraph">
              <wp:posOffset>305436</wp:posOffset>
            </wp:positionV>
            <wp:extent cx="2518833" cy="1546860"/>
            <wp:effectExtent l="190500" t="190500" r="167640" b="167640"/>
            <wp:wrapNone/>
            <wp:docPr id="11230747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074785" name="Picture 1" descr="A screenshot of a computer&#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2527359" cy="1552096"/>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14:paraId="7FF7B8CB" w14:textId="576C9D4A" w:rsidR="00997DBF" w:rsidRDefault="00997DBF" w:rsidP="00997DBF"/>
    <w:p w14:paraId="10EE4A7E" w14:textId="3EE787DF" w:rsidR="00997DBF" w:rsidRDefault="00997DBF" w:rsidP="00997DBF">
      <w:pPr>
        <w:tabs>
          <w:tab w:val="left" w:pos="3600"/>
        </w:tabs>
      </w:pPr>
      <w:r>
        <w:t xml:space="preserve">                                                                So while selecting the </w:t>
      </w:r>
      <w:r w:rsidR="00A471DE">
        <w:t>region from the dropdown, there based on</w:t>
      </w:r>
    </w:p>
    <w:p w14:paraId="616ED38F" w14:textId="6D18EB70" w:rsidR="00A471DE" w:rsidRDefault="00A471DE" w:rsidP="00997DBF">
      <w:pPr>
        <w:tabs>
          <w:tab w:val="left" w:pos="3600"/>
        </w:tabs>
      </w:pPr>
      <w:r>
        <w:t xml:space="preserve">                                                                the region, it will select the different infrastructure provider.</w:t>
      </w:r>
    </w:p>
    <w:p w14:paraId="3DCBB166" w14:textId="090C8C64" w:rsidR="00054454" w:rsidRPr="00054454" w:rsidRDefault="00000000" w:rsidP="00054454">
      <w:r>
        <w:rPr>
          <w:noProof/>
        </w:rPr>
        <w:pict w14:anchorId="7A140E5F">
          <v:shapetype id="_x0000_t77" coordsize="21600,21600" o:spt="77" adj="7200,5400,3600,8100" path="m@0,l@0@3@2@3@2@1,,10800@2@4@2@5@0@5@0,21600,21600,21600,21600,xe">
            <v:stroke joinstyle="miter"/>
            <v:formulas>
              <v:f eqn="val #0"/>
              <v:f eqn="val #1"/>
              <v:f eqn="val #2"/>
              <v:f eqn="val #3"/>
              <v:f eqn="sum 21600 0 #1"/>
              <v:f eqn="sum 21600 0 #3"/>
              <v:f eqn="sum #0 21600 0"/>
              <v:f eqn="prod @6 1 2"/>
            </v:formulas>
            <v:path o:connecttype="custom" o:connectlocs="@7,0;0,10800;@7,21600;21600,10800" o:connectangles="270,180,90,0" textboxrect="@0,0,21600,21600"/>
            <v:handles>
              <v:h position="#0,topLeft" xrange="@2,21600"/>
              <v:h position="topLeft,#1" yrange="0,@3"/>
              <v:h position="#2,#3" xrange="0,@0" yrange="@1,10800"/>
            </v:handles>
          </v:shapetype>
          <v:shape id="_x0000_s1027" type="#_x0000_t77" style="position:absolute;margin-left:318.6pt;margin-top:22.3pt;width:190.2pt;height:147.6pt;z-index:251879936" adj=",9523,3695,10524">
            <v:textbox style="mso-next-textbox:#_x0000_s1027">
              <w:txbxContent>
                <w:p w14:paraId="622A5698" w14:textId="7C2F5CFC" w:rsidR="00054454" w:rsidRPr="00CF6BA4" w:rsidRDefault="00054454" w:rsidP="00054454">
                  <w:pPr>
                    <w:rPr>
                      <w:i/>
                      <w:iCs/>
                      <w:color w:val="FF0000"/>
                      <w:lang w:val="en-GB"/>
                    </w:rPr>
                  </w:pPr>
                  <w:r w:rsidRPr="00CF6BA4">
                    <w:rPr>
                      <w:i/>
                      <w:iCs/>
                      <w:color w:val="FF0000"/>
                      <w:lang w:val="en-GB"/>
                    </w:rPr>
                    <w:t xml:space="preserve">So here as you can see I have created a subaccount named </w:t>
                  </w:r>
                  <w:r w:rsidRPr="00CF6BA4">
                    <w:rPr>
                      <w:b/>
                      <w:bCs/>
                      <w:i/>
                      <w:iCs/>
                      <w:color w:val="FF0000"/>
                      <w:lang w:val="en-GB"/>
                    </w:rPr>
                    <w:t xml:space="preserve">HR </w:t>
                  </w:r>
                  <w:r w:rsidRPr="00CF6BA4">
                    <w:rPr>
                      <w:i/>
                      <w:iCs/>
                      <w:color w:val="FF0000"/>
                      <w:lang w:val="en-GB"/>
                    </w:rPr>
                    <w:t xml:space="preserve">and I have choose the Singapore region, that’s why It automatically choose the </w:t>
                  </w:r>
                  <w:r w:rsidRPr="00CF6BA4">
                    <w:rPr>
                      <w:b/>
                      <w:bCs/>
                      <w:i/>
                      <w:iCs/>
                      <w:color w:val="FF0000"/>
                      <w:lang w:val="en-GB"/>
                    </w:rPr>
                    <w:t xml:space="preserve">Microsoft Azure </w:t>
                  </w:r>
                  <w:r w:rsidRPr="00CF6BA4">
                    <w:rPr>
                      <w:i/>
                      <w:iCs/>
                      <w:color w:val="FF0000"/>
                      <w:lang w:val="en-GB"/>
                    </w:rPr>
                    <w:t>infrastructure provider</w:t>
                  </w:r>
                </w:p>
              </w:txbxContent>
            </v:textbox>
          </v:shape>
        </w:pict>
      </w:r>
    </w:p>
    <w:p w14:paraId="3A1BDB1E" w14:textId="38DCC8B5" w:rsidR="00054454" w:rsidRPr="00054454" w:rsidRDefault="00054454" w:rsidP="00054454">
      <w:pPr>
        <w:jc w:val="right"/>
      </w:pPr>
    </w:p>
    <w:p w14:paraId="19DA6669" w14:textId="478E59D7" w:rsidR="00054454" w:rsidRPr="00054454" w:rsidRDefault="00054454" w:rsidP="00054454">
      <w:r w:rsidRPr="00054454">
        <w:rPr>
          <w:noProof/>
        </w:rPr>
        <w:drawing>
          <wp:anchor distT="0" distB="0" distL="114300" distR="114300" simplePos="0" relativeHeight="251788800" behindDoc="0" locked="0" layoutInCell="1" allowOverlap="1" wp14:anchorId="67059D21" wp14:editId="5A0166D4">
            <wp:simplePos x="0" y="0"/>
            <wp:positionH relativeFrom="column">
              <wp:posOffset>1821180</wp:posOffset>
            </wp:positionH>
            <wp:positionV relativeFrom="paragraph">
              <wp:posOffset>207010</wp:posOffset>
            </wp:positionV>
            <wp:extent cx="2200886" cy="1310640"/>
            <wp:effectExtent l="190500" t="190500" r="180975" b="175260"/>
            <wp:wrapNone/>
            <wp:docPr id="18062444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244418" name="Picture 1" descr="A screenshot of a computer&#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2200886" cy="131064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14:paraId="1CD7278F" w14:textId="0CBD4C1D" w:rsidR="00B83369" w:rsidRDefault="00054454" w:rsidP="00054454">
      <w:pPr>
        <w:tabs>
          <w:tab w:val="left" w:pos="2448"/>
        </w:tabs>
      </w:pPr>
      <w:r>
        <w:tab/>
      </w:r>
    </w:p>
    <w:p w14:paraId="1EF36E52" w14:textId="6FD419C0" w:rsidR="00B83369" w:rsidRDefault="00B83369" w:rsidP="00B83369">
      <w:pPr>
        <w:pStyle w:val="Heading1"/>
      </w:pPr>
      <w:r>
        <w:lastRenderedPageBreak/>
        <w:t xml:space="preserve">Entitlements </w:t>
      </w:r>
    </w:p>
    <w:p w14:paraId="77A34047" w14:textId="4EA9A463" w:rsidR="00961BEF" w:rsidRDefault="00B83369" w:rsidP="00B83369">
      <w:r>
        <w:t>So all the services or resources are assigned into the global account, that we call it as entitlements.</w:t>
      </w:r>
      <w:r w:rsidR="00961BEF">
        <w:t xml:space="preserve"> So in the </w:t>
      </w:r>
      <w:r w:rsidR="00961BEF" w:rsidRPr="00FC482E">
        <w:rPr>
          <w:b/>
          <w:bCs/>
        </w:rPr>
        <w:t>entitlements</w:t>
      </w:r>
      <w:r w:rsidR="00961BEF">
        <w:t xml:space="preserve">, there you will see the </w:t>
      </w:r>
      <w:r w:rsidR="00961BEF" w:rsidRPr="00961BEF">
        <w:rPr>
          <w:b/>
          <w:bCs/>
        </w:rPr>
        <w:t>service assignments</w:t>
      </w:r>
      <w:r w:rsidR="00961BEF">
        <w:rPr>
          <w:b/>
          <w:bCs/>
        </w:rPr>
        <w:t xml:space="preserve">, </w:t>
      </w:r>
      <w:r w:rsidR="00961BEF">
        <w:t xml:space="preserve">basically which are all the services are available that it will show in the </w:t>
      </w:r>
      <w:r w:rsidR="00686549">
        <w:t>service assignment</w:t>
      </w:r>
      <w:r w:rsidR="00961BEF">
        <w:t>. And the services will be vary based on different regions</w:t>
      </w:r>
    </w:p>
    <w:p w14:paraId="7A4E5663" w14:textId="143F6E1E" w:rsidR="00FF25C7" w:rsidRDefault="00961BEF" w:rsidP="00961BEF">
      <w:pPr>
        <w:pStyle w:val="Heading1"/>
      </w:pPr>
      <w:r>
        <w:t>Is servi</w:t>
      </w:r>
      <w:r w:rsidR="00FF25C7">
        <w:t>ce or resources is vary based on the region ?</w:t>
      </w:r>
    </w:p>
    <w:p w14:paraId="0BF88869" w14:textId="0060FB25" w:rsidR="00E34B68" w:rsidRDefault="00E34B68" w:rsidP="00FF25C7">
      <w:r w:rsidRPr="00E34B68">
        <w:rPr>
          <w:noProof/>
        </w:rPr>
        <w:drawing>
          <wp:anchor distT="0" distB="0" distL="114300" distR="114300" simplePos="0" relativeHeight="251790848" behindDoc="0" locked="0" layoutInCell="1" allowOverlap="1" wp14:anchorId="6A25ADD5" wp14:editId="6A7FB9B9">
            <wp:simplePos x="0" y="0"/>
            <wp:positionH relativeFrom="column">
              <wp:posOffset>-807720</wp:posOffset>
            </wp:positionH>
            <wp:positionV relativeFrom="paragraph">
              <wp:posOffset>289188</wp:posOffset>
            </wp:positionV>
            <wp:extent cx="1976544" cy="1226820"/>
            <wp:effectExtent l="190500" t="190500" r="176530" b="163830"/>
            <wp:wrapNone/>
            <wp:docPr id="5360882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088248" name="Picture 1" descr="A screenshot of a computer&#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1976544" cy="122682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FF25C7">
        <w:t>Yes service or resources are vary based on the region.</w:t>
      </w:r>
    </w:p>
    <w:p w14:paraId="00D52AEE" w14:textId="01D13C51" w:rsidR="00B83369" w:rsidRDefault="00C95FA1" w:rsidP="00FF25C7">
      <w:r w:rsidRPr="00C95FA1">
        <w:rPr>
          <w:noProof/>
        </w:rPr>
        <w:drawing>
          <wp:anchor distT="0" distB="0" distL="114300" distR="114300" simplePos="0" relativeHeight="251793920" behindDoc="0" locked="0" layoutInCell="1" allowOverlap="1" wp14:anchorId="2D361BE6" wp14:editId="4865FBCC">
            <wp:simplePos x="0" y="0"/>
            <wp:positionH relativeFrom="column">
              <wp:posOffset>1341120</wp:posOffset>
            </wp:positionH>
            <wp:positionV relativeFrom="paragraph">
              <wp:posOffset>18415</wp:posOffset>
            </wp:positionV>
            <wp:extent cx="4861560" cy="1035223"/>
            <wp:effectExtent l="190500" t="190500" r="167640" b="165100"/>
            <wp:wrapNone/>
            <wp:docPr id="11606055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605507" name="Picture 1" descr="A screenshot of a computer&#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861560" cy="1035223"/>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961BEF">
        <w:t xml:space="preserve"> </w:t>
      </w:r>
    </w:p>
    <w:p w14:paraId="1E9BCB5E" w14:textId="1387D016" w:rsidR="0027225A" w:rsidRDefault="0027225A" w:rsidP="00FF25C7"/>
    <w:p w14:paraId="36E726F7" w14:textId="7991E404" w:rsidR="0027225A" w:rsidRDefault="0027225A" w:rsidP="00FF25C7"/>
    <w:p w14:paraId="7C853525" w14:textId="77777777" w:rsidR="0027225A" w:rsidRDefault="0027225A" w:rsidP="00FF25C7"/>
    <w:p w14:paraId="55E8CDF8" w14:textId="77777777" w:rsidR="0027225A" w:rsidRDefault="0027225A" w:rsidP="00FF25C7"/>
    <w:p w14:paraId="2EBED0B2" w14:textId="05607A79" w:rsidR="0027225A" w:rsidRDefault="00FC482E" w:rsidP="00FC482E">
      <w:pPr>
        <w:pStyle w:val="Heading1"/>
      </w:pPr>
      <w:r>
        <w:t>Entity assignment</w:t>
      </w:r>
    </w:p>
    <w:p w14:paraId="18B1CEFE" w14:textId="363F178A" w:rsidR="00FC482E" w:rsidRDefault="00FC482E" w:rsidP="00FC482E">
      <w:r>
        <w:t xml:space="preserve">So in the </w:t>
      </w:r>
      <w:r>
        <w:rPr>
          <w:b/>
          <w:bCs/>
        </w:rPr>
        <w:t xml:space="preserve">entitlements </w:t>
      </w:r>
      <w:r>
        <w:t xml:space="preserve">section you will see the </w:t>
      </w:r>
      <w:r w:rsidRPr="00FC482E">
        <w:rPr>
          <w:b/>
          <w:bCs/>
        </w:rPr>
        <w:t>Entity assignment</w:t>
      </w:r>
      <w:r>
        <w:t>, basically there you can check how many services or resources are assigned to my subaccount.</w:t>
      </w:r>
      <w:r w:rsidR="00926657">
        <w:t xml:space="preserve"> So remember the services or the resources are distributed from the main account to subaccount.</w:t>
      </w:r>
    </w:p>
    <w:p w14:paraId="7E39C24E" w14:textId="2068FA13" w:rsidR="008C342A" w:rsidRDefault="008C342A" w:rsidP="00FC482E"/>
    <w:p w14:paraId="19A4AF21" w14:textId="6B9C4CA3" w:rsidR="008C342A" w:rsidRDefault="0079739F" w:rsidP="00FC482E">
      <w:r w:rsidRPr="0079739F">
        <w:rPr>
          <w:noProof/>
        </w:rPr>
        <w:drawing>
          <wp:anchor distT="0" distB="0" distL="114300" distR="114300" simplePos="0" relativeHeight="251802112" behindDoc="0" locked="0" layoutInCell="1" allowOverlap="1" wp14:anchorId="74A97349" wp14:editId="65522A3A">
            <wp:simplePos x="0" y="0"/>
            <wp:positionH relativeFrom="column">
              <wp:posOffset>-777240</wp:posOffset>
            </wp:positionH>
            <wp:positionV relativeFrom="paragraph">
              <wp:posOffset>612140</wp:posOffset>
            </wp:positionV>
            <wp:extent cx="2392680" cy="828837"/>
            <wp:effectExtent l="190500" t="190500" r="179070" b="180975"/>
            <wp:wrapNone/>
            <wp:docPr id="3230364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036495" name="Picture 1" descr="A screenshot of a computer&#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2392680" cy="828837"/>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8C342A">
        <w:t xml:space="preserve">So I have total 2 subaccount name </w:t>
      </w:r>
      <w:r w:rsidR="008C342A">
        <w:rPr>
          <w:b/>
          <w:bCs/>
        </w:rPr>
        <w:t xml:space="preserve">HR, trial. </w:t>
      </w:r>
      <w:r w:rsidR="00CA610F">
        <w:t xml:space="preserve">So I want to see in my HR subaccount what are all the services are assigned and I also want to see in my trial subaccount what are all the services are assigned, that we can see in the </w:t>
      </w:r>
      <w:r w:rsidR="00CA610F">
        <w:rPr>
          <w:b/>
          <w:bCs/>
        </w:rPr>
        <w:t xml:space="preserve">Entity assignment </w:t>
      </w:r>
      <w:r w:rsidR="00CA610F">
        <w:t>section.</w:t>
      </w:r>
      <w:r w:rsidRPr="0079739F">
        <w:rPr>
          <w:noProof/>
        </w:rPr>
        <w:t xml:space="preserve"> </w:t>
      </w:r>
    </w:p>
    <w:p w14:paraId="6B781121" w14:textId="08470885" w:rsidR="0040085C" w:rsidRPr="0040085C" w:rsidRDefault="0040085C" w:rsidP="0040085C"/>
    <w:p w14:paraId="6CF96E25" w14:textId="77777777" w:rsidR="0040085C" w:rsidRPr="0040085C" w:rsidRDefault="0040085C" w:rsidP="0040085C"/>
    <w:p w14:paraId="7A29C1C1" w14:textId="4E6B976E" w:rsidR="0040085C" w:rsidRPr="0040085C" w:rsidRDefault="0040085C" w:rsidP="0040085C"/>
    <w:p w14:paraId="715346B7" w14:textId="109D2710" w:rsidR="0040085C" w:rsidRDefault="00DB2B71" w:rsidP="0040085C">
      <w:r>
        <w:rPr>
          <w:noProof/>
        </w:rPr>
        <w:drawing>
          <wp:anchor distT="0" distB="0" distL="114300" distR="114300" simplePos="0" relativeHeight="251818496" behindDoc="0" locked="0" layoutInCell="1" allowOverlap="1" wp14:anchorId="1D086F29" wp14:editId="51565195">
            <wp:simplePos x="0" y="0"/>
            <wp:positionH relativeFrom="column">
              <wp:posOffset>731520</wp:posOffset>
            </wp:positionH>
            <wp:positionV relativeFrom="paragraph">
              <wp:posOffset>122555</wp:posOffset>
            </wp:positionV>
            <wp:extent cx="5593080" cy="1739001"/>
            <wp:effectExtent l="190500" t="190500" r="179070" b="166370"/>
            <wp:wrapNone/>
            <wp:docPr id="1136750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75038" name="Picture 1" descr="A screenshot of a computer&#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593080" cy="1739001"/>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2C724C" w:rsidRPr="0040085C">
        <w:rPr>
          <w:noProof/>
        </w:rPr>
        <w:drawing>
          <wp:anchor distT="0" distB="0" distL="114300" distR="114300" simplePos="0" relativeHeight="251811328" behindDoc="0" locked="0" layoutInCell="1" allowOverlap="1" wp14:anchorId="51B835EA" wp14:editId="73D37839">
            <wp:simplePos x="0" y="0"/>
            <wp:positionH relativeFrom="column">
              <wp:posOffset>-883285</wp:posOffset>
            </wp:positionH>
            <wp:positionV relativeFrom="paragraph">
              <wp:posOffset>320675</wp:posOffset>
            </wp:positionV>
            <wp:extent cx="1470660" cy="618405"/>
            <wp:effectExtent l="190500" t="190500" r="167640" b="163195"/>
            <wp:wrapNone/>
            <wp:docPr id="558800172"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800172" name="Picture 1" descr="A close-up of a text&#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1470660" cy="61840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14:paraId="3BCB3B9E" w14:textId="4E6ECC5D" w:rsidR="00924B27" w:rsidRDefault="00924B27" w:rsidP="0040085C">
      <w:pPr>
        <w:tabs>
          <w:tab w:val="left" w:pos="2388"/>
        </w:tabs>
      </w:pPr>
      <w:r>
        <w:tab/>
      </w:r>
    </w:p>
    <w:p w14:paraId="658553D4" w14:textId="76F02745" w:rsidR="00924B27" w:rsidRDefault="00924B27" w:rsidP="0040085C">
      <w:pPr>
        <w:tabs>
          <w:tab w:val="left" w:pos="2388"/>
        </w:tabs>
      </w:pPr>
    </w:p>
    <w:p w14:paraId="30807289" w14:textId="07C54241" w:rsidR="00924B27" w:rsidRDefault="00924B27" w:rsidP="0040085C">
      <w:pPr>
        <w:tabs>
          <w:tab w:val="left" w:pos="2388"/>
        </w:tabs>
      </w:pPr>
    </w:p>
    <w:p w14:paraId="5E5557E2" w14:textId="527E9C2F" w:rsidR="00924B27" w:rsidRDefault="00924B27" w:rsidP="0040085C">
      <w:pPr>
        <w:tabs>
          <w:tab w:val="left" w:pos="2388"/>
        </w:tabs>
      </w:pPr>
    </w:p>
    <w:p w14:paraId="658FB938" w14:textId="188CD718" w:rsidR="00924B27" w:rsidRDefault="00924B27" w:rsidP="0040085C">
      <w:pPr>
        <w:tabs>
          <w:tab w:val="left" w:pos="2388"/>
        </w:tabs>
      </w:pPr>
    </w:p>
    <w:p w14:paraId="4D84BA31" w14:textId="77777777" w:rsidR="00924B27" w:rsidRDefault="00924B27" w:rsidP="0040085C">
      <w:pPr>
        <w:tabs>
          <w:tab w:val="left" w:pos="2388"/>
        </w:tabs>
      </w:pPr>
    </w:p>
    <w:p w14:paraId="28AED4BC" w14:textId="661305A2" w:rsidR="0040085C" w:rsidRDefault="00924781" w:rsidP="0040085C">
      <w:pPr>
        <w:tabs>
          <w:tab w:val="left" w:pos="2388"/>
        </w:tabs>
      </w:pPr>
      <w:r>
        <w:t xml:space="preserve">So when we have multiple custom subaccount, so what resource </w:t>
      </w:r>
      <w:r w:rsidR="00CC5257">
        <w:t>need to assign to</w:t>
      </w:r>
      <w:r>
        <w:t xml:space="preserve"> the subaccount, that we can distribute by going to the entity assignments</w:t>
      </w:r>
      <w:r w:rsidR="00CC5257">
        <w:t>, by clicking on edit button.</w:t>
      </w:r>
      <w:r w:rsidR="00D72BFF">
        <w:tab/>
      </w:r>
    </w:p>
    <w:p w14:paraId="4CBED161" w14:textId="7083A5AA" w:rsidR="00D075E3" w:rsidRDefault="00D075E3" w:rsidP="0040085C">
      <w:pPr>
        <w:tabs>
          <w:tab w:val="left" w:pos="2388"/>
        </w:tabs>
      </w:pPr>
      <w:r w:rsidRPr="00D075E3">
        <w:rPr>
          <w:noProof/>
        </w:rPr>
        <w:drawing>
          <wp:anchor distT="0" distB="0" distL="114300" distR="114300" simplePos="0" relativeHeight="251820544" behindDoc="0" locked="0" layoutInCell="1" allowOverlap="1" wp14:anchorId="159882AB" wp14:editId="172BB8E4">
            <wp:simplePos x="0" y="0"/>
            <wp:positionH relativeFrom="column">
              <wp:posOffset>-662940</wp:posOffset>
            </wp:positionH>
            <wp:positionV relativeFrom="paragraph">
              <wp:posOffset>635</wp:posOffset>
            </wp:positionV>
            <wp:extent cx="7077749" cy="1348740"/>
            <wp:effectExtent l="190500" t="190500" r="180340" b="175260"/>
            <wp:wrapNone/>
            <wp:docPr id="6702557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255720" name="Picture 1" descr="A screenshot of a computer&#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7077749" cy="134874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14:paraId="56F99696" w14:textId="4012D421" w:rsidR="00D55C8C" w:rsidRDefault="00D55C8C" w:rsidP="0040085C">
      <w:pPr>
        <w:tabs>
          <w:tab w:val="left" w:pos="2388"/>
        </w:tabs>
      </w:pPr>
      <w:r>
        <w:tab/>
      </w:r>
    </w:p>
    <w:p w14:paraId="76E95FFC" w14:textId="07AA5D14" w:rsidR="00D55C8C" w:rsidRDefault="00D55C8C" w:rsidP="00D55C8C">
      <w:pPr>
        <w:pStyle w:val="Heading1"/>
      </w:pPr>
      <w:r>
        <w:lastRenderedPageBreak/>
        <w:t>So in this episode, we are going to go and deploy first fiori application in cloud foundry and will understand what is going to happen behind the scenes</w:t>
      </w:r>
      <w:r w:rsidR="00E705AB">
        <w:t xml:space="preserve">, when an application deploy in cloud </w:t>
      </w:r>
      <w:r w:rsidR="001E09FB">
        <w:t>foundry</w:t>
      </w:r>
      <w:r w:rsidR="00E705AB">
        <w:t>.</w:t>
      </w:r>
    </w:p>
    <w:p w14:paraId="70FD2D7B" w14:textId="77777777" w:rsidR="001E09FB" w:rsidRDefault="001E09FB" w:rsidP="001E09FB"/>
    <w:p w14:paraId="509F274A" w14:textId="1553E361" w:rsidR="001E09FB" w:rsidRDefault="001E09FB" w:rsidP="001E09FB">
      <w:r>
        <w:t xml:space="preserve">So when we create our first cloud foundry account, it automatically creates a dev space. </w:t>
      </w:r>
      <w:r w:rsidR="00F531EE">
        <w:t xml:space="preserve">If you want to see the dev space, which got created automatically, for that you need to </w:t>
      </w:r>
      <w:r w:rsidR="002F3F8F">
        <w:t>go inside the sub</w:t>
      </w:r>
      <w:r w:rsidR="009B5F10">
        <w:t>-</w:t>
      </w:r>
      <w:r w:rsidR="002F3F8F">
        <w:t xml:space="preserve">account by </w:t>
      </w:r>
      <w:r w:rsidR="00F531EE">
        <w:t>click on the sub-account,</w:t>
      </w:r>
      <w:r w:rsidR="00A02EF1">
        <w:t xml:space="preserve"> then it will show a </w:t>
      </w:r>
      <w:r w:rsidR="00A02EF1" w:rsidRPr="006861B0">
        <w:rPr>
          <w:b/>
          <w:bCs/>
        </w:rPr>
        <w:t>cloud foundry</w:t>
      </w:r>
      <w:r w:rsidR="00A02EF1">
        <w:t xml:space="preserve"> folder inside that folder there is a file called </w:t>
      </w:r>
      <w:r w:rsidR="00A02EF1" w:rsidRPr="006861B0">
        <w:rPr>
          <w:b/>
          <w:bCs/>
        </w:rPr>
        <w:t>space</w:t>
      </w:r>
      <w:r w:rsidR="00A02EF1">
        <w:t>, if you click on that you will see the dev space.</w:t>
      </w:r>
    </w:p>
    <w:p w14:paraId="18B3D449" w14:textId="11989AEE" w:rsidR="00897632" w:rsidRDefault="005B23C3" w:rsidP="001E09FB">
      <w:r w:rsidRPr="005B23C3">
        <w:rPr>
          <w:noProof/>
        </w:rPr>
        <w:drawing>
          <wp:anchor distT="0" distB="0" distL="114300" distR="114300" simplePos="0" relativeHeight="251428352" behindDoc="0" locked="0" layoutInCell="1" allowOverlap="1" wp14:anchorId="700F9FF4" wp14:editId="3714CEC6">
            <wp:simplePos x="0" y="0"/>
            <wp:positionH relativeFrom="column">
              <wp:posOffset>3474720</wp:posOffset>
            </wp:positionH>
            <wp:positionV relativeFrom="paragraph">
              <wp:posOffset>10161</wp:posOffset>
            </wp:positionV>
            <wp:extent cx="1814843" cy="1234440"/>
            <wp:effectExtent l="190500" t="190500" r="166370" b="175260"/>
            <wp:wrapNone/>
            <wp:docPr id="18065289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528908" name="Picture 1" descr="A screenshot of a computer&#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1816634" cy="1235658"/>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640E1A" w:rsidRPr="00640E1A">
        <w:rPr>
          <w:noProof/>
        </w:rPr>
        <w:drawing>
          <wp:anchor distT="0" distB="0" distL="114300" distR="114300" simplePos="0" relativeHeight="251421184" behindDoc="0" locked="0" layoutInCell="1" allowOverlap="1" wp14:anchorId="186C8167" wp14:editId="4A3EC3F3">
            <wp:simplePos x="0" y="0"/>
            <wp:positionH relativeFrom="column">
              <wp:posOffset>1257300</wp:posOffset>
            </wp:positionH>
            <wp:positionV relativeFrom="paragraph">
              <wp:posOffset>48260</wp:posOffset>
            </wp:positionV>
            <wp:extent cx="1995948" cy="883920"/>
            <wp:effectExtent l="190500" t="190500" r="175895" b="163830"/>
            <wp:wrapNone/>
            <wp:docPr id="744764963" name="Picture 1" descr="A close-up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764963" name="Picture 1" descr="A close-up of a screen&#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1995948" cy="88392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897632" w:rsidRPr="00897632">
        <w:rPr>
          <w:noProof/>
        </w:rPr>
        <w:drawing>
          <wp:anchor distT="0" distB="0" distL="114300" distR="114300" simplePos="0" relativeHeight="251417088" behindDoc="0" locked="0" layoutInCell="1" allowOverlap="1" wp14:anchorId="0BC7519D" wp14:editId="0B61D7E6">
            <wp:simplePos x="0" y="0"/>
            <wp:positionH relativeFrom="column">
              <wp:posOffset>-838200</wp:posOffset>
            </wp:positionH>
            <wp:positionV relativeFrom="paragraph">
              <wp:posOffset>10160</wp:posOffset>
            </wp:positionV>
            <wp:extent cx="2034540" cy="1218565"/>
            <wp:effectExtent l="0" t="0" r="0" b="0"/>
            <wp:wrapNone/>
            <wp:docPr id="11896638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663807" name="Picture 1" descr="A screenshot of a computer&#10;&#10;Description automatically generated"/>
                    <pic:cNvPicPr/>
                  </pic:nvPicPr>
                  <pic:blipFill rotWithShape="1">
                    <a:blip r:embed="rId33">
                      <a:extLst>
                        <a:ext uri="{28A0092B-C50C-407E-A947-70E740481C1C}">
                          <a14:useLocalDpi xmlns:a14="http://schemas.microsoft.com/office/drawing/2010/main" val="0"/>
                        </a:ext>
                      </a:extLst>
                    </a:blip>
                    <a:srcRect t="9091" r="9338"/>
                    <a:stretch/>
                  </pic:blipFill>
                  <pic:spPr bwMode="auto">
                    <a:xfrm>
                      <a:off x="0" y="0"/>
                      <a:ext cx="2034540" cy="12185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F5A760D" w14:textId="7C3ED5AF" w:rsidR="00A12EA6" w:rsidRPr="001E09FB" w:rsidRDefault="00A12EA6" w:rsidP="001E09FB"/>
    <w:p w14:paraId="051EC1EF" w14:textId="3F272B39" w:rsidR="00D72BFF" w:rsidRDefault="00F9260C" w:rsidP="0040085C">
      <w:pPr>
        <w:tabs>
          <w:tab w:val="left" w:pos="2388"/>
        </w:tabs>
      </w:pPr>
      <w:r w:rsidRPr="00F9260C">
        <w:rPr>
          <w:noProof/>
        </w:rPr>
        <w:drawing>
          <wp:anchor distT="0" distB="0" distL="114300" distR="114300" simplePos="0" relativeHeight="251821568" behindDoc="0" locked="0" layoutInCell="1" allowOverlap="1" wp14:anchorId="76195189" wp14:editId="127B566E">
            <wp:simplePos x="0" y="0"/>
            <wp:positionH relativeFrom="column">
              <wp:posOffset>-754380</wp:posOffset>
            </wp:positionH>
            <wp:positionV relativeFrom="paragraph">
              <wp:posOffset>734695</wp:posOffset>
            </wp:positionV>
            <wp:extent cx="3040380" cy="313373"/>
            <wp:effectExtent l="190500" t="190500" r="160020" b="163195"/>
            <wp:wrapNone/>
            <wp:docPr id="245996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996225" name=""/>
                    <pic:cNvPicPr/>
                  </pic:nvPicPr>
                  <pic:blipFill>
                    <a:blip r:embed="rId34">
                      <a:extLst>
                        <a:ext uri="{28A0092B-C50C-407E-A947-70E740481C1C}">
                          <a14:useLocalDpi xmlns:a14="http://schemas.microsoft.com/office/drawing/2010/main" val="0"/>
                        </a:ext>
                      </a:extLst>
                    </a:blip>
                    <a:stretch>
                      <a:fillRect/>
                    </a:stretch>
                  </pic:blipFill>
                  <pic:spPr>
                    <a:xfrm>
                      <a:off x="0" y="0"/>
                      <a:ext cx="3040380" cy="313373"/>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F236E9">
        <w:tab/>
      </w:r>
    </w:p>
    <w:p w14:paraId="35A6335E" w14:textId="77777777" w:rsidR="00F236E9" w:rsidRDefault="00F236E9" w:rsidP="0040085C">
      <w:pPr>
        <w:tabs>
          <w:tab w:val="left" w:pos="2388"/>
        </w:tabs>
      </w:pPr>
    </w:p>
    <w:p w14:paraId="5CF4F439" w14:textId="77777777" w:rsidR="00F236E9" w:rsidRDefault="00F236E9" w:rsidP="0040085C">
      <w:pPr>
        <w:tabs>
          <w:tab w:val="left" w:pos="2388"/>
        </w:tabs>
      </w:pPr>
    </w:p>
    <w:p w14:paraId="03BD206B" w14:textId="77777777" w:rsidR="00F236E9" w:rsidRDefault="00F236E9" w:rsidP="0040085C">
      <w:pPr>
        <w:tabs>
          <w:tab w:val="left" w:pos="2388"/>
        </w:tabs>
      </w:pPr>
    </w:p>
    <w:p w14:paraId="672213A8" w14:textId="55C06CF1" w:rsidR="009E7908" w:rsidRDefault="00EE75DA" w:rsidP="0040085C">
      <w:pPr>
        <w:tabs>
          <w:tab w:val="left" w:pos="2388"/>
        </w:tabs>
      </w:pPr>
      <w:r>
        <w:t xml:space="preserve">So I had a subaccount named </w:t>
      </w:r>
      <w:r>
        <w:rPr>
          <w:b/>
          <w:bCs/>
        </w:rPr>
        <w:t xml:space="preserve">trial, </w:t>
      </w:r>
      <w:r>
        <w:t xml:space="preserve">I </w:t>
      </w:r>
      <w:r w:rsidR="0061211E">
        <w:t xml:space="preserve">went inside the </w:t>
      </w:r>
      <w:r w:rsidR="0061211E">
        <w:rPr>
          <w:b/>
          <w:bCs/>
        </w:rPr>
        <w:t>trial.</w:t>
      </w:r>
      <w:r>
        <w:t xml:space="preserve"> </w:t>
      </w:r>
      <w:r w:rsidR="00E41E92">
        <w:t>A</w:t>
      </w:r>
      <w:r>
        <w:t xml:space="preserve">nd after that in the left side I saw a </w:t>
      </w:r>
      <w:r w:rsidR="00E41E92">
        <w:t xml:space="preserve">                </w:t>
      </w:r>
      <w:r w:rsidRPr="00E41E92">
        <w:rPr>
          <w:b/>
          <w:bCs/>
        </w:rPr>
        <w:t>could foundry</w:t>
      </w:r>
      <w:r>
        <w:t xml:space="preserve"> dropdown, I clicked on that and I saw </w:t>
      </w:r>
      <w:r w:rsidR="00E41E92">
        <w:t xml:space="preserve">file called </w:t>
      </w:r>
      <w:r>
        <w:t xml:space="preserve"> </w:t>
      </w:r>
      <w:r w:rsidRPr="00E41E92">
        <w:rPr>
          <w:b/>
          <w:bCs/>
        </w:rPr>
        <w:t>spaces</w:t>
      </w:r>
      <w:r>
        <w:t xml:space="preserve"> and after clicked on that </w:t>
      </w:r>
      <w:r w:rsidR="00E41E92">
        <w:t xml:space="preserve">                   </w:t>
      </w:r>
      <w:r w:rsidRPr="00E41E92">
        <w:rPr>
          <w:b/>
          <w:bCs/>
        </w:rPr>
        <w:t>dev space</w:t>
      </w:r>
      <w:r>
        <w:t xml:space="preserve"> got open, which created automatically when we created cloud foundry </w:t>
      </w:r>
      <w:r w:rsidR="00D26419">
        <w:t>account</w:t>
      </w:r>
      <w:r>
        <w:t>.</w:t>
      </w:r>
      <w:r w:rsidR="00D26419">
        <w:t xml:space="preserve"> </w:t>
      </w:r>
      <w:r w:rsidR="009E7908">
        <w:t>Now we will allocate the space in the dev space, with the help of space quot</w:t>
      </w:r>
      <w:r w:rsidR="00112412">
        <w:t>a.</w:t>
      </w:r>
    </w:p>
    <w:p w14:paraId="70CEDA73" w14:textId="5E6BAD55" w:rsidR="009E7908" w:rsidRDefault="009E7908" w:rsidP="009E7908">
      <w:pPr>
        <w:pStyle w:val="Heading1"/>
      </w:pPr>
      <w:r>
        <w:t>What is space quota ?</w:t>
      </w:r>
    </w:p>
    <w:p w14:paraId="616317A3" w14:textId="0478CB33" w:rsidR="00102E2A" w:rsidRDefault="00923B1E" w:rsidP="00102E2A">
      <w:pPr>
        <w:rPr>
          <w:rFonts w:ascii="Segoe UI" w:hAnsi="Segoe UI" w:cs="Segoe UI"/>
          <w:color w:val="0D0D0D"/>
          <w:shd w:val="clear" w:color="auto" w:fill="FFFFFF"/>
        </w:rPr>
      </w:pPr>
      <w:r>
        <w:rPr>
          <w:rFonts w:ascii="Segoe UI" w:hAnsi="Segoe UI" w:cs="Segoe UI"/>
          <w:color w:val="0D0D0D"/>
          <w:shd w:val="clear" w:color="auto" w:fill="FFFFFF"/>
        </w:rPr>
        <w:t>Space quota in SAP BTP (Business Technology Platform) refers to the allocated amount of storage space that a user or application is allowed to consume within a specific service or environment.</w:t>
      </w:r>
    </w:p>
    <w:p w14:paraId="317667BB" w14:textId="77777777" w:rsidR="005F1D6A" w:rsidRDefault="005F1D6A" w:rsidP="00102E2A">
      <w:pPr>
        <w:rPr>
          <w:rFonts w:ascii="Segoe UI" w:hAnsi="Segoe UI" w:cs="Segoe UI"/>
          <w:color w:val="0D0D0D"/>
          <w:shd w:val="clear" w:color="auto" w:fill="FFFFFF"/>
        </w:rPr>
      </w:pPr>
    </w:p>
    <w:p w14:paraId="20595F8C" w14:textId="20210FE8" w:rsidR="005F1D6A" w:rsidRDefault="005F1D6A" w:rsidP="00102E2A">
      <w:pPr>
        <w:rPr>
          <w:rFonts w:ascii="Segoe UI" w:hAnsi="Segoe UI" w:cs="Segoe UI"/>
          <w:color w:val="0D0D0D"/>
          <w:shd w:val="clear" w:color="auto" w:fill="FFFFFF"/>
        </w:rPr>
      </w:pPr>
      <w:r>
        <w:rPr>
          <w:rFonts w:ascii="Segoe UI" w:hAnsi="Segoe UI" w:cs="Segoe UI"/>
          <w:color w:val="0D0D0D"/>
          <w:shd w:val="clear" w:color="auto" w:fill="FFFFFF"/>
        </w:rPr>
        <w:t xml:space="preserve">So now I will create a </w:t>
      </w:r>
      <w:r w:rsidR="00A703BF">
        <w:rPr>
          <w:rFonts w:ascii="Segoe UI" w:hAnsi="Segoe UI" w:cs="Segoe UI"/>
          <w:color w:val="0D0D0D"/>
          <w:shd w:val="clear" w:color="auto" w:fill="FFFFFF"/>
        </w:rPr>
        <w:t xml:space="preserve">space </w:t>
      </w:r>
      <w:r>
        <w:rPr>
          <w:rFonts w:ascii="Segoe UI" w:hAnsi="Segoe UI" w:cs="Segoe UI"/>
          <w:color w:val="0D0D0D"/>
          <w:shd w:val="clear" w:color="auto" w:fill="FFFFFF"/>
        </w:rPr>
        <w:t>quota for the dev-space</w:t>
      </w:r>
      <w:r w:rsidR="00A703BF">
        <w:rPr>
          <w:rFonts w:ascii="Segoe UI" w:hAnsi="Segoe UI" w:cs="Segoe UI"/>
          <w:color w:val="0D0D0D"/>
          <w:shd w:val="clear" w:color="auto" w:fill="FFFFFF"/>
        </w:rPr>
        <w:t xml:space="preserve">. So when I initially go to the space quota, we see there is no space quote assign to the dev-space, that’s why in the below picture </w:t>
      </w:r>
      <w:r w:rsidR="00A703BF" w:rsidRPr="00272521">
        <w:rPr>
          <w:rFonts w:ascii="Segoe UI" w:hAnsi="Segoe UI" w:cs="Segoe UI"/>
          <w:b/>
          <w:bCs/>
          <w:color w:val="0D0D0D"/>
          <w:shd w:val="clear" w:color="auto" w:fill="FFFFFF"/>
        </w:rPr>
        <w:t>Space Quotas(0)</w:t>
      </w:r>
      <w:r w:rsidR="00A703BF" w:rsidRPr="00A703BF">
        <w:rPr>
          <w:rFonts w:ascii="Segoe UI" w:hAnsi="Segoe UI" w:cs="Segoe UI"/>
          <w:color w:val="0D0D0D"/>
          <w:shd w:val="clear" w:color="auto" w:fill="FFFFFF"/>
        </w:rPr>
        <w:t>.</w:t>
      </w:r>
      <w:r w:rsidR="00A703BF">
        <w:rPr>
          <w:rFonts w:ascii="Segoe UI" w:hAnsi="Segoe UI" w:cs="Segoe UI"/>
          <w:color w:val="0D0D0D"/>
          <w:shd w:val="clear" w:color="auto" w:fill="FFFFFF"/>
        </w:rPr>
        <w:t xml:space="preserve"> </w:t>
      </w:r>
    </w:p>
    <w:p w14:paraId="5A3C6498" w14:textId="77777777" w:rsidR="005D5B54" w:rsidRDefault="005D5B54" w:rsidP="00102E2A">
      <w:pPr>
        <w:rPr>
          <w:rFonts w:ascii="Segoe UI" w:hAnsi="Segoe UI" w:cs="Segoe UI"/>
          <w:color w:val="0D0D0D"/>
          <w:shd w:val="clear" w:color="auto" w:fill="FFFFFF"/>
        </w:rPr>
      </w:pPr>
    </w:p>
    <w:p w14:paraId="4772D5D7" w14:textId="39AB85C2" w:rsidR="005D5B54" w:rsidRPr="005D5B54" w:rsidRDefault="005D5B54" w:rsidP="00102E2A">
      <w:pPr>
        <w:rPr>
          <w:rFonts w:ascii="Segoe UI" w:hAnsi="Segoe UI" w:cs="Segoe UI"/>
          <w:b/>
          <w:bCs/>
          <w:color w:val="0D0D0D"/>
          <w:shd w:val="clear" w:color="auto" w:fill="FFFFFF"/>
        </w:rPr>
      </w:pPr>
      <w:r w:rsidRPr="005D5B54">
        <w:rPr>
          <w:rFonts w:ascii="Segoe UI" w:hAnsi="Segoe UI" w:cs="Segoe UI"/>
          <w:b/>
          <w:bCs/>
          <w:color w:val="0D0D0D"/>
          <w:shd w:val="clear" w:color="auto" w:fill="FFFFFF"/>
        </w:rPr>
        <w:t>If there is no space-quota assigned to the dev-space what will happen ?</w:t>
      </w:r>
    </w:p>
    <w:p w14:paraId="6E6C20F8" w14:textId="27ADD46A" w:rsidR="005D5B54" w:rsidRDefault="005D5B54" w:rsidP="005D5B54">
      <w:pPr>
        <w:rPr>
          <w:rFonts w:ascii="Segoe UI" w:hAnsi="Segoe UI" w:cs="Segoe UI"/>
          <w:color w:val="0D0D0D"/>
          <w:shd w:val="clear" w:color="auto" w:fill="FFFFFF"/>
        </w:rPr>
      </w:pPr>
      <w:r>
        <w:rPr>
          <w:rFonts w:ascii="Segoe UI" w:hAnsi="Segoe UI" w:cs="Segoe UI"/>
          <w:color w:val="0D0D0D"/>
          <w:shd w:val="clear" w:color="auto" w:fill="FFFFFF"/>
        </w:rPr>
        <w:t xml:space="preserve">That means </w:t>
      </w:r>
      <w:r w:rsidR="008312E4">
        <w:rPr>
          <w:rFonts w:ascii="Segoe UI" w:hAnsi="Segoe UI" w:cs="Segoe UI"/>
          <w:color w:val="0D0D0D"/>
          <w:shd w:val="clear" w:color="auto" w:fill="FFFFFF"/>
        </w:rPr>
        <w:t>there is no memory allocated to the dev-space. And we can not deploy application to dev-space.</w:t>
      </w:r>
    </w:p>
    <w:p w14:paraId="5566478A" w14:textId="77777777" w:rsidR="005D5B54" w:rsidRPr="00807603" w:rsidRDefault="005D5B54" w:rsidP="00102E2A">
      <w:pPr>
        <w:rPr>
          <w:rFonts w:ascii="Segoe UI" w:hAnsi="Segoe UI" w:cs="Segoe UI"/>
          <w:color w:val="0D0D0D"/>
          <w:shd w:val="clear" w:color="auto" w:fill="FFFFFF"/>
          <w:lang w:val="en-GB"/>
        </w:rPr>
      </w:pPr>
    </w:p>
    <w:p w14:paraId="6ED726CC" w14:textId="043737DA" w:rsidR="00A703BF" w:rsidRDefault="002840E7" w:rsidP="00102E2A">
      <w:pPr>
        <w:rPr>
          <w:rFonts w:ascii="Segoe UI" w:hAnsi="Segoe UI" w:cs="Segoe UI"/>
          <w:color w:val="0D0D0D"/>
          <w:shd w:val="clear" w:color="auto" w:fill="FFFFFF"/>
        </w:rPr>
      </w:pPr>
      <w:r w:rsidRPr="00A703BF">
        <w:rPr>
          <w:noProof/>
          <w:lang w:val="en-GB"/>
        </w:rPr>
        <w:drawing>
          <wp:anchor distT="0" distB="0" distL="114300" distR="114300" simplePos="0" relativeHeight="251432448" behindDoc="0" locked="0" layoutInCell="1" allowOverlap="1" wp14:anchorId="1AF19A82" wp14:editId="363CC033">
            <wp:simplePos x="0" y="0"/>
            <wp:positionH relativeFrom="column">
              <wp:posOffset>-693420</wp:posOffset>
            </wp:positionH>
            <wp:positionV relativeFrom="paragraph">
              <wp:posOffset>324485</wp:posOffset>
            </wp:positionV>
            <wp:extent cx="7155842" cy="1196340"/>
            <wp:effectExtent l="190500" t="190500" r="178435" b="175260"/>
            <wp:wrapNone/>
            <wp:docPr id="1890239853" name="Picture 1" descr="A white rectangular object with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239853" name="Picture 1" descr="A white rectangular object with a white background&#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7155842" cy="119634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A703BF">
        <w:rPr>
          <w:rFonts w:ascii="Segoe UI" w:hAnsi="Segoe UI" w:cs="Segoe UI"/>
          <w:color w:val="0D0D0D"/>
          <w:shd w:val="clear" w:color="auto" w:fill="FFFFFF"/>
        </w:rPr>
        <w:t>So to create the Space Quota I will click on the button Create Space Quota.</w:t>
      </w:r>
    </w:p>
    <w:p w14:paraId="46E9470F" w14:textId="25D87167" w:rsidR="00A703BF" w:rsidRPr="00A703BF" w:rsidRDefault="00A703BF" w:rsidP="00102E2A">
      <w:pPr>
        <w:rPr>
          <w:lang w:val="en-GB"/>
        </w:rPr>
      </w:pPr>
    </w:p>
    <w:p w14:paraId="7790AE42" w14:textId="77777777" w:rsidR="009E7908" w:rsidRPr="009E7908" w:rsidRDefault="009E7908" w:rsidP="009E7908"/>
    <w:p w14:paraId="714B8951" w14:textId="77777777" w:rsidR="00CB706D" w:rsidRDefault="00CB706D" w:rsidP="0040085C">
      <w:pPr>
        <w:tabs>
          <w:tab w:val="left" w:pos="2388"/>
        </w:tabs>
      </w:pPr>
    </w:p>
    <w:p w14:paraId="7D719DEA" w14:textId="28D8F941" w:rsidR="00CB706D" w:rsidRPr="00395C93" w:rsidRDefault="00CC001D" w:rsidP="0040085C">
      <w:pPr>
        <w:tabs>
          <w:tab w:val="left" w:pos="2388"/>
        </w:tabs>
      </w:pPr>
      <w:r w:rsidRPr="009B23E9">
        <w:rPr>
          <w:b/>
          <w:bCs/>
          <w:noProof/>
        </w:rPr>
        <w:lastRenderedPageBreak/>
        <w:drawing>
          <wp:anchor distT="0" distB="0" distL="114300" distR="114300" simplePos="0" relativeHeight="251463168" behindDoc="0" locked="0" layoutInCell="1" allowOverlap="1" wp14:anchorId="03AFBC3F" wp14:editId="2BEBFBE8">
            <wp:simplePos x="0" y="0"/>
            <wp:positionH relativeFrom="column">
              <wp:posOffset>-838200</wp:posOffset>
            </wp:positionH>
            <wp:positionV relativeFrom="paragraph">
              <wp:posOffset>419101</wp:posOffset>
            </wp:positionV>
            <wp:extent cx="2827608" cy="2659380"/>
            <wp:effectExtent l="190500" t="190500" r="163830" b="179070"/>
            <wp:wrapNone/>
            <wp:docPr id="12856455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645555" name="Picture 1" descr="A screenshot of a computer&#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833303" cy="2664736"/>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CB706D">
        <w:t xml:space="preserve">So Now I am creating the </w:t>
      </w:r>
      <w:r w:rsidR="00CF4E62">
        <w:t xml:space="preserve">Space </w:t>
      </w:r>
      <w:r w:rsidR="00CB706D">
        <w:t>Quota services for the dev-space</w:t>
      </w:r>
      <w:r w:rsidR="00DD3D9A">
        <w:t xml:space="preserve">, which is part of the subaccount </w:t>
      </w:r>
      <w:r w:rsidR="00DD3D9A">
        <w:rPr>
          <w:b/>
          <w:bCs/>
        </w:rPr>
        <w:t>trial.</w:t>
      </w:r>
      <w:r w:rsidR="00395C93">
        <w:rPr>
          <w:b/>
          <w:bCs/>
        </w:rPr>
        <w:t xml:space="preserve"> </w:t>
      </w:r>
      <w:r w:rsidR="00395C93">
        <w:t>After fill all the necessary details, I will click on Save button.</w:t>
      </w:r>
    </w:p>
    <w:p w14:paraId="782388F6" w14:textId="130898E8" w:rsidR="00F64BBA" w:rsidRDefault="00F64BBA" w:rsidP="009B23E9">
      <w:pPr>
        <w:tabs>
          <w:tab w:val="left" w:pos="3924"/>
        </w:tabs>
        <w:jc w:val="both"/>
        <w:rPr>
          <w:b/>
          <w:bCs/>
        </w:rPr>
      </w:pPr>
    </w:p>
    <w:p w14:paraId="7D98CCF1" w14:textId="43C6162A" w:rsidR="00857B03" w:rsidRDefault="00857B03" w:rsidP="00857B03">
      <w:pPr>
        <w:rPr>
          <w:b/>
          <w:bCs/>
        </w:rPr>
      </w:pPr>
    </w:p>
    <w:p w14:paraId="661A107A" w14:textId="35A9913C" w:rsidR="00857B03" w:rsidRDefault="00857B03" w:rsidP="00857B03">
      <w:pPr>
        <w:jc w:val="center"/>
      </w:pPr>
    </w:p>
    <w:p w14:paraId="6E3F8F09" w14:textId="1713E83E" w:rsidR="00CC001D" w:rsidRPr="00CC001D" w:rsidRDefault="00CC001D" w:rsidP="00CC001D"/>
    <w:p w14:paraId="3EE0726A" w14:textId="5FE2DBA0" w:rsidR="00CC001D" w:rsidRPr="00CC001D" w:rsidRDefault="00CC001D" w:rsidP="00CC001D"/>
    <w:p w14:paraId="5A2EE67C" w14:textId="3CE65F7F" w:rsidR="00CC001D" w:rsidRPr="00CC001D" w:rsidRDefault="00CC001D" w:rsidP="00CC001D"/>
    <w:p w14:paraId="291E1BAC" w14:textId="5FAA39F4" w:rsidR="00CC001D" w:rsidRDefault="00CC001D" w:rsidP="00CC001D"/>
    <w:p w14:paraId="783DC76D" w14:textId="300D8992" w:rsidR="00CC001D" w:rsidRDefault="00CC001D" w:rsidP="00CC001D">
      <w:r>
        <w:t xml:space="preserve">   </w:t>
      </w:r>
    </w:p>
    <w:p w14:paraId="4C25B27F" w14:textId="5EC75610" w:rsidR="00CC001D" w:rsidRDefault="00CC001D" w:rsidP="00CC001D"/>
    <w:p w14:paraId="1D74C464" w14:textId="3DAFE161" w:rsidR="00CC001D" w:rsidRDefault="00CC001D" w:rsidP="00CC001D"/>
    <w:p w14:paraId="59402E2C" w14:textId="26DEEEA2" w:rsidR="00CC001D" w:rsidRDefault="001849D5" w:rsidP="00CC001D">
      <w:r w:rsidRPr="00857B03">
        <w:rPr>
          <w:noProof/>
        </w:rPr>
        <w:drawing>
          <wp:anchor distT="0" distB="0" distL="114300" distR="114300" simplePos="0" relativeHeight="251817472" behindDoc="0" locked="0" layoutInCell="1" allowOverlap="1" wp14:anchorId="4540396F" wp14:editId="7C33266E">
            <wp:simplePos x="0" y="0"/>
            <wp:positionH relativeFrom="column">
              <wp:posOffset>-815340</wp:posOffset>
            </wp:positionH>
            <wp:positionV relativeFrom="paragraph">
              <wp:posOffset>247650</wp:posOffset>
            </wp:positionV>
            <wp:extent cx="2545080" cy="1944073"/>
            <wp:effectExtent l="190500" t="190500" r="179070" b="170815"/>
            <wp:wrapNone/>
            <wp:docPr id="7336074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607482" name="Picture 1" descr="A screenshot of a computer&#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2545080" cy="1944073"/>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CC001D">
        <w:t xml:space="preserve">                                                                                   </w:t>
      </w:r>
    </w:p>
    <w:p w14:paraId="243A5778" w14:textId="3C986F7F" w:rsidR="001849D5" w:rsidRDefault="00D57D7B" w:rsidP="001849D5">
      <w:pPr>
        <w:tabs>
          <w:tab w:val="left" w:pos="3216"/>
        </w:tabs>
        <w:ind w:left="2880"/>
      </w:pPr>
      <w:r>
        <w:t xml:space="preserve"> </w:t>
      </w:r>
      <w:r w:rsidR="001849D5">
        <w:t>So here as you can see I have created a Space Quota. But this Space Quota is not assigned to the dev-space. That’s why it is Showing Not Assigned.</w:t>
      </w:r>
    </w:p>
    <w:p w14:paraId="54DD45F1" w14:textId="57B9E055" w:rsidR="001849D5" w:rsidRDefault="00000000" w:rsidP="001849D5">
      <w:pPr>
        <w:tabs>
          <w:tab w:val="left" w:pos="3216"/>
        </w:tabs>
        <w:ind w:left="2880"/>
      </w:pPr>
      <w:r>
        <w:rPr>
          <w:noProof/>
        </w:rPr>
        <w:pict w14:anchorId="404B80FA">
          <v:rect id="_x0000_s1031" style="position:absolute;left:0;text-align:left;margin-left:154.2pt;margin-top:8.55pt;width:296.4pt;height:63pt;z-index:251881984" fillcolor="#f4b083 [1941]">
            <v:textbox>
              <w:txbxContent>
                <w:p w14:paraId="05D02832" w14:textId="77777777" w:rsidR="008A489B" w:rsidRDefault="008A489B" w:rsidP="008A489B">
                  <w:r w:rsidRPr="00BA0D31">
                    <w:rPr>
                      <w:b/>
                      <w:bCs/>
                      <w:color w:val="FF0000"/>
                    </w:rPr>
                    <w:t>NOTE</w:t>
                  </w:r>
                  <w:r>
                    <w:t xml:space="preserve"> Suppose you want to delete any Space Quota, which you created, that space quota can only be deleted, if it not assign to any dev-space. If it is already assign to dev-space, It can not be deleted</w:t>
                  </w:r>
                </w:p>
              </w:txbxContent>
            </v:textbox>
          </v:rect>
        </w:pict>
      </w:r>
    </w:p>
    <w:p w14:paraId="216767AC" w14:textId="242487C2" w:rsidR="001849D5" w:rsidRDefault="001849D5" w:rsidP="001849D5">
      <w:pPr>
        <w:tabs>
          <w:tab w:val="left" w:pos="3216"/>
        </w:tabs>
      </w:pPr>
    </w:p>
    <w:p w14:paraId="55BC0EEF" w14:textId="720BC52A" w:rsidR="001849D5" w:rsidRDefault="001849D5" w:rsidP="001849D5">
      <w:pPr>
        <w:tabs>
          <w:tab w:val="left" w:pos="3216"/>
        </w:tabs>
      </w:pPr>
    </w:p>
    <w:p w14:paraId="4E8B85BD" w14:textId="1F54DB09" w:rsidR="001849D5" w:rsidRDefault="001849D5" w:rsidP="001849D5">
      <w:pPr>
        <w:tabs>
          <w:tab w:val="left" w:pos="3216"/>
        </w:tabs>
      </w:pPr>
    </w:p>
    <w:p w14:paraId="7EDA97D7" w14:textId="3E8FBB9C" w:rsidR="001849D5" w:rsidRDefault="001849D5" w:rsidP="001849D5">
      <w:pPr>
        <w:tabs>
          <w:tab w:val="left" w:pos="3216"/>
        </w:tabs>
      </w:pPr>
    </w:p>
    <w:p w14:paraId="529BAA58" w14:textId="47938847" w:rsidR="001849D5" w:rsidRDefault="004D75B5" w:rsidP="001849D5">
      <w:pPr>
        <w:tabs>
          <w:tab w:val="left" w:pos="3216"/>
        </w:tabs>
      </w:pPr>
      <w:r w:rsidRPr="004D75B5">
        <w:rPr>
          <w:noProof/>
        </w:rPr>
        <w:drawing>
          <wp:anchor distT="0" distB="0" distL="114300" distR="114300" simplePos="0" relativeHeight="251395584" behindDoc="0" locked="0" layoutInCell="1" allowOverlap="1" wp14:anchorId="3AA64C96" wp14:editId="0CB674AC">
            <wp:simplePos x="0" y="0"/>
            <wp:positionH relativeFrom="column">
              <wp:posOffset>-861060</wp:posOffset>
            </wp:positionH>
            <wp:positionV relativeFrom="paragraph">
              <wp:posOffset>814070</wp:posOffset>
            </wp:positionV>
            <wp:extent cx="7467600" cy="1280160"/>
            <wp:effectExtent l="190500" t="190500" r="171450" b="148590"/>
            <wp:wrapNone/>
            <wp:docPr id="9772591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259169" name="Picture 1" descr="A screenshot of a computer&#10;&#10;Description automatically generated"/>
                    <pic:cNvPicPr/>
                  </pic:nvPicPr>
                  <pic:blipFill rotWithShape="1">
                    <a:blip r:embed="rId38" cstate="print">
                      <a:extLst>
                        <a:ext uri="{28A0092B-C50C-407E-A947-70E740481C1C}">
                          <a14:useLocalDpi xmlns:a14="http://schemas.microsoft.com/office/drawing/2010/main" val="0"/>
                        </a:ext>
                      </a:extLst>
                    </a:blip>
                    <a:srcRect b="15815"/>
                    <a:stretch/>
                  </pic:blipFill>
                  <pic:spPr bwMode="auto">
                    <a:xfrm>
                      <a:off x="0" y="0"/>
                      <a:ext cx="7467600" cy="128016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849D5">
        <w:t>So now I will assign the Space Quota to the Dev Space</w:t>
      </w:r>
      <w:r w:rsidR="00304086">
        <w:t>.</w:t>
      </w:r>
      <w:r w:rsidR="001849D5">
        <w:t xml:space="preserve"> </w:t>
      </w:r>
      <w:r w:rsidR="00304086">
        <w:t>T</w:t>
      </w:r>
      <w:r w:rsidR="001849D5">
        <w:t xml:space="preserve">o assign that we will click on </w:t>
      </w:r>
      <w:r w:rsidR="007A382F">
        <w:t xml:space="preserve">                                 </w:t>
      </w:r>
      <w:r w:rsidR="001849D5" w:rsidRPr="007A382F">
        <w:rPr>
          <w:b/>
          <w:bCs/>
        </w:rPr>
        <w:t>Quota Assignment</w:t>
      </w:r>
      <w:r w:rsidR="001849D5">
        <w:t xml:space="preserve"> Button And we will click on </w:t>
      </w:r>
      <w:r w:rsidR="001849D5" w:rsidRPr="007A382F">
        <w:rPr>
          <w:b/>
          <w:bCs/>
        </w:rPr>
        <w:t>Edit button</w:t>
      </w:r>
      <w:r w:rsidR="009D2744">
        <w:t xml:space="preserve"> and after that one dialog box will open and we will select the </w:t>
      </w:r>
      <w:r w:rsidR="009D2744" w:rsidRPr="007A382F">
        <w:rPr>
          <w:b/>
          <w:bCs/>
        </w:rPr>
        <w:t>Space Quota</w:t>
      </w:r>
      <w:r w:rsidR="009D2744">
        <w:t xml:space="preserve"> and then we will select the name of the Space Quota from the drop down. After select the name of the Space Quota We will click on Save button</w:t>
      </w:r>
      <w:r w:rsidR="00304086">
        <w:t xml:space="preserve">. </w:t>
      </w:r>
    </w:p>
    <w:p w14:paraId="12B67467" w14:textId="23A73EB4" w:rsidR="00695597" w:rsidRPr="00695597" w:rsidRDefault="00695597" w:rsidP="00695597"/>
    <w:p w14:paraId="12726FB4" w14:textId="36CC53DC" w:rsidR="00695597" w:rsidRPr="00695597" w:rsidRDefault="00695597" w:rsidP="00695597"/>
    <w:p w14:paraId="250E37C5" w14:textId="64296885" w:rsidR="00695597" w:rsidRPr="00695597" w:rsidRDefault="00695597" w:rsidP="00695597"/>
    <w:p w14:paraId="61A46D5E" w14:textId="247EB4FA" w:rsidR="00695597" w:rsidRPr="00695597" w:rsidRDefault="00695597" w:rsidP="00695597"/>
    <w:p w14:paraId="58160067" w14:textId="63EB356A" w:rsidR="00695597" w:rsidRPr="00695597" w:rsidRDefault="00337100" w:rsidP="00695597">
      <w:r w:rsidRPr="00695597">
        <w:rPr>
          <w:noProof/>
        </w:rPr>
        <w:drawing>
          <wp:anchor distT="0" distB="0" distL="114300" distR="114300" simplePos="0" relativeHeight="251397632" behindDoc="0" locked="0" layoutInCell="1" allowOverlap="1" wp14:anchorId="7DB35FE6" wp14:editId="6B9BDA4B">
            <wp:simplePos x="0" y="0"/>
            <wp:positionH relativeFrom="column">
              <wp:posOffset>-792480</wp:posOffset>
            </wp:positionH>
            <wp:positionV relativeFrom="paragraph">
              <wp:posOffset>241935</wp:posOffset>
            </wp:positionV>
            <wp:extent cx="2418112" cy="1668780"/>
            <wp:effectExtent l="190500" t="190500" r="172720" b="179070"/>
            <wp:wrapNone/>
            <wp:docPr id="4374670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467001" name="Picture 1" descr="A screenshot of a computer&#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418112" cy="166878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14:paraId="4A24D906" w14:textId="4F49536D" w:rsidR="005F2E86" w:rsidRDefault="005F2E86" w:rsidP="005F2E86">
      <w:pPr>
        <w:tabs>
          <w:tab w:val="left" w:pos="3168"/>
        </w:tabs>
      </w:pPr>
      <w:r>
        <w:t xml:space="preserve">                                                       So once I assign the Space Quota to dev-space, that means the service </w:t>
      </w:r>
    </w:p>
    <w:p w14:paraId="699F057F" w14:textId="6A5520BA" w:rsidR="005F2E86" w:rsidRDefault="005F2E86" w:rsidP="005F2E86">
      <w:pPr>
        <w:tabs>
          <w:tab w:val="left" w:pos="3168"/>
        </w:tabs>
      </w:pPr>
      <w:r>
        <w:t xml:space="preserve">                                                       or resources which is offered by the sap in the free trail, every </w:t>
      </w:r>
    </w:p>
    <w:p w14:paraId="412B3510" w14:textId="3C4E8BFD" w:rsidR="005F2E86" w:rsidRDefault="00000000" w:rsidP="005F2E86">
      <w:pPr>
        <w:tabs>
          <w:tab w:val="left" w:pos="3168"/>
        </w:tabs>
      </w:pPr>
      <w:r>
        <w:rPr>
          <w:noProof/>
        </w:rPr>
        <w:pict w14:anchorId="404B80FA">
          <v:rect id="_x0000_s1029" style="position:absolute;margin-left:169.2pt;margin-top:26.1pt;width:296.4pt;height:63pt;z-index:251880960" fillcolor="#f4b083 [1941]">
            <v:textbox>
              <w:txbxContent>
                <w:p w14:paraId="2AB3507C" w14:textId="7562D774" w:rsidR="00BA0D31" w:rsidRDefault="00BA0D31">
                  <w:r w:rsidRPr="00BA0D31">
                    <w:rPr>
                      <w:b/>
                      <w:bCs/>
                      <w:color w:val="FF0000"/>
                    </w:rPr>
                    <w:t>NOTE</w:t>
                  </w:r>
                  <w:r>
                    <w:t xml:space="preserve"> Suppose you want to delete any Space Quota, which you created, that space quota can only be deleted, if it not assign to any dev-space. If it is already assign to dev-space, It can not be deleted</w:t>
                  </w:r>
                </w:p>
              </w:txbxContent>
            </v:textbox>
          </v:rect>
        </w:pict>
      </w:r>
      <w:r w:rsidR="005F2E86">
        <w:t xml:space="preserve">                                                        thing I assigned to the dev-space</w:t>
      </w:r>
      <w:r w:rsidR="00337100">
        <w:t>.</w:t>
      </w:r>
    </w:p>
    <w:p w14:paraId="606C7B95" w14:textId="2BBFD735" w:rsidR="00043DBE" w:rsidRDefault="00FE55A0" w:rsidP="00695597">
      <w:r>
        <w:rPr>
          <w:b/>
          <w:bCs/>
        </w:rPr>
        <w:lastRenderedPageBreak/>
        <w:t xml:space="preserve">Org Members : </w:t>
      </w:r>
      <w:r w:rsidR="00492907">
        <w:t xml:space="preserve">So here we can add other members by clicking on the Add Members button and to add members we need to give the member email-id. </w:t>
      </w:r>
      <w:r w:rsidR="00D62BF6">
        <w:t>So that user also can login my cloud foundry account and also can deploy application</w:t>
      </w:r>
      <w:r w:rsidR="006D7F10">
        <w:t xml:space="preserve"> to my cloud foundry account. </w:t>
      </w:r>
    </w:p>
    <w:p w14:paraId="48B28F07" w14:textId="73E20184" w:rsidR="000E39BD" w:rsidRDefault="000E39BD" w:rsidP="00695597">
      <w:r w:rsidRPr="000E39BD">
        <w:rPr>
          <w:noProof/>
        </w:rPr>
        <w:drawing>
          <wp:anchor distT="0" distB="0" distL="114300" distR="114300" simplePos="0" relativeHeight="251399680" behindDoc="0" locked="0" layoutInCell="1" allowOverlap="1" wp14:anchorId="1443ED8F" wp14:editId="3B28901E">
            <wp:simplePos x="0" y="0"/>
            <wp:positionH relativeFrom="column">
              <wp:posOffset>-777240</wp:posOffset>
            </wp:positionH>
            <wp:positionV relativeFrom="paragraph">
              <wp:posOffset>9525</wp:posOffset>
            </wp:positionV>
            <wp:extent cx="1508760" cy="1273016"/>
            <wp:effectExtent l="190500" t="190500" r="167640" b="175260"/>
            <wp:wrapNone/>
            <wp:docPr id="838394413" name="Picture 1" descr="A screenshot of a clou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394413" name="Picture 1" descr="A screenshot of a cloud&#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1508760" cy="1273016"/>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14:paraId="15D82FE2" w14:textId="33DE545D" w:rsidR="000E39BD" w:rsidRDefault="000E39BD" w:rsidP="00695597"/>
    <w:p w14:paraId="387F025E" w14:textId="17455531" w:rsidR="000E39BD" w:rsidRDefault="000E39BD" w:rsidP="00695597"/>
    <w:p w14:paraId="108E6D42" w14:textId="6A2EE790" w:rsidR="000E39BD" w:rsidRDefault="000E39BD" w:rsidP="00695597"/>
    <w:p w14:paraId="490081AC" w14:textId="73738095" w:rsidR="000E39BD" w:rsidRDefault="003B7526" w:rsidP="00695597">
      <w:r w:rsidRPr="003B7526">
        <w:rPr>
          <w:noProof/>
        </w:rPr>
        <w:drawing>
          <wp:anchor distT="0" distB="0" distL="114300" distR="114300" simplePos="0" relativeHeight="251401728" behindDoc="0" locked="0" layoutInCell="1" allowOverlap="1" wp14:anchorId="02C937C9" wp14:editId="56F7601E">
            <wp:simplePos x="0" y="0"/>
            <wp:positionH relativeFrom="column">
              <wp:posOffset>-792480</wp:posOffset>
            </wp:positionH>
            <wp:positionV relativeFrom="paragraph">
              <wp:posOffset>215265</wp:posOffset>
            </wp:positionV>
            <wp:extent cx="7338060" cy="1158513"/>
            <wp:effectExtent l="190500" t="190500" r="167640" b="175260"/>
            <wp:wrapNone/>
            <wp:docPr id="518433473" name="Picture 1" descr="A white rectangular object with a black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433473" name="Picture 1" descr="A white rectangular object with a black line&#10;&#10;Description automatically generated with medium confidence"/>
                    <pic:cNvPicPr/>
                  </pic:nvPicPr>
                  <pic:blipFill>
                    <a:blip r:embed="rId41">
                      <a:extLst>
                        <a:ext uri="{28A0092B-C50C-407E-A947-70E740481C1C}">
                          <a14:useLocalDpi xmlns:a14="http://schemas.microsoft.com/office/drawing/2010/main" val="0"/>
                        </a:ext>
                      </a:extLst>
                    </a:blip>
                    <a:stretch>
                      <a:fillRect/>
                    </a:stretch>
                  </pic:blipFill>
                  <pic:spPr>
                    <a:xfrm>
                      <a:off x="0" y="0"/>
                      <a:ext cx="7338060" cy="1158513"/>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14:paraId="559939DA" w14:textId="5077C89A" w:rsidR="003B7526" w:rsidRDefault="003B7526" w:rsidP="00695597"/>
    <w:p w14:paraId="436463DE" w14:textId="667BC137" w:rsidR="003B7526" w:rsidRDefault="003B7526" w:rsidP="00695597"/>
    <w:p w14:paraId="37514D2D" w14:textId="6D89D78F" w:rsidR="003B7526" w:rsidRDefault="003B7526" w:rsidP="00695597"/>
    <w:p w14:paraId="329A7991" w14:textId="0E761264" w:rsidR="00D22B0D" w:rsidRDefault="00D22B0D" w:rsidP="00695597"/>
    <w:p w14:paraId="7807B360" w14:textId="50CD1F7A" w:rsidR="00A33673" w:rsidRDefault="00174C61" w:rsidP="00695597">
      <w:r>
        <w:t>And now within the</w:t>
      </w:r>
      <w:r w:rsidR="00043DBE">
        <w:t xml:space="preserve"> </w:t>
      </w:r>
      <w:r>
        <w:t>dev-space, who are all can deploy application that permission you can give by going inside the dev</w:t>
      </w:r>
      <w:r w:rsidR="007E311D">
        <w:t>-</w:t>
      </w:r>
      <w:r>
        <w:t>space.</w:t>
      </w:r>
      <w:r w:rsidR="00B36B39">
        <w:t xml:space="preserve"> </w:t>
      </w:r>
      <w:r w:rsidR="00A33673">
        <w:t xml:space="preserve"> </w:t>
      </w:r>
    </w:p>
    <w:p w14:paraId="5C30E8A1" w14:textId="4EB07DF5" w:rsidR="00B72A6E" w:rsidRDefault="00B72A6E" w:rsidP="00695597">
      <w:r>
        <w:t>So to give permission in the dev-space first we will go inside the dev-space.</w:t>
      </w:r>
      <w:r w:rsidR="008A6CE2">
        <w:t xml:space="preserve"> And we will click on Members and we will add members by clicking on add members.</w:t>
      </w:r>
      <w:r w:rsidR="00A33673">
        <w:t xml:space="preserve"> So that members can be able to deploy applications within the dev-space.</w:t>
      </w:r>
    </w:p>
    <w:p w14:paraId="326A4ECB" w14:textId="3056F9EA" w:rsidR="00AA05EF" w:rsidRDefault="007B3D5C" w:rsidP="00695597">
      <w:r w:rsidRPr="007B3D5C">
        <w:rPr>
          <w:noProof/>
        </w:rPr>
        <w:drawing>
          <wp:anchor distT="0" distB="0" distL="114300" distR="114300" simplePos="0" relativeHeight="251473408" behindDoc="0" locked="0" layoutInCell="1" allowOverlap="1" wp14:anchorId="251804F1" wp14:editId="795AD00A">
            <wp:simplePos x="0" y="0"/>
            <wp:positionH relativeFrom="column">
              <wp:posOffset>4678680</wp:posOffset>
            </wp:positionH>
            <wp:positionV relativeFrom="paragraph">
              <wp:posOffset>37465</wp:posOffset>
            </wp:positionV>
            <wp:extent cx="1799042" cy="556260"/>
            <wp:effectExtent l="190500" t="190500" r="163195" b="167640"/>
            <wp:wrapNone/>
            <wp:docPr id="1418416409"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416409" name="Picture 1" descr="A close-up of a text&#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799042" cy="55626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D722A7" w:rsidRPr="00D722A7">
        <w:rPr>
          <w:noProof/>
        </w:rPr>
        <w:drawing>
          <wp:anchor distT="0" distB="0" distL="114300" distR="114300" simplePos="0" relativeHeight="251424256" behindDoc="0" locked="0" layoutInCell="1" allowOverlap="1" wp14:anchorId="7DF0DEBC" wp14:editId="7E2FCB5A">
            <wp:simplePos x="0" y="0"/>
            <wp:positionH relativeFrom="column">
              <wp:posOffset>2796540</wp:posOffset>
            </wp:positionH>
            <wp:positionV relativeFrom="paragraph">
              <wp:posOffset>29845</wp:posOffset>
            </wp:positionV>
            <wp:extent cx="1716258" cy="304800"/>
            <wp:effectExtent l="0" t="0" r="0" b="0"/>
            <wp:wrapNone/>
            <wp:docPr id="1257610370" name="Picture 1" descr="A close-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610370" name="Picture 1" descr="A close-up of a logo&#10;&#10;Description automatically generated"/>
                    <pic:cNvPicPr/>
                  </pic:nvPicPr>
                  <pic:blipFill rotWithShape="1">
                    <a:blip r:embed="rId43">
                      <a:extLst>
                        <a:ext uri="{28A0092B-C50C-407E-A947-70E740481C1C}">
                          <a14:useLocalDpi xmlns:a14="http://schemas.microsoft.com/office/drawing/2010/main" val="0"/>
                        </a:ext>
                      </a:extLst>
                    </a:blip>
                    <a:srcRect t="12468" r="4626" b="20000"/>
                    <a:stretch/>
                  </pic:blipFill>
                  <pic:spPr bwMode="auto">
                    <a:xfrm>
                      <a:off x="0" y="0"/>
                      <a:ext cx="1716258" cy="304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B11BF" w:rsidRPr="00CB11BF">
        <w:rPr>
          <w:noProof/>
        </w:rPr>
        <w:drawing>
          <wp:anchor distT="0" distB="0" distL="114300" distR="114300" simplePos="0" relativeHeight="251403776" behindDoc="0" locked="0" layoutInCell="1" allowOverlap="1" wp14:anchorId="1CA533F9" wp14:editId="3D22C135">
            <wp:simplePos x="0" y="0"/>
            <wp:positionH relativeFrom="column">
              <wp:posOffset>937260</wp:posOffset>
            </wp:positionH>
            <wp:positionV relativeFrom="paragraph">
              <wp:posOffset>6985</wp:posOffset>
            </wp:positionV>
            <wp:extent cx="1699260" cy="1131488"/>
            <wp:effectExtent l="190500" t="190500" r="167640" b="164465"/>
            <wp:wrapNone/>
            <wp:docPr id="3907173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717373" name="Picture 1" descr="A screenshot of a computer&#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699260" cy="1131488"/>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AA05EF" w:rsidRPr="00AA05EF">
        <w:rPr>
          <w:noProof/>
        </w:rPr>
        <w:drawing>
          <wp:anchor distT="0" distB="0" distL="114300" distR="114300" simplePos="0" relativeHeight="251402752" behindDoc="0" locked="0" layoutInCell="1" allowOverlap="1" wp14:anchorId="19291DCA" wp14:editId="6B2F48FF">
            <wp:simplePos x="0" y="0"/>
            <wp:positionH relativeFrom="column">
              <wp:posOffset>-838200</wp:posOffset>
            </wp:positionH>
            <wp:positionV relativeFrom="paragraph">
              <wp:posOffset>-635</wp:posOffset>
            </wp:positionV>
            <wp:extent cx="1693100" cy="693420"/>
            <wp:effectExtent l="190500" t="190500" r="173990" b="163830"/>
            <wp:wrapNone/>
            <wp:docPr id="15784584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458433" name="Picture 1" descr="A screenshot of a computer&#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1693100" cy="69342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14:paraId="4E5E4A2F" w14:textId="7180AAE7" w:rsidR="00695597" w:rsidRDefault="00695597" w:rsidP="00695597">
      <w:pPr>
        <w:tabs>
          <w:tab w:val="left" w:pos="3168"/>
        </w:tabs>
      </w:pPr>
      <w:r>
        <w:tab/>
      </w:r>
    </w:p>
    <w:p w14:paraId="6222BB95" w14:textId="021BA6BA" w:rsidR="00304086" w:rsidRDefault="00DB60EF" w:rsidP="00695597">
      <w:pPr>
        <w:tabs>
          <w:tab w:val="left" w:pos="3168"/>
        </w:tabs>
      </w:pPr>
      <w:r>
        <w:t xml:space="preserve"> </w:t>
      </w:r>
    </w:p>
    <w:p w14:paraId="773BDBBE" w14:textId="15A89D75" w:rsidR="00DB60EF" w:rsidRDefault="00DB60EF" w:rsidP="00695597">
      <w:pPr>
        <w:tabs>
          <w:tab w:val="left" w:pos="3168"/>
        </w:tabs>
      </w:pPr>
    </w:p>
    <w:p w14:paraId="2FAC3916" w14:textId="77777777" w:rsidR="00DD611E" w:rsidRDefault="00DD611E" w:rsidP="00695597">
      <w:pPr>
        <w:tabs>
          <w:tab w:val="left" w:pos="3168"/>
        </w:tabs>
      </w:pPr>
    </w:p>
    <w:p w14:paraId="50AB7A34" w14:textId="31769428" w:rsidR="00DB60EF" w:rsidRDefault="003A28DC" w:rsidP="00695597">
      <w:pPr>
        <w:tabs>
          <w:tab w:val="left" w:pos="3168"/>
        </w:tabs>
      </w:pPr>
      <w:r w:rsidRPr="003A28DC">
        <w:rPr>
          <w:noProof/>
        </w:rPr>
        <w:drawing>
          <wp:anchor distT="0" distB="0" distL="114300" distR="114300" simplePos="0" relativeHeight="251808256" behindDoc="0" locked="0" layoutInCell="1" allowOverlap="1" wp14:anchorId="73501065" wp14:editId="4714356C">
            <wp:simplePos x="0" y="0"/>
            <wp:positionH relativeFrom="column">
              <wp:posOffset>4488180</wp:posOffset>
            </wp:positionH>
            <wp:positionV relativeFrom="paragraph">
              <wp:posOffset>3810</wp:posOffset>
            </wp:positionV>
            <wp:extent cx="1874520" cy="311569"/>
            <wp:effectExtent l="0" t="0" r="0" b="0"/>
            <wp:wrapNone/>
            <wp:docPr id="593716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716771" name=""/>
                    <pic:cNvPicPr/>
                  </pic:nvPicPr>
                  <pic:blipFill rotWithShape="1">
                    <a:blip r:embed="rId46">
                      <a:extLst>
                        <a:ext uri="{28A0092B-C50C-407E-A947-70E740481C1C}">
                          <a14:useLocalDpi xmlns:a14="http://schemas.microsoft.com/office/drawing/2010/main" val="0"/>
                        </a:ext>
                      </a:extLst>
                    </a:blip>
                    <a:srcRect l="-259" t="29663" r="5243" b="15505"/>
                    <a:stretch/>
                  </pic:blipFill>
                  <pic:spPr bwMode="auto">
                    <a:xfrm>
                      <a:off x="0" y="0"/>
                      <a:ext cx="1874520" cy="31156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B60EF">
        <w:t>The application which you are deploying will show in the Application section.</w:t>
      </w:r>
      <w:r>
        <w:t xml:space="preserve"> </w:t>
      </w:r>
    </w:p>
    <w:p w14:paraId="6F7562BE" w14:textId="6C222F65" w:rsidR="00F54814" w:rsidRDefault="00A22C30" w:rsidP="00695597">
      <w:pPr>
        <w:tabs>
          <w:tab w:val="left" w:pos="3168"/>
        </w:tabs>
      </w:pPr>
      <w:r w:rsidRPr="00A22C30">
        <w:rPr>
          <w:noProof/>
        </w:rPr>
        <w:drawing>
          <wp:anchor distT="0" distB="0" distL="114300" distR="114300" simplePos="0" relativeHeight="251825664" behindDoc="0" locked="0" layoutInCell="1" allowOverlap="1" wp14:anchorId="2EBD33F5" wp14:editId="0062474A">
            <wp:simplePos x="0" y="0"/>
            <wp:positionH relativeFrom="column">
              <wp:posOffset>4617720</wp:posOffset>
            </wp:positionH>
            <wp:positionV relativeFrom="paragraph">
              <wp:posOffset>99060</wp:posOffset>
            </wp:positionV>
            <wp:extent cx="1163057" cy="746760"/>
            <wp:effectExtent l="190500" t="190500" r="170815" b="167640"/>
            <wp:wrapNone/>
            <wp:docPr id="1896474207" name="Picture 1" descr="A screenshot of a service marketpl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474207" name="Picture 1" descr="A screenshot of a service marketplace&#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1166893" cy="749223"/>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t xml:space="preserve"> We can start or run the service, for that we need to go to instances section. </w:t>
      </w:r>
    </w:p>
    <w:p w14:paraId="5619B4D4" w14:textId="6D33192D" w:rsidR="00B35BD9" w:rsidRDefault="00B35BD9" w:rsidP="00695597">
      <w:pPr>
        <w:tabs>
          <w:tab w:val="left" w:pos="3168"/>
        </w:tabs>
      </w:pPr>
    </w:p>
    <w:p w14:paraId="0745B492" w14:textId="2968D55B" w:rsidR="0083589C" w:rsidRPr="00A07EBA" w:rsidRDefault="0083589C" w:rsidP="00695597">
      <w:pPr>
        <w:tabs>
          <w:tab w:val="left" w:pos="3168"/>
        </w:tabs>
        <w:rPr>
          <w:b/>
          <w:bCs/>
        </w:rPr>
      </w:pPr>
      <w:r w:rsidRPr="00A07EBA">
        <w:rPr>
          <w:b/>
          <w:bCs/>
        </w:rPr>
        <w:t>Tools required to develop applications</w:t>
      </w:r>
      <w:r w:rsidR="00A07EBA">
        <w:rPr>
          <w:b/>
          <w:bCs/>
        </w:rPr>
        <w:t xml:space="preserve"> : </w:t>
      </w:r>
    </w:p>
    <w:p w14:paraId="454A1D1D" w14:textId="484299A5" w:rsidR="0083589C" w:rsidRDefault="0083589C" w:rsidP="0083589C">
      <w:pPr>
        <w:pStyle w:val="ListParagraph"/>
        <w:numPr>
          <w:ilvl w:val="0"/>
          <w:numId w:val="1"/>
        </w:numPr>
        <w:tabs>
          <w:tab w:val="left" w:pos="3168"/>
        </w:tabs>
      </w:pPr>
      <w:r>
        <w:t>Git hub</w:t>
      </w:r>
    </w:p>
    <w:p w14:paraId="324AF5D0" w14:textId="262415D7" w:rsidR="00AC2B05" w:rsidRDefault="0083589C" w:rsidP="00AC2B05">
      <w:pPr>
        <w:pStyle w:val="ListParagraph"/>
        <w:numPr>
          <w:ilvl w:val="0"/>
          <w:numId w:val="1"/>
        </w:numPr>
        <w:tabs>
          <w:tab w:val="left" w:pos="3168"/>
        </w:tabs>
      </w:pPr>
      <w:r>
        <w:t>Git Steup</w:t>
      </w:r>
      <w:r w:rsidR="00AC2B05">
        <w:t xml:space="preserve"> ----- </w:t>
      </w:r>
      <w:r w:rsidR="00AC2B05" w:rsidRPr="00AC2B05">
        <w:t>https://git-scm.com/</w:t>
      </w:r>
    </w:p>
    <w:p w14:paraId="16E09592" w14:textId="6A8A4BAB" w:rsidR="00704D76" w:rsidRDefault="00A744EE" w:rsidP="00704D76">
      <w:pPr>
        <w:pStyle w:val="ListParagraph"/>
        <w:numPr>
          <w:ilvl w:val="0"/>
          <w:numId w:val="1"/>
        </w:numPr>
        <w:tabs>
          <w:tab w:val="left" w:pos="3168"/>
        </w:tabs>
      </w:pPr>
      <w:r w:rsidRPr="00A744EE">
        <w:rPr>
          <w:noProof/>
        </w:rPr>
        <w:drawing>
          <wp:anchor distT="0" distB="0" distL="114300" distR="114300" simplePos="0" relativeHeight="251827712" behindDoc="0" locked="0" layoutInCell="1" allowOverlap="1" wp14:anchorId="443C4261" wp14:editId="3C950D0F">
            <wp:simplePos x="0" y="0"/>
            <wp:positionH relativeFrom="column">
              <wp:posOffset>5062855</wp:posOffset>
            </wp:positionH>
            <wp:positionV relativeFrom="paragraph">
              <wp:posOffset>196850</wp:posOffset>
            </wp:positionV>
            <wp:extent cx="1414796" cy="594360"/>
            <wp:effectExtent l="190500" t="190500" r="166370" b="167640"/>
            <wp:wrapNone/>
            <wp:docPr id="1966607100" name="Picture 1" descr="A white background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607100" name="Picture 1" descr="A white background with blue text&#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414796" cy="59436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83589C">
        <w:t>Cloud Foundry (Command Line Interface) – allows you to communicate/connect to CF directly from the command prompt.</w:t>
      </w:r>
      <w:r w:rsidR="00584638">
        <w:t xml:space="preserve"> -------- So to install we will go and search for </w:t>
      </w:r>
      <w:hyperlink r:id="rId49" w:history="1">
        <w:r w:rsidRPr="000C5982">
          <w:rPr>
            <w:rStyle w:val="Hyperlink"/>
          </w:rPr>
          <w:t>https://github.com/cloudfoundry/cli</w:t>
        </w:r>
      </w:hyperlink>
      <w:r>
        <w:t xml:space="preserve"> </w:t>
      </w:r>
    </w:p>
    <w:p w14:paraId="6F0042F8" w14:textId="7F2242FE" w:rsidR="00BA24CA" w:rsidRDefault="00000000" w:rsidP="00BA24CA">
      <w:pPr>
        <w:pStyle w:val="ListParagraph"/>
        <w:tabs>
          <w:tab w:val="left" w:pos="3168"/>
        </w:tabs>
      </w:pPr>
      <w:hyperlink r:id="rId50" w:history="1">
        <w:r w:rsidR="00BA24CA" w:rsidRPr="000C5982">
          <w:rPr>
            <w:rStyle w:val="Hyperlink"/>
          </w:rPr>
          <w:t>https://github.com/cloudfoundry/cli/wiki/V7-CLI-Installation-Guide</w:t>
        </w:r>
      </w:hyperlink>
      <w:r w:rsidR="00BA24CA">
        <w:t xml:space="preserve"> </w:t>
      </w:r>
    </w:p>
    <w:p w14:paraId="78AC1A60" w14:textId="04C51446" w:rsidR="00704D76" w:rsidRPr="0097053E" w:rsidRDefault="00704D76" w:rsidP="00704D76">
      <w:pPr>
        <w:pStyle w:val="ListParagraph"/>
        <w:tabs>
          <w:tab w:val="left" w:pos="3168"/>
        </w:tabs>
      </w:pPr>
      <w:r w:rsidRPr="00704D76">
        <w:rPr>
          <w:b/>
          <w:bCs/>
          <w:noProof/>
        </w:rPr>
        <w:drawing>
          <wp:anchor distT="0" distB="0" distL="114300" distR="114300" simplePos="0" relativeHeight="251829760" behindDoc="0" locked="0" layoutInCell="1" allowOverlap="1" wp14:anchorId="11FC88EB" wp14:editId="7BFDA09B">
            <wp:simplePos x="0" y="0"/>
            <wp:positionH relativeFrom="column">
              <wp:posOffset>-861060</wp:posOffset>
            </wp:positionH>
            <wp:positionV relativeFrom="paragraph">
              <wp:posOffset>254000</wp:posOffset>
            </wp:positionV>
            <wp:extent cx="3507578" cy="1013460"/>
            <wp:effectExtent l="190500" t="190500" r="169545" b="167640"/>
            <wp:wrapNone/>
            <wp:docPr id="11522902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290295" name="Picture 1" descr="A screenshot of a computer&#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3507578" cy="101346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t xml:space="preserve">So here I am going to install </w:t>
      </w:r>
      <w:r w:rsidR="0097053E">
        <w:t>v7</w:t>
      </w:r>
      <w:r>
        <w:rPr>
          <w:b/>
          <w:bCs/>
        </w:rPr>
        <w:t xml:space="preserve">. </w:t>
      </w:r>
      <w:r w:rsidR="0097053E">
        <w:t>So I will click on that v7</w:t>
      </w:r>
    </w:p>
    <w:p w14:paraId="7A18C7F1" w14:textId="4DF4810B" w:rsidR="00185A3F" w:rsidRDefault="00000000" w:rsidP="00185A3F">
      <w:pPr>
        <w:pStyle w:val="ListParagraph"/>
        <w:tabs>
          <w:tab w:val="left" w:pos="4260"/>
        </w:tabs>
      </w:pPr>
      <w:r>
        <w:rPr>
          <w:b/>
          <w:bCs/>
          <w:noProof/>
        </w:rPr>
        <w:pict w14:anchorId="3807580A">
          <v:rect id="_x0000_s1032" style="position:absolute;left:0;text-align:left;margin-left:232.8pt;margin-top:18.7pt;width:197.4pt;height:36pt;z-index:251883008" fillcolor="#f4b083 [1941]">
            <v:textbox>
              <w:txbxContent>
                <w:p w14:paraId="2335F5E6" w14:textId="59E544B8" w:rsidR="00A95A80" w:rsidRPr="00A95A80" w:rsidRDefault="00A95A80">
                  <w:pPr>
                    <w:rPr>
                      <w:b/>
                      <w:bCs/>
                    </w:rPr>
                  </w:pPr>
                  <w:r>
                    <w:t xml:space="preserve">To </w:t>
                  </w:r>
                  <w:r w:rsidR="008C3636">
                    <w:t>check the version</w:t>
                  </w:r>
                  <w:r>
                    <w:t xml:space="preserve"> of the CF CLI, we will write the command </w:t>
                  </w:r>
                  <w:r w:rsidRPr="00A95A80">
                    <w:rPr>
                      <w:b/>
                      <w:bCs/>
                    </w:rPr>
                    <w:t>cf --version</w:t>
                  </w:r>
                </w:p>
              </w:txbxContent>
            </v:textbox>
          </v:rect>
        </w:pict>
      </w:r>
      <w:r w:rsidR="00704D76">
        <w:rPr>
          <w:b/>
          <w:bCs/>
        </w:rPr>
        <w:tab/>
      </w:r>
      <w:r w:rsidR="00704D76">
        <w:t xml:space="preserve"> I will install the zip</w:t>
      </w:r>
      <w:r w:rsidR="00D63A85">
        <w:t xml:space="preserve"> file of</w:t>
      </w:r>
      <w:r w:rsidR="00704D76">
        <w:t xml:space="preserve"> installer</w:t>
      </w:r>
      <w:r w:rsidR="00D63A85">
        <w:t>.</w:t>
      </w:r>
      <w:r w:rsidR="00223905">
        <w:t xml:space="preserve">    </w:t>
      </w:r>
    </w:p>
    <w:p w14:paraId="76C8A19A" w14:textId="3B4109C2" w:rsidR="007B2449" w:rsidRDefault="007B2449" w:rsidP="007B2449"/>
    <w:p w14:paraId="707B9FD7" w14:textId="35DD471D" w:rsidR="00CD6BDD" w:rsidRDefault="002D5FA3" w:rsidP="007B2449">
      <w:r w:rsidRPr="006F3436">
        <w:rPr>
          <w:b/>
          <w:bCs/>
        </w:rPr>
        <w:lastRenderedPageBreak/>
        <w:t>The runtime which cloud foundry supports</w:t>
      </w:r>
      <w:r>
        <w:t xml:space="preserve"> : Python, C, .NET, Ruby, Java, Java Specific to SAP, Node JS, these are all the runtimes</w:t>
      </w:r>
    </w:p>
    <w:p w14:paraId="2EB6E401" w14:textId="7F3FE7A4" w:rsidR="00C70BC1" w:rsidRDefault="00C70BC1" w:rsidP="001A002F">
      <w:pPr>
        <w:pStyle w:val="Heading1"/>
      </w:pPr>
      <w:r w:rsidRPr="001A002F">
        <w:t>How do I know what are all the runtime it supports ?</w:t>
      </w:r>
    </w:p>
    <w:p w14:paraId="0C0CCC73" w14:textId="77777777" w:rsidR="009E7832" w:rsidRDefault="006932E1" w:rsidP="001A002F">
      <w:r>
        <w:t xml:space="preserve">So for that you need to login the cloud foundry account locally through the command prompt. So in the command prompt we will type </w:t>
      </w:r>
      <w:r>
        <w:rPr>
          <w:b/>
          <w:bCs/>
        </w:rPr>
        <w:t xml:space="preserve">cf login. </w:t>
      </w:r>
      <w:r w:rsidR="00AF271D">
        <w:t>And after that it will ask for the endpoint. To get the endpoint you need to go to the cloud foundry account through the browser.</w:t>
      </w:r>
      <w:r w:rsidR="005F7818">
        <w:t xml:space="preserve"> And you need to go inside a subaccount </w:t>
      </w:r>
      <w:r w:rsidR="00397EA4">
        <w:t xml:space="preserve">by clicking on that subaccount. In my case there is a subaccount named </w:t>
      </w:r>
      <w:r w:rsidR="00397EA4" w:rsidRPr="009133D3">
        <w:rPr>
          <w:b/>
          <w:bCs/>
        </w:rPr>
        <w:t>trial</w:t>
      </w:r>
      <w:r w:rsidR="00397EA4">
        <w:t xml:space="preserve">, so I will go inside the </w:t>
      </w:r>
      <w:r w:rsidR="00397EA4" w:rsidRPr="009133D3">
        <w:rPr>
          <w:b/>
          <w:bCs/>
        </w:rPr>
        <w:t>trail</w:t>
      </w:r>
      <w:r w:rsidR="00397EA4">
        <w:t xml:space="preserve"> subaccount. </w:t>
      </w:r>
      <w:r w:rsidR="000E5083">
        <w:t xml:space="preserve">Once you go inside, you will get a </w:t>
      </w:r>
      <w:r w:rsidR="00FC5EAE" w:rsidRPr="009133D3">
        <w:rPr>
          <w:b/>
          <w:bCs/>
        </w:rPr>
        <w:t>API</w:t>
      </w:r>
      <w:r w:rsidR="000E5083" w:rsidRPr="009133D3">
        <w:rPr>
          <w:b/>
          <w:bCs/>
        </w:rPr>
        <w:t xml:space="preserve"> endpoint</w:t>
      </w:r>
      <w:r w:rsidR="000E5083">
        <w:t>.</w:t>
      </w:r>
      <w:r w:rsidR="00FC5EAE">
        <w:t xml:space="preserve"> That endpoint you will copy and paste it to the cmd. </w:t>
      </w:r>
      <w:r w:rsidR="008079C3">
        <w:t>And after that it will ask username and password. So need to provide the cloud foundry credentials.</w:t>
      </w:r>
      <w:r w:rsidR="00610400">
        <w:t xml:space="preserve"> After that you will successfully login to the cloud foundry account through the cmd.</w:t>
      </w:r>
      <w:r w:rsidR="00280C87">
        <w:t xml:space="preserve">  Below showed the steps, how to login to the cloud foundry through the cmd.</w:t>
      </w:r>
    </w:p>
    <w:p w14:paraId="5C4C1DF6" w14:textId="10183743" w:rsidR="00C53FFA" w:rsidRPr="00C04F49" w:rsidRDefault="00574D80" w:rsidP="001A002F">
      <w:r w:rsidRPr="00574D80">
        <w:rPr>
          <w:noProof/>
        </w:rPr>
        <w:drawing>
          <wp:anchor distT="0" distB="0" distL="114300" distR="114300" simplePos="0" relativeHeight="251833856" behindDoc="0" locked="0" layoutInCell="1" allowOverlap="1" wp14:anchorId="13347368" wp14:editId="3C36F59E">
            <wp:simplePos x="0" y="0"/>
            <wp:positionH relativeFrom="column">
              <wp:posOffset>3444240</wp:posOffset>
            </wp:positionH>
            <wp:positionV relativeFrom="paragraph">
              <wp:posOffset>163195</wp:posOffset>
            </wp:positionV>
            <wp:extent cx="2933700" cy="438137"/>
            <wp:effectExtent l="0" t="0" r="0" b="0"/>
            <wp:wrapNone/>
            <wp:docPr id="604571056"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571056" name="Picture 1" descr="A black background with white text&#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2933700" cy="438137"/>
                    </a:xfrm>
                    <a:prstGeom prst="rect">
                      <a:avLst/>
                    </a:prstGeom>
                  </pic:spPr>
                </pic:pic>
              </a:graphicData>
            </a:graphic>
            <wp14:sizeRelH relativeFrom="page">
              <wp14:pctWidth>0</wp14:pctWidth>
            </wp14:sizeRelH>
            <wp14:sizeRelV relativeFrom="page">
              <wp14:pctHeight>0</wp14:pctHeight>
            </wp14:sizeRelV>
          </wp:anchor>
        </w:drawing>
      </w:r>
      <w:r w:rsidR="00791FDB" w:rsidRPr="00791FDB">
        <w:rPr>
          <w:b/>
          <w:bCs/>
          <w:noProof/>
        </w:rPr>
        <w:drawing>
          <wp:anchor distT="0" distB="0" distL="114300" distR="114300" simplePos="0" relativeHeight="251831808" behindDoc="0" locked="0" layoutInCell="1" allowOverlap="1" wp14:anchorId="6980F4F3" wp14:editId="7F495D81">
            <wp:simplePos x="0" y="0"/>
            <wp:positionH relativeFrom="column">
              <wp:posOffset>1074420</wp:posOffset>
            </wp:positionH>
            <wp:positionV relativeFrom="paragraph">
              <wp:posOffset>201295</wp:posOffset>
            </wp:positionV>
            <wp:extent cx="2148840" cy="349534"/>
            <wp:effectExtent l="190500" t="190500" r="175260" b="165100"/>
            <wp:wrapNone/>
            <wp:docPr id="961950193" name="Picture 1" descr="A close-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950193" name="Picture 1" descr="A close-up of a logo&#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148840" cy="349534"/>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4D6AEB" w:rsidRPr="004D6AEB">
        <w:rPr>
          <w:noProof/>
        </w:rPr>
        <w:drawing>
          <wp:anchor distT="0" distB="0" distL="114300" distR="114300" simplePos="0" relativeHeight="251830784" behindDoc="0" locked="0" layoutInCell="1" allowOverlap="1" wp14:anchorId="3743EB00" wp14:editId="4C074C59">
            <wp:simplePos x="0" y="0"/>
            <wp:positionH relativeFrom="column">
              <wp:posOffset>-853440</wp:posOffset>
            </wp:positionH>
            <wp:positionV relativeFrom="paragraph">
              <wp:posOffset>186055</wp:posOffset>
            </wp:positionV>
            <wp:extent cx="1841542" cy="320040"/>
            <wp:effectExtent l="0" t="0" r="0" b="0"/>
            <wp:wrapNone/>
            <wp:docPr id="1382867816"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867816" name="Picture 1" descr="A black background with white text&#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1841542" cy="320040"/>
                    </a:xfrm>
                    <a:prstGeom prst="rect">
                      <a:avLst/>
                    </a:prstGeom>
                  </pic:spPr>
                </pic:pic>
              </a:graphicData>
            </a:graphic>
            <wp14:sizeRelH relativeFrom="page">
              <wp14:pctWidth>0</wp14:pctWidth>
            </wp14:sizeRelH>
            <wp14:sizeRelV relativeFrom="page">
              <wp14:pctHeight>0</wp14:pctHeight>
            </wp14:sizeRelV>
          </wp:anchor>
        </w:drawing>
      </w:r>
    </w:p>
    <w:p w14:paraId="78AB8F3C" w14:textId="57224C36" w:rsidR="001A002F" w:rsidRDefault="001A002F" w:rsidP="007B2449">
      <w:pPr>
        <w:rPr>
          <w:b/>
          <w:bCs/>
        </w:rPr>
      </w:pPr>
    </w:p>
    <w:p w14:paraId="561CE11A" w14:textId="290D337B" w:rsidR="00574D80" w:rsidRDefault="00574D80" w:rsidP="007B2449">
      <w:pPr>
        <w:rPr>
          <w:b/>
          <w:bCs/>
        </w:rPr>
      </w:pPr>
    </w:p>
    <w:p w14:paraId="1D072ED7" w14:textId="7A7CC69A" w:rsidR="00574D80" w:rsidRPr="00574D80" w:rsidRDefault="00D274B8" w:rsidP="00574D80">
      <w:r w:rsidRPr="00574D80">
        <w:rPr>
          <w:b/>
          <w:bCs/>
          <w:noProof/>
        </w:rPr>
        <w:drawing>
          <wp:anchor distT="0" distB="0" distL="114300" distR="114300" simplePos="0" relativeHeight="251832832" behindDoc="0" locked="0" layoutInCell="1" allowOverlap="1" wp14:anchorId="673F1C9F" wp14:editId="2233E723">
            <wp:simplePos x="0" y="0"/>
            <wp:positionH relativeFrom="column">
              <wp:posOffset>-914400</wp:posOffset>
            </wp:positionH>
            <wp:positionV relativeFrom="paragraph">
              <wp:posOffset>136525</wp:posOffset>
            </wp:positionV>
            <wp:extent cx="3479165" cy="2072640"/>
            <wp:effectExtent l="0" t="0" r="0" b="0"/>
            <wp:wrapNone/>
            <wp:docPr id="1381878401" name="Picture 1" descr="A computer screen with white text and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878401" name="Picture 1" descr="A computer screen with white text and blue text&#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3479165" cy="2072640"/>
                    </a:xfrm>
                    <a:prstGeom prst="rect">
                      <a:avLst/>
                    </a:prstGeom>
                  </pic:spPr>
                </pic:pic>
              </a:graphicData>
            </a:graphic>
            <wp14:sizeRelH relativeFrom="page">
              <wp14:pctWidth>0</wp14:pctWidth>
            </wp14:sizeRelH>
            <wp14:sizeRelV relativeFrom="page">
              <wp14:pctHeight>0</wp14:pctHeight>
            </wp14:sizeRelV>
          </wp:anchor>
        </w:drawing>
      </w:r>
    </w:p>
    <w:p w14:paraId="101A955B" w14:textId="0AD4872D" w:rsidR="00574D80" w:rsidRPr="00D274B8" w:rsidRDefault="00D274B8" w:rsidP="00D274B8">
      <w:pPr>
        <w:ind w:left="4320"/>
        <w:rPr>
          <w:b/>
          <w:bCs/>
        </w:rPr>
      </w:pPr>
      <w:r>
        <w:t xml:space="preserve">So thus we can login to the sap cloud foundry account from the command prompt with the help of </w:t>
      </w:r>
      <w:r w:rsidR="00553A5E">
        <w:rPr>
          <w:b/>
          <w:bCs/>
        </w:rPr>
        <w:t>CF</w:t>
      </w:r>
      <w:r>
        <w:rPr>
          <w:b/>
          <w:bCs/>
        </w:rPr>
        <w:t xml:space="preserve"> </w:t>
      </w:r>
      <w:r w:rsidR="00553A5E">
        <w:rPr>
          <w:b/>
          <w:bCs/>
        </w:rPr>
        <w:t>CLI</w:t>
      </w:r>
      <w:r>
        <w:rPr>
          <w:b/>
          <w:bCs/>
        </w:rPr>
        <w:t>.</w:t>
      </w:r>
    </w:p>
    <w:p w14:paraId="4B486099" w14:textId="016183A7" w:rsidR="00574D80" w:rsidRDefault="00574D80" w:rsidP="00574D80">
      <w:pPr>
        <w:tabs>
          <w:tab w:val="left" w:pos="6420"/>
        </w:tabs>
      </w:pPr>
      <w:r>
        <w:tab/>
      </w:r>
    </w:p>
    <w:p w14:paraId="0BC8387C" w14:textId="77777777" w:rsidR="006F39AA" w:rsidRPr="006F39AA" w:rsidRDefault="006F39AA" w:rsidP="006F39AA"/>
    <w:p w14:paraId="76E1C202" w14:textId="77777777" w:rsidR="006F39AA" w:rsidRPr="006F39AA" w:rsidRDefault="006F39AA" w:rsidP="006F39AA"/>
    <w:p w14:paraId="28A61759" w14:textId="77777777" w:rsidR="006F39AA" w:rsidRPr="006F39AA" w:rsidRDefault="006F39AA" w:rsidP="006F39AA"/>
    <w:p w14:paraId="04823D8E" w14:textId="77777777" w:rsidR="006F39AA" w:rsidRDefault="006F39AA" w:rsidP="006F39AA"/>
    <w:p w14:paraId="4C50E7E6" w14:textId="018AD30C" w:rsidR="00C20E16" w:rsidRDefault="006F39AA" w:rsidP="006F39AA">
      <w:pPr>
        <w:rPr>
          <w:b/>
          <w:bCs/>
        </w:rPr>
      </w:pPr>
      <w:r>
        <w:t>So now I want to see, what are all the available runtimes which is supported by the cloud foundry, So for that the command would be</w:t>
      </w:r>
      <w:r w:rsidR="00E56CC0">
        <w:t xml:space="preserve"> </w:t>
      </w:r>
      <w:r w:rsidR="00E56CC0">
        <w:rPr>
          <w:b/>
          <w:bCs/>
        </w:rPr>
        <w:t>cf buildpacks</w:t>
      </w:r>
    </w:p>
    <w:p w14:paraId="66E48981" w14:textId="45CF23EA" w:rsidR="00E56CC0" w:rsidRDefault="00E56CC0" w:rsidP="006F39AA">
      <w:pPr>
        <w:rPr>
          <w:b/>
          <w:bCs/>
        </w:rPr>
      </w:pPr>
      <w:r w:rsidRPr="00E56CC0">
        <w:rPr>
          <w:b/>
          <w:bCs/>
          <w:noProof/>
        </w:rPr>
        <w:drawing>
          <wp:anchor distT="0" distB="0" distL="114300" distR="114300" simplePos="0" relativeHeight="251835904" behindDoc="0" locked="0" layoutInCell="1" allowOverlap="1" wp14:anchorId="7588FE8B" wp14:editId="086F3DB5">
            <wp:simplePos x="0" y="0"/>
            <wp:positionH relativeFrom="column">
              <wp:posOffset>-746760</wp:posOffset>
            </wp:positionH>
            <wp:positionV relativeFrom="paragraph">
              <wp:posOffset>186690</wp:posOffset>
            </wp:positionV>
            <wp:extent cx="7208558" cy="3238500"/>
            <wp:effectExtent l="0" t="0" r="0" b="0"/>
            <wp:wrapNone/>
            <wp:docPr id="105491014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910144" name="Picture 1" descr="A screenshot of a computer screen&#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7208558" cy="3238500"/>
                    </a:xfrm>
                    <a:prstGeom prst="rect">
                      <a:avLst/>
                    </a:prstGeom>
                  </pic:spPr>
                </pic:pic>
              </a:graphicData>
            </a:graphic>
            <wp14:sizeRelH relativeFrom="page">
              <wp14:pctWidth>0</wp14:pctWidth>
            </wp14:sizeRelH>
            <wp14:sizeRelV relativeFrom="page">
              <wp14:pctHeight>0</wp14:pctHeight>
            </wp14:sizeRelV>
          </wp:anchor>
        </w:drawing>
      </w:r>
      <w:r w:rsidR="00C20E16">
        <w:rPr>
          <w:b/>
          <w:bCs/>
        </w:rPr>
        <w:tab/>
      </w:r>
    </w:p>
    <w:p w14:paraId="7015F29F" w14:textId="77777777" w:rsidR="00C20E16" w:rsidRDefault="00C20E16" w:rsidP="006F39AA">
      <w:pPr>
        <w:rPr>
          <w:b/>
          <w:bCs/>
        </w:rPr>
      </w:pPr>
    </w:p>
    <w:p w14:paraId="32679771" w14:textId="77777777" w:rsidR="00C20E16" w:rsidRDefault="00C20E16" w:rsidP="006F39AA">
      <w:pPr>
        <w:rPr>
          <w:b/>
          <w:bCs/>
        </w:rPr>
      </w:pPr>
    </w:p>
    <w:p w14:paraId="144DF85C" w14:textId="77777777" w:rsidR="00C20E16" w:rsidRDefault="00C20E16" w:rsidP="006F39AA">
      <w:pPr>
        <w:rPr>
          <w:b/>
          <w:bCs/>
        </w:rPr>
      </w:pPr>
    </w:p>
    <w:p w14:paraId="199C4BE7" w14:textId="77777777" w:rsidR="00340A05" w:rsidRDefault="00340A05" w:rsidP="006F39AA">
      <w:pPr>
        <w:rPr>
          <w:b/>
          <w:bCs/>
        </w:rPr>
      </w:pPr>
    </w:p>
    <w:p w14:paraId="7836E407" w14:textId="77777777" w:rsidR="00340A05" w:rsidRDefault="00340A05" w:rsidP="006F39AA">
      <w:pPr>
        <w:rPr>
          <w:b/>
          <w:bCs/>
        </w:rPr>
      </w:pPr>
    </w:p>
    <w:p w14:paraId="0B3C4858" w14:textId="77777777" w:rsidR="00340A05" w:rsidRDefault="00340A05" w:rsidP="006F39AA">
      <w:pPr>
        <w:rPr>
          <w:b/>
          <w:bCs/>
        </w:rPr>
      </w:pPr>
    </w:p>
    <w:p w14:paraId="55F06EE1" w14:textId="77777777" w:rsidR="00340A05" w:rsidRDefault="00340A05" w:rsidP="006F39AA">
      <w:pPr>
        <w:rPr>
          <w:b/>
          <w:bCs/>
        </w:rPr>
      </w:pPr>
    </w:p>
    <w:p w14:paraId="733F3709" w14:textId="77777777" w:rsidR="00340A05" w:rsidRDefault="00340A05" w:rsidP="006F39AA">
      <w:pPr>
        <w:rPr>
          <w:b/>
          <w:bCs/>
        </w:rPr>
      </w:pPr>
    </w:p>
    <w:p w14:paraId="41107FFB" w14:textId="1E5634AB" w:rsidR="00340A05" w:rsidRDefault="00EE59E4" w:rsidP="00B8555B">
      <w:pPr>
        <w:pStyle w:val="Heading1"/>
      </w:pPr>
      <w:r>
        <w:lastRenderedPageBreak/>
        <w:t>I want to see the applications are running or not in the cloud foundry, what would be the command for that?</w:t>
      </w:r>
    </w:p>
    <w:p w14:paraId="54187FA5" w14:textId="52027FE4" w:rsidR="00EE59E4" w:rsidRDefault="00EE59E4" w:rsidP="00EE59E4">
      <w:pPr>
        <w:rPr>
          <w:b/>
          <w:bCs/>
        </w:rPr>
      </w:pPr>
      <w:r w:rsidRPr="00EE59E4">
        <w:rPr>
          <w:b/>
          <w:bCs/>
          <w:noProof/>
        </w:rPr>
        <w:drawing>
          <wp:anchor distT="0" distB="0" distL="114300" distR="114300" simplePos="0" relativeHeight="251836928" behindDoc="0" locked="0" layoutInCell="1" allowOverlap="1" wp14:anchorId="2C4B64C8" wp14:editId="2E9EF7A9">
            <wp:simplePos x="0" y="0"/>
            <wp:positionH relativeFrom="column">
              <wp:posOffset>0</wp:posOffset>
            </wp:positionH>
            <wp:positionV relativeFrom="paragraph">
              <wp:posOffset>262890</wp:posOffset>
            </wp:positionV>
            <wp:extent cx="5983918" cy="617220"/>
            <wp:effectExtent l="0" t="0" r="0" b="0"/>
            <wp:wrapNone/>
            <wp:docPr id="1749531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531744" name=""/>
                    <pic:cNvPicPr/>
                  </pic:nvPicPr>
                  <pic:blipFill>
                    <a:blip r:embed="rId57">
                      <a:extLst>
                        <a:ext uri="{28A0092B-C50C-407E-A947-70E740481C1C}">
                          <a14:useLocalDpi xmlns:a14="http://schemas.microsoft.com/office/drawing/2010/main" val="0"/>
                        </a:ext>
                      </a:extLst>
                    </a:blip>
                    <a:stretch>
                      <a:fillRect/>
                    </a:stretch>
                  </pic:blipFill>
                  <pic:spPr>
                    <a:xfrm>
                      <a:off x="0" y="0"/>
                      <a:ext cx="5984544" cy="617285"/>
                    </a:xfrm>
                    <a:prstGeom prst="rect">
                      <a:avLst/>
                    </a:prstGeom>
                  </pic:spPr>
                </pic:pic>
              </a:graphicData>
            </a:graphic>
            <wp14:sizeRelH relativeFrom="page">
              <wp14:pctWidth>0</wp14:pctWidth>
            </wp14:sizeRelH>
            <wp14:sizeRelV relativeFrom="page">
              <wp14:pctHeight>0</wp14:pctHeight>
            </wp14:sizeRelV>
          </wp:anchor>
        </w:drawing>
      </w:r>
      <w:r>
        <w:t xml:space="preserve">So the command would be the </w:t>
      </w:r>
      <w:r>
        <w:rPr>
          <w:b/>
          <w:bCs/>
        </w:rPr>
        <w:t>cf apps</w:t>
      </w:r>
    </w:p>
    <w:p w14:paraId="1513258F" w14:textId="7E9C6CAF" w:rsidR="00EE59E4" w:rsidRPr="00EE59E4" w:rsidRDefault="00EE59E4" w:rsidP="00EE59E4">
      <w:pPr>
        <w:rPr>
          <w:b/>
          <w:bCs/>
        </w:rPr>
      </w:pPr>
    </w:p>
    <w:p w14:paraId="36DA6C8D" w14:textId="77777777" w:rsidR="00E56CC0" w:rsidRDefault="00E56CC0" w:rsidP="006F39AA">
      <w:pPr>
        <w:rPr>
          <w:b/>
          <w:bCs/>
        </w:rPr>
      </w:pPr>
    </w:p>
    <w:p w14:paraId="2EEB8B01" w14:textId="2D363B59" w:rsidR="00ED68FE" w:rsidRDefault="0070342A" w:rsidP="00ED68FE">
      <w:r>
        <w:t xml:space="preserve"> </w:t>
      </w:r>
    </w:p>
    <w:p w14:paraId="63339FAA" w14:textId="0780F0D7" w:rsidR="0070342A" w:rsidRDefault="0070342A" w:rsidP="00ED68FE">
      <w:r>
        <w:t xml:space="preserve">We can also check by going to the cloud foundry account in </w:t>
      </w:r>
      <w:r w:rsidR="006E658E">
        <w:rPr>
          <w:b/>
          <w:bCs/>
        </w:rPr>
        <w:t>Applications</w:t>
      </w:r>
      <w:r>
        <w:t xml:space="preserve"> section.</w:t>
      </w:r>
      <w:r w:rsidR="00104C68">
        <w:t xml:space="preserve"> </w:t>
      </w:r>
      <w:r w:rsidR="005E2855">
        <w:t xml:space="preserve">To go to the Application file, we need to go inside the </w:t>
      </w:r>
      <w:r w:rsidR="00EA324F">
        <w:t>dev-space.</w:t>
      </w:r>
    </w:p>
    <w:p w14:paraId="6118F177" w14:textId="0DFAAA94" w:rsidR="00864203" w:rsidRDefault="006E658E" w:rsidP="00ED68FE">
      <w:r w:rsidRPr="00864203">
        <w:rPr>
          <w:noProof/>
        </w:rPr>
        <w:drawing>
          <wp:anchor distT="0" distB="0" distL="114300" distR="114300" simplePos="0" relativeHeight="251484672" behindDoc="0" locked="0" layoutInCell="1" allowOverlap="1" wp14:anchorId="34B9A99E" wp14:editId="208A9380">
            <wp:simplePos x="0" y="0"/>
            <wp:positionH relativeFrom="column">
              <wp:posOffset>-737342</wp:posOffset>
            </wp:positionH>
            <wp:positionV relativeFrom="paragraph">
              <wp:posOffset>2631</wp:posOffset>
            </wp:positionV>
            <wp:extent cx="5622472" cy="1247085"/>
            <wp:effectExtent l="190500" t="190500" r="168910" b="163195"/>
            <wp:wrapNone/>
            <wp:docPr id="7304294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429415" name="Picture 1" descr="A screenshot of a computer&#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622472" cy="124708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14:paraId="06C973D9" w14:textId="5B6183A9" w:rsidR="000B23D1" w:rsidRDefault="000B23D1" w:rsidP="00ED68FE"/>
    <w:p w14:paraId="5593E42D" w14:textId="77777777" w:rsidR="000B23D1" w:rsidRDefault="000B23D1" w:rsidP="00ED68FE"/>
    <w:p w14:paraId="5728941E" w14:textId="213461E2" w:rsidR="000B23D1" w:rsidRDefault="000B23D1" w:rsidP="00ED68FE"/>
    <w:p w14:paraId="7588947D" w14:textId="58210CE1" w:rsidR="000B23D1" w:rsidRDefault="000B23D1" w:rsidP="00ED68FE"/>
    <w:p w14:paraId="311947F5" w14:textId="28DBA23F" w:rsidR="000B23D1" w:rsidRDefault="000D6440" w:rsidP="00ED68FE">
      <w:r>
        <w:t xml:space="preserve">If you want to see all the CLI commands then you can visit the documentations : </w:t>
      </w:r>
      <w:hyperlink r:id="rId59" w:history="1">
        <w:r w:rsidRPr="000C5982">
          <w:rPr>
            <w:rStyle w:val="Hyperlink"/>
          </w:rPr>
          <w:t>https://docs.cloudfoundry.org/cf-cli/</w:t>
        </w:r>
      </w:hyperlink>
    </w:p>
    <w:p w14:paraId="0ED812E3" w14:textId="0463100E" w:rsidR="00F667B8" w:rsidRDefault="00C32B62" w:rsidP="00ED68FE">
      <w:pPr>
        <w:rPr>
          <w:b/>
          <w:bCs/>
        </w:rPr>
      </w:pPr>
      <w:r>
        <w:t xml:space="preserve">Also you can get all the cli commands, by enter the command in CMD </w:t>
      </w:r>
      <w:r>
        <w:rPr>
          <w:b/>
          <w:bCs/>
        </w:rPr>
        <w:t>cf -help</w:t>
      </w:r>
    </w:p>
    <w:p w14:paraId="3E1721D0" w14:textId="7369F227" w:rsidR="006B20EC" w:rsidRPr="00D5401D" w:rsidRDefault="006B20EC" w:rsidP="00ED68FE">
      <w:pPr>
        <w:rPr>
          <w:b/>
          <w:bCs/>
          <w:color w:val="FF0000"/>
        </w:rPr>
      </w:pPr>
      <w:r>
        <w:rPr>
          <w:b/>
          <w:bCs/>
        </w:rPr>
        <w:t>So what is important for me when I deploy the app to cloud foundry</w:t>
      </w:r>
      <w:r w:rsidR="00D5401D">
        <w:rPr>
          <w:b/>
          <w:bCs/>
        </w:rPr>
        <w:t xml:space="preserve"> </w:t>
      </w:r>
      <w:r w:rsidR="00D5401D">
        <w:rPr>
          <w:b/>
          <w:bCs/>
          <w:color w:val="FF0000"/>
        </w:rPr>
        <w:t>[NR]</w:t>
      </w:r>
    </w:p>
    <w:p w14:paraId="68D486E9" w14:textId="1E6B64D3" w:rsidR="008D1F04" w:rsidRDefault="00990E8A" w:rsidP="00ED68FE">
      <w:r>
        <w:t xml:space="preserve">At the time of deploy applications </w:t>
      </w:r>
    </w:p>
    <w:p w14:paraId="0AB2BD3D" w14:textId="77777777" w:rsidR="008D1F04" w:rsidRDefault="006B20EC" w:rsidP="008D1F04">
      <w:pPr>
        <w:pStyle w:val="ListParagraph"/>
        <w:numPr>
          <w:ilvl w:val="0"/>
          <w:numId w:val="2"/>
        </w:numPr>
      </w:pPr>
      <w:r>
        <w:t xml:space="preserve">how much memory you want me to allocate, </w:t>
      </w:r>
    </w:p>
    <w:p w14:paraId="0CC4631C" w14:textId="6EF8F2C9" w:rsidR="008D1F04" w:rsidRDefault="006B20EC" w:rsidP="008D1F04">
      <w:pPr>
        <w:pStyle w:val="ListParagraph"/>
        <w:numPr>
          <w:ilvl w:val="0"/>
          <w:numId w:val="2"/>
        </w:numPr>
      </w:pPr>
      <w:r>
        <w:t xml:space="preserve">how much computing resources does this app needs . </w:t>
      </w:r>
    </w:p>
    <w:p w14:paraId="5216E368" w14:textId="77777777" w:rsidR="008D1F04" w:rsidRDefault="006B20EC" w:rsidP="008D1F04">
      <w:pPr>
        <w:pStyle w:val="ListParagraph"/>
        <w:numPr>
          <w:ilvl w:val="0"/>
          <w:numId w:val="2"/>
        </w:numPr>
      </w:pPr>
      <w:r>
        <w:t>What is the name of this app.</w:t>
      </w:r>
      <w:r w:rsidR="009832BA">
        <w:t xml:space="preserve"> </w:t>
      </w:r>
    </w:p>
    <w:p w14:paraId="66621253" w14:textId="797E78D4" w:rsidR="008D1F04" w:rsidRDefault="009832BA" w:rsidP="008D1F04">
      <w:pPr>
        <w:pStyle w:val="ListParagraph"/>
        <w:numPr>
          <w:ilvl w:val="0"/>
          <w:numId w:val="2"/>
        </w:numPr>
      </w:pPr>
      <w:r>
        <w:t xml:space="preserve">Is this app needs some extra services. </w:t>
      </w:r>
    </w:p>
    <w:p w14:paraId="6E859BCE" w14:textId="154B3659" w:rsidR="009F3CEC" w:rsidRDefault="009F3CEC" w:rsidP="008D1F04">
      <w:pPr>
        <w:pStyle w:val="ListParagraph"/>
        <w:numPr>
          <w:ilvl w:val="0"/>
          <w:numId w:val="2"/>
        </w:numPr>
      </w:pPr>
      <w:r>
        <w:t>What also we need to tell which build-pack is needed to run the application.</w:t>
      </w:r>
    </w:p>
    <w:p w14:paraId="5538035F" w14:textId="4B3D7E9C" w:rsidR="008D1F04" w:rsidRDefault="009832BA" w:rsidP="008D1F04">
      <w:pPr>
        <w:pStyle w:val="ListParagraph"/>
        <w:numPr>
          <w:ilvl w:val="0"/>
          <w:numId w:val="2"/>
        </w:numPr>
      </w:pPr>
      <w:r>
        <w:t xml:space="preserve">And when you want to run this app, do you want to assign special your own name or do you want </w:t>
      </w:r>
      <w:r w:rsidR="008D1F04">
        <w:t>cloud foundry</w:t>
      </w:r>
      <w:r>
        <w:t xml:space="preserve"> to assign some name and path to this application. </w:t>
      </w:r>
    </w:p>
    <w:p w14:paraId="38B23610" w14:textId="20838E79" w:rsidR="00104418" w:rsidRDefault="009832BA" w:rsidP="008D1F04">
      <w:pPr>
        <w:ind w:left="360"/>
      </w:pPr>
      <w:r>
        <w:t>So this are the minimum things which cloud foundry will ask you</w:t>
      </w:r>
      <w:r w:rsidR="00104418">
        <w:t xml:space="preserve">. And all this information we maintain a file name </w:t>
      </w:r>
      <w:r w:rsidR="00104418" w:rsidRPr="00AF11F2">
        <w:rPr>
          <w:b/>
          <w:bCs/>
        </w:rPr>
        <w:t>manifest.yml</w:t>
      </w:r>
      <w:r w:rsidR="00104418">
        <w:t xml:space="preserve"> file.</w:t>
      </w:r>
      <w:r w:rsidR="0078749C">
        <w:t xml:space="preserve"> So whenever you deploy application, cloud foundry CLI will </w:t>
      </w:r>
      <w:r w:rsidR="00443095">
        <w:t>look for this</w:t>
      </w:r>
      <w:r w:rsidR="0078749C">
        <w:t xml:space="preserve"> manifest.yml file.</w:t>
      </w:r>
      <w:r w:rsidR="00443095">
        <w:t xml:space="preserve"> If it get this yml file then it will</w:t>
      </w:r>
      <w:r w:rsidR="00411232">
        <w:t xml:space="preserve"> fetch the</w:t>
      </w:r>
      <w:r w:rsidR="00E6290B">
        <w:t xml:space="preserve"> information from this</w:t>
      </w:r>
      <w:r w:rsidR="00443095">
        <w:t xml:space="preserve"> file.</w:t>
      </w:r>
      <w:r w:rsidR="00E6290B">
        <w:t xml:space="preserve"> </w:t>
      </w:r>
      <w:r w:rsidR="002D4B76">
        <w:t>And then it is going to deploy application on cloud foundry.</w:t>
      </w:r>
      <w:r w:rsidR="00667D68">
        <w:t xml:space="preserve"> And in the yml file also we need to tell which build-pack is needed, If we don’t mention which build-pack is needed to run this application, then cloud foundry will automatically detect</w:t>
      </w:r>
      <w:r w:rsidR="004A50F3">
        <w:t>.</w:t>
      </w:r>
    </w:p>
    <w:p w14:paraId="17160D12" w14:textId="6E350EC9" w:rsidR="004A50F3" w:rsidRDefault="00BE4919" w:rsidP="008D1F04">
      <w:pPr>
        <w:ind w:left="360"/>
      </w:pPr>
      <w:r w:rsidRPr="004B2753">
        <w:rPr>
          <w:noProof/>
        </w:rPr>
        <w:drawing>
          <wp:anchor distT="0" distB="0" distL="114300" distR="114300" simplePos="0" relativeHeight="251485696" behindDoc="0" locked="0" layoutInCell="1" allowOverlap="1" wp14:anchorId="499063EA" wp14:editId="44C73365">
            <wp:simplePos x="0" y="0"/>
            <wp:positionH relativeFrom="margin">
              <wp:posOffset>-761819</wp:posOffset>
            </wp:positionH>
            <wp:positionV relativeFrom="paragraph">
              <wp:posOffset>292100</wp:posOffset>
            </wp:positionV>
            <wp:extent cx="1551214" cy="942699"/>
            <wp:effectExtent l="0" t="0" r="0" b="0"/>
            <wp:wrapNone/>
            <wp:docPr id="46105447" name="Picture 1" descr="A computer screen shot of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05447" name="Picture 1" descr="A computer screen shot of a black background&#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1551214" cy="942699"/>
                    </a:xfrm>
                    <a:prstGeom prst="rect">
                      <a:avLst/>
                    </a:prstGeom>
                  </pic:spPr>
                </pic:pic>
              </a:graphicData>
            </a:graphic>
            <wp14:sizeRelH relativeFrom="page">
              <wp14:pctWidth>0</wp14:pctWidth>
            </wp14:sizeRelH>
            <wp14:sizeRelV relativeFrom="page">
              <wp14:pctHeight>0</wp14:pctHeight>
            </wp14:sizeRelV>
          </wp:anchor>
        </w:drawing>
      </w:r>
      <w:r w:rsidR="004A50F3">
        <w:t xml:space="preserve">So on the above points all the optional, only the </w:t>
      </w:r>
      <w:r w:rsidR="004A50F3">
        <w:rPr>
          <w:b/>
          <w:bCs/>
        </w:rPr>
        <w:t>3</w:t>
      </w:r>
      <w:r w:rsidR="004A50F3" w:rsidRPr="004A50F3">
        <w:rPr>
          <w:b/>
          <w:bCs/>
          <w:vertAlign w:val="superscript"/>
        </w:rPr>
        <w:t>rd</w:t>
      </w:r>
      <w:r w:rsidR="004A50F3">
        <w:rPr>
          <w:b/>
          <w:bCs/>
        </w:rPr>
        <w:t xml:space="preserve"> </w:t>
      </w:r>
      <w:r w:rsidR="004A50F3">
        <w:t>one is mandatory.</w:t>
      </w:r>
    </w:p>
    <w:p w14:paraId="06BA5CF0" w14:textId="53883DD0" w:rsidR="009C67D9" w:rsidRDefault="00412EEF" w:rsidP="008F3711">
      <w:pPr>
        <w:tabs>
          <w:tab w:val="left" w:pos="1548"/>
        </w:tabs>
        <w:ind w:left="1440"/>
      </w:pPr>
      <w:r>
        <w:t xml:space="preserve">So here we have mentioned the application name, we have assigned the memory                                            to the application, and also we have mentioned the </w:t>
      </w:r>
      <w:r>
        <w:rPr>
          <w:b/>
          <w:bCs/>
        </w:rPr>
        <w:t xml:space="preserve">random-route </w:t>
      </w:r>
      <w:r>
        <w:t xml:space="preserve">true that means </w:t>
      </w:r>
      <w:r w:rsidR="00536FE1">
        <w:t>I don’t want to decide the URL. Le</w:t>
      </w:r>
      <w:r>
        <w:t xml:space="preserve">t the cloud foundry decided what will be the </w:t>
      </w:r>
      <w:r w:rsidR="00536FE1">
        <w:t>URL</w:t>
      </w:r>
      <w:r>
        <w:t xml:space="preserve"> of the application.</w:t>
      </w:r>
      <w:r w:rsidR="00976F44">
        <w:t xml:space="preserve"> If I want to decide the </w:t>
      </w:r>
      <w:r w:rsidR="00A315DC">
        <w:t>URL</w:t>
      </w:r>
      <w:r w:rsidR="00976F44">
        <w:t>, then I have to decide the route and I have to decide the route name</w:t>
      </w:r>
      <w:r w:rsidR="009C67D9">
        <w:t>.</w:t>
      </w:r>
      <w:r w:rsidR="00BE4919" w:rsidRPr="00BE4919">
        <w:t xml:space="preserve"> </w:t>
      </w:r>
    </w:p>
    <w:p w14:paraId="57BEA273" w14:textId="5774334B" w:rsidR="008F3711" w:rsidRPr="00E13171" w:rsidRDefault="002029C8" w:rsidP="002029C8">
      <w:pPr>
        <w:pStyle w:val="Heading1"/>
        <w:rPr>
          <w:b/>
          <w:bCs/>
        </w:rPr>
      </w:pPr>
      <w:r>
        <w:lastRenderedPageBreak/>
        <w:t>So what are all the properties need to pass in the manifest.yml file how shall I get to know?</w:t>
      </w:r>
      <w:r w:rsidR="00E13171">
        <w:t xml:space="preserve"> </w:t>
      </w:r>
      <w:r w:rsidR="00E13171">
        <w:rPr>
          <w:b/>
          <w:bCs/>
        </w:rPr>
        <w:t>[NR]</w:t>
      </w:r>
    </w:p>
    <w:p w14:paraId="30C79F3C" w14:textId="5A159031" w:rsidR="002029C8" w:rsidRDefault="002029C8" w:rsidP="002029C8">
      <w:r>
        <w:t xml:space="preserve">For that we will visit the documentation of the manifest.yml file </w:t>
      </w:r>
      <w:hyperlink r:id="rId61" w:history="1">
        <w:r w:rsidRPr="000C5982">
          <w:rPr>
            <w:rStyle w:val="Hyperlink"/>
          </w:rPr>
          <w:t>https://docs.cloudfoundry.org/deploying/index.html</w:t>
        </w:r>
      </w:hyperlink>
    </w:p>
    <w:p w14:paraId="079C3CE4" w14:textId="5E792A5D" w:rsidR="002029C8" w:rsidRDefault="002029C8" w:rsidP="002029C8"/>
    <w:p w14:paraId="05B27565" w14:textId="674368C3" w:rsidR="00946169" w:rsidRDefault="00065CCD" w:rsidP="002029C8">
      <w:r>
        <w:t xml:space="preserve">I am deploying the </w:t>
      </w:r>
      <w:r w:rsidRPr="00065CCD">
        <w:rPr>
          <w:b/>
          <w:bCs/>
        </w:rPr>
        <w:t>go application</w:t>
      </w:r>
      <w:r>
        <w:t xml:space="preserve">. </w:t>
      </w:r>
      <w:r w:rsidR="002029C8">
        <w:t xml:space="preserve">So I have </w:t>
      </w:r>
      <w:r w:rsidR="002546BC">
        <w:t xml:space="preserve">3 files with me that is </w:t>
      </w:r>
      <w:r w:rsidR="002546BC" w:rsidRPr="00EA79AB">
        <w:rPr>
          <w:b/>
          <w:bCs/>
        </w:rPr>
        <w:t>go.mod</w:t>
      </w:r>
      <w:r w:rsidR="00EA79AB">
        <w:t>,</w:t>
      </w:r>
      <w:r w:rsidR="002546BC" w:rsidRPr="002546BC">
        <w:t xml:space="preserve"> </w:t>
      </w:r>
      <w:r w:rsidR="002546BC" w:rsidRPr="00EA79AB">
        <w:rPr>
          <w:b/>
          <w:bCs/>
        </w:rPr>
        <w:t>main.go</w:t>
      </w:r>
      <w:r w:rsidR="002546BC" w:rsidRPr="002546BC">
        <w:t xml:space="preserve"> &amp; </w:t>
      </w:r>
      <w:r w:rsidR="002546BC" w:rsidRPr="00EA79AB">
        <w:rPr>
          <w:b/>
          <w:bCs/>
        </w:rPr>
        <w:t>manifest.yml</w:t>
      </w:r>
      <w:r w:rsidR="002546BC" w:rsidRPr="002546BC">
        <w:t xml:space="preserve"> </w:t>
      </w:r>
      <w:r w:rsidR="002546BC">
        <w:t>file so I have also mentioned the name of the application in the manifest.yml file</w:t>
      </w:r>
      <w:r w:rsidR="00CE1B23">
        <w:t xml:space="preserve">. So now I want to push my application with the command </w:t>
      </w:r>
      <w:r w:rsidR="00CE1B23" w:rsidRPr="00CE1B23">
        <w:rPr>
          <w:b/>
          <w:bCs/>
        </w:rPr>
        <w:t>cf push</w:t>
      </w:r>
      <w:r w:rsidR="00CE1B23">
        <w:rPr>
          <w:b/>
          <w:bCs/>
        </w:rPr>
        <w:t xml:space="preserve">. </w:t>
      </w:r>
      <w:r w:rsidR="00832136">
        <w:t>But when I will do the push it will look for the manifest file.</w:t>
      </w:r>
      <w:r w:rsidR="00B5572B">
        <w:t xml:space="preserve"> So in the command prompt I need to go to that folder where this </w:t>
      </w:r>
      <w:r w:rsidR="00B5572B" w:rsidRPr="00313D5B">
        <w:rPr>
          <w:b/>
          <w:bCs/>
        </w:rPr>
        <w:t>manifest file</w:t>
      </w:r>
      <w:r w:rsidR="00B5572B">
        <w:t xml:space="preserve"> is present. </w:t>
      </w:r>
      <w:r w:rsidR="00052B64">
        <w:t xml:space="preserve">And from that location, we need to do </w:t>
      </w:r>
      <w:r w:rsidR="00052B64">
        <w:rPr>
          <w:b/>
          <w:bCs/>
        </w:rPr>
        <w:t xml:space="preserve">cf push. </w:t>
      </w:r>
      <w:r w:rsidR="00052B64">
        <w:t>But while doing push if it</w:t>
      </w:r>
      <w:r w:rsidR="00946169">
        <w:t xml:space="preserve"> don’t get the manifest file it will throw an error.</w:t>
      </w:r>
    </w:p>
    <w:p w14:paraId="17DADC2C" w14:textId="586C8FD9" w:rsidR="00946169" w:rsidRDefault="00946169" w:rsidP="002029C8">
      <w:r>
        <w:t xml:space="preserve">So when I will push the application with the command cf push, internally it will deploy the application to cloud foundry. And it will </w:t>
      </w:r>
      <w:r w:rsidR="00DA4638">
        <w:t>identify</w:t>
      </w:r>
      <w:r>
        <w:t xml:space="preserve"> the runtime</w:t>
      </w:r>
      <w:r w:rsidR="00DA4638">
        <w:t xml:space="preserve"> which is used in </w:t>
      </w:r>
      <w:r>
        <w:t>the application. And once it identify the runtime, then it will automatically download that buildpacks</w:t>
      </w:r>
      <w:r w:rsidR="00DA4638">
        <w:t xml:space="preserve"> and deploy the application.</w:t>
      </w:r>
    </w:p>
    <w:p w14:paraId="433B47E7" w14:textId="79FAB46A" w:rsidR="00696F80" w:rsidRDefault="00696F80" w:rsidP="002029C8"/>
    <w:p w14:paraId="41D098B8" w14:textId="1A14052A" w:rsidR="00C32B62" w:rsidRPr="00A550F0" w:rsidRDefault="00696F80" w:rsidP="00ED68FE">
      <w:r>
        <w:rPr>
          <w:b/>
          <w:bCs/>
        </w:rPr>
        <w:t xml:space="preserve">Note : </w:t>
      </w:r>
      <w:r w:rsidR="008E4243">
        <w:t>T</w:t>
      </w:r>
      <w:r>
        <w:t xml:space="preserve">here are 5 applications and suppose Java runtime fails. Then it will not impact </w:t>
      </w:r>
      <w:r w:rsidR="0044389A">
        <w:t xml:space="preserve">go application. </w:t>
      </w:r>
      <w:r w:rsidR="00A3041A">
        <w:t>Because go application</w:t>
      </w:r>
      <w:r w:rsidR="008E4243">
        <w:t xml:space="preserve"> is running separately I different container</w:t>
      </w:r>
      <w:r w:rsidR="00CD4D91">
        <w:t>. So each application has their own environment.</w:t>
      </w:r>
    </w:p>
    <w:p w14:paraId="2769B75D" w14:textId="39070F89" w:rsidR="006301F2" w:rsidRPr="003414FE" w:rsidRDefault="006301F2" w:rsidP="00A550F0">
      <w:pPr>
        <w:pStyle w:val="Heading1"/>
        <w:rPr>
          <w:b/>
          <w:bCs/>
        </w:rPr>
      </w:pPr>
      <w:r>
        <w:t>Deploying a Go application using cloud foundry</w:t>
      </w:r>
      <w:r w:rsidR="003414FE">
        <w:t xml:space="preserve"> </w:t>
      </w:r>
      <w:r w:rsidR="003414FE">
        <w:rPr>
          <w:b/>
          <w:bCs/>
        </w:rPr>
        <w:t>[NR]</w:t>
      </w:r>
    </w:p>
    <w:p w14:paraId="71C0C31A" w14:textId="53DEB460" w:rsidR="006301F2" w:rsidRPr="006301F2" w:rsidRDefault="006301F2" w:rsidP="006301F2">
      <w:pPr>
        <w:pStyle w:val="ListParagraph"/>
        <w:numPr>
          <w:ilvl w:val="0"/>
          <w:numId w:val="3"/>
        </w:numPr>
      </w:pPr>
      <w:r>
        <w:t>So first to deploy the go application, we need to download the go file and will keep it in a folder [</w:t>
      </w:r>
      <w:r w:rsidRPr="006301F2">
        <w:rPr>
          <w:b/>
          <w:bCs/>
        </w:rPr>
        <w:t>C:\SAP BTP\projects\test-app</w:t>
      </w:r>
      <w:r>
        <w:rPr>
          <w:b/>
          <w:bCs/>
        </w:rPr>
        <w:t>]</w:t>
      </w:r>
    </w:p>
    <w:p w14:paraId="1146CC0D" w14:textId="25C839FD" w:rsidR="006301F2" w:rsidRPr="008F4EF3" w:rsidRDefault="006301F2" w:rsidP="006301F2">
      <w:pPr>
        <w:pStyle w:val="ListParagraph"/>
        <w:numPr>
          <w:ilvl w:val="0"/>
          <w:numId w:val="3"/>
        </w:numPr>
      </w:pPr>
      <w:r>
        <w:t xml:space="preserve">Command prompt go to that folder location and run </w:t>
      </w:r>
      <w:r>
        <w:rPr>
          <w:b/>
          <w:bCs/>
        </w:rPr>
        <w:t>cf push.</w:t>
      </w:r>
    </w:p>
    <w:p w14:paraId="61C2DE75" w14:textId="5D91480C" w:rsidR="008F4EF3" w:rsidRDefault="00E86EFF" w:rsidP="006301F2">
      <w:pPr>
        <w:pStyle w:val="ListParagraph"/>
        <w:numPr>
          <w:ilvl w:val="0"/>
          <w:numId w:val="3"/>
        </w:numPr>
      </w:pPr>
      <w:r w:rsidRPr="00D771B3">
        <w:rPr>
          <w:noProof/>
        </w:rPr>
        <w:drawing>
          <wp:anchor distT="0" distB="0" distL="114300" distR="114300" simplePos="0" relativeHeight="251465216" behindDoc="0" locked="0" layoutInCell="1" allowOverlap="1" wp14:anchorId="0B28E236" wp14:editId="3EC77EFB">
            <wp:simplePos x="0" y="0"/>
            <wp:positionH relativeFrom="column">
              <wp:posOffset>-853440</wp:posOffset>
            </wp:positionH>
            <wp:positionV relativeFrom="paragraph">
              <wp:posOffset>230505</wp:posOffset>
            </wp:positionV>
            <wp:extent cx="4572000" cy="1902552"/>
            <wp:effectExtent l="0" t="0" r="0" b="0"/>
            <wp:wrapNone/>
            <wp:docPr id="8733438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343844" name="Picture 1" descr="A screenshot of a computer&#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572000" cy="1902552"/>
                    </a:xfrm>
                    <a:prstGeom prst="rect">
                      <a:avLst/>
                    </a:prstGeom>
                  </pic:spPr>
                </pic:pic>
              </a:graphicData>
            </a:graphic>
            <wp14:sizeRelH relativeFrom="page">
              <wp14:pctWidth>0</wp14:pctWidth>
            </wp14:sizeRelH>
            <wp14:sizeRelV relativeFrom="page">
              <wp14:pctHeight>0</wp14:pctHeight>
            </wp14:sizeRelV>
          </wp:anchor>
        </w:drawing>
      </w:r>
      <w:r w:rsidR="008F4EF3">
        <w:t>Then it will automatically deploy the application</w:t>
      </w:r>
      <w:r>
        <w:t xml:space="preserve"> and also start running the application</w:t>
      </w:r>
    </w:p>
    <w:p w14:paraId="32C9A7B3" w14:textId="0E6266BB" w:rsidR="00382388" w:rsidRDefault="00382388" w:rsidP="00382388">
      <w:pPr>
        <w:tabs>
          <w:tab w:val="left" w:pos="6348"/>
        </w:tabs>
      </w:pPr>
      <w:r>
        <w:t xml:space="preserve">                                                                                                                        So here as you can see application </w:t>
      </w:r>
    </w:p>
    <w:p w14:paraId="4524EFF8" w14:textId="2CA2F186" w:rsidR="00E86EFF" w:rsidRDefault="00000000" w:rsidP="00B75E93">
      <w:pPr>
        <w:tabs>
          <w:tab w:val="left" w:pos="6348"/>
        </w:tabs>
      </w:pPr>
      <w:r>
        <w:rPr>
          <w:noProof/>
        </w:rPr>
        <w:pict w14:anchorId="02186F9C">
          <v:shapetype id="_x0000_t32" coordsize="21600,21600" o:spt="32" o:oned="t" path="m,l21600,21600e" filled="f">
            <v:path arrowok="t" fillok="f" o:connecttype="none"/>
            <o:lock v:ext="edit" shapetype="t"/>
          </v:shapetype>
          <v:shape id="_x0000_s1034" type="#_x0000_t32" style="position:absolute;margin-left:252.6pt;margin-top:11pt;width:43.2pt;height:42pt;flip:x y;z-index:251884032" o:connectortype="straight" strokecolor="#ed7d31 [3205]" strokeweight="1pt">
            <v:stroke endarrow="block"/>
            <v:shadow type="perspective" color="#823b0b [1605]" offset="1pt" offset2="-3pt"/>
          </v:shape>
        </w:pict>
      </w:r>
      <w:r w:rsidR="00382388">
        <w:t xml:space="preserve">                                                                                                                        is running</w:t>
      </w:r>
      <w:r w:rsidR="00B75E93">
        <w:t>. The URL which is used</w:t>
      </w:r>
    </w:p>
    <w:p w14:paraId="2884B69F" w14:textId="065EC2EA" w:rsidR="00B75E93" w:rsidRDefault="00B75E93" w:rsidP="00B75E93">
      <w:pPr>
        <w:tabs>
          <w:tab w:val="left" w:pos="6348"/>
        </w:tabs>
      </w:pPr>
      <w:r>
        <w:t xml:space="preserve">                                                                                                                        to open the application that will</w:t>
      </w:r>
    </w:p>
    <w:p w14:paraId="5C76E153" w14:textId="1F291A3D" w:rsidR="00B75E93" w:rsidRDefault="00B75E93" w:rsidP="00B75E93">
      <w:pPr>
        <w:tabs>
          <w:tab w:val="left" w:pos="6348"/>
        </w:tabs>
      </w:pPr>
      <w:r>
        <w:t xml:space="preserve">                                                                                                                        be mentioned in the </w:t>
      </w:r>
      <w:r w:rsidRPr="00B75E93">
        <w:rPr>
          <w:b/>
          <w:bCs/>
        </w:rPr>
        <w:t>routes</w:t>
      </w:r>
    </w:p>
    <w:p w14:paraId="4651F6BD" w14:textId="16B4AECF" w:rsidR="00E86EFF" w:rsidRDefault="00E86EFF" w:rsidP="00E86EFF"/>
    <w:p w14:paraId="5B414364" w14:textId="2AA3392B" w:rsidR="00E86EFF" w:rsidRDefault="00E86EFF" w:rsidP="00E86EFF"/>
    <w:p w14:paraId="431F4A7F" w14:textId="77777777" w:rsidR="00B75E93" w:rsidRDefault="00B75E93" w:rsidP="00E86EFF"/>
    <w:p w14:paraId="5FFF47C3" w14:textId="74318759" w:rsidR="00FE4228" w:rsidRPr="00F9663A" w:rsidRDefault="00F9663A" w:rsidP="00382388">
      <w:pPr>
        <w:pStyle w:val="ListParagraph"/>
        <w:numPr>
          <w:ilvl w:val="0"/>
          <w:numId w:val="3"/>
        </w:numPr>
        <w:rPr>
          <w:b/>
          <w:bCs/>
        </w:rPr>
      </w:pPr>
      <w:r w:rsidRPr="00F9663A">
        <w:rPr>
          <w:noProof/>
        </w:rPr>
        <w:drawing>
          <wp:anchor distT="0" distB="0" distL="114300" distR="114300" simplePos="0" relativeHeight="251782656" behindDoc="0" locked="0" layoutInCell="1" allowOverlap="1" wp14:anchorId="2BDB1A2C" wp14:editId="5FB43CBA">
            <wp:simplePos x="0" y="0"/>
            <wp:positionH relativeFrom="column">
              <wp:posOffset>-617220</wp:posOffset>
            </wp:positionH>
            <wp:positionV relativeFrom="paragraph">
              <wp:posOffset>193675</wp:posOffset>
            </wp:positionV>
            <wp:extent cx="5731510" cy="493395"/>
            <wp:effectExtent l="0" t="0" r="0" b="0"/>
            <wp:wrapNone/>
            <wp:docPr id="783297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297192"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31510" cy="493395"/>
                    </a:xfrm>
                    <a:prstGeom prst="rect">
                      <a:avLst/>
                    </a:prstGeom>
                  </pic:spPr>
                </pic:pic>
              </a:graphicData>
            </a:graphic>
            <wp14:sizeRelH relativeFrom="page">
              <wp14:pctWidth>0</wp14:pctWidth>
            </wp14:sizeRelH>
            <wp14:sizeRelV relativeFrom="page">
              <wp14:pctHeight>0</wp14:pctHeight>
            </wp14:sizeRelV>
          </wp:anchor>
        </w:drawing>
      </w:r>
      <w:r w:rsidR="00FE4228">
        <w:t>To verify that whether application deploy or not, we will use the command</w:t>
      </w:r>
      <w:r w:rsidR="00382388">
        <w:t xml:space="preserve"> : </w:t>
      </w:r>
      <w:r w:rsidR="00382388" w:rsidRPr="00F9663A">
        <w:rPr>
          <w:b/>
          <w:bCs/>
        </w:rPr>
        <w:t>cf apps</w:t>
      </w:r>
    </w:p>
    <w:p w14:paraId="7FD7D3C2" w14:textId="6237152A" w:rsidR="00382388" w:rsidRDefault="00382388" w:rsidP="00F9663A">
      <w:pPr>
        <w:pStyle w:val="ListParagraph"/>
        <w:ind w:firstLine="720"/>
      </w:pPr>
    </w:p>
    <w:p w14:paraId="0ED652ED" w14:textId="12B66983" w:rsidR="00C775D1" w:rsidRDefault="00C775D1" w:rsidP="00C775D1">
      <w:pPr>
        <w:tabs>
          <w:tab w:val="left" w:pos="7860"/>
        </w:tabs>
        <w:ind w:left="7860"/>
      </w:pPr>
    </w:p>
    <w:p w14:paraId="2EBA0387" w14:textId="65FA616F" w:rsidR="00203B33" w:rsidRDefault="00A02767" w:rsidP="00F9663A">
      <w:pPr>
        <w:rPr>
          <w:noProof/>
        </w:rPr>
      </w:pPr>
      <w:r w:rsidRPr="00203B33">
        <w:rPr>
          <w:noProof/>
        </w:rPr>
        <w:drawing>
          <wp:anchor distT="0" distB="0" distL="114300" distR="114300" simplePos="0" relativeHeight="251801088" behindDoc="0" locked="0" layoutInCell="1" allowOverlap="1" wp14:anchorId="0B41E62A" wp14:editId="3CA371D1">
            <wp:simplePos x="0" y="0"/>
            <wp:positionH relativeFrom="column">
              <wp:posOffset>-655320</wp:posOffset>
            </wp:positionH>
            <wp:positionV relativeFrom="paragraph">
              <wp:posOffset>268605</wp:posOffset>
            </wp:positionV>
            <wp:extent cx="6806365" cy="1379220"/>
            <wp:effectExtent l="190500" t="190500" r="166370" b="163830"/>
            <wp:wrapNone/>
            <wp:docPr id="2970659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065916" name="Picture 1" descr="A screenshot of a computer&#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6819605" cy="1381903"/>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F9663A">
        <w:t>or manually by going to applicati</w:t>
      </w:r>
      <w:r w:rsidR="00792296">
        <w:t>on we can chec</w:t>
      </w:r>
      <w:r w:rsidR="00FD7FE8">
        <w:t>k.</w:t>
      </w:r>
      <w:r w:rsidR="00203B33" w:rsidRPr="00203B33">
        <w:rPr>
          <w:noProof/>
        </w:rPr>
        <w:t xml:space="preserve"> </w:t>
      </w:r>
      <w:r w:rsidR="004666E9">
        <w:rPr>
          <w:noProof/>
        </w:rPr>
        <w:tab/>
      </w:r>
    </w:p>
    <w:p w14:paraId="22C86AE0" w14:textId="77777777" w:rsidR="004666E9" w:rsidRDefault="004666E9" w:rsidP="00F9663A">
      <w:pPr>
        <w:rPr>
          <w:noProof/>
        </w:rPr>
      </w:pPr>
    </w:p>
    <w:p w14:paraId="2D7A98D7" w14:textId="77777777" w:rsidR="004666E9" w:rsidRDefault="004666E9" w:rsidP="00F9663A">
      <w:pPr>
        <w:rPr>
          <w:noProof/>
        </w:rPr>
      </w:pPr>
    </w:p>
    <w:p w14:paraId="5F4EE65F" w14:textId="189C87CD" w:rsidR="004666E9" w:rsidRDefault="00460A60" w:rsidP="00F9663A">
      <w:r w:rsidRPr="004666E9">
        <w:rPr>
          <w:noProof/>
        </w:rPr>
        <w:lastRenderedPageBreak/>
        <w:drawing>
          <wp:anchor distT="0" distB="0" distL="114300" distR="114300" simplePos="0" relativeHeight="251810304" behindDoc="0" locked="0" layoutInCell="1" allowOverlap="1" wp14:anchorId="27932676" wp14:editId="0863B2EA">
            <wp:simplePos x="0" y="0"/>
            <wp:positionH relativeFrom="column">
              <wp:posOffset>-723900</wp:posOffset>
            </wp:positionH>
            <wp:positionV relativeFrom="paragraph">
              <wp:posOffset>281940</wp:posOffset>
            </wp:positionV>
            <wp:extent cx="3977640" cy="709506"/>
            <wp:effectExtent l="190500" t="190500" r="175260" b="167005"/>
            <wp:wrapNone/>
            <wp:docPr id="12800791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079161" name="Picture 1" descr="A screenshot of a computer&#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3977640" cy="709506"/>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4666E9">
        <w:rPr>
          <w:noProof/>
        </w:rPr>
        <w:t xml:space="preserve">Also we can get the application routes by going inside the application </w:t>
      </w:r>
    </w:p>
    <w:p w14:paraId="6F32E87E" w14:textId="6C411A58" w:rsidR="00DC446A" w:rsidRDefault="00DC446A" w:rsidP="00F9663A"/>
    <w:p w14:paraId="240E7A99" w14:textId="77777777" w:rsidR="00F27898" w:rsidRDefault="00F27898" w:rsidP="00F9663A"/>
    <w:p w14:paraId="4702D05D" w14:textId="77777777" w:rsidR="00F27898" w:rsidRDefault="00F27898" w:rsidP="00F9663A"/>
    <w:p w14:paraId="53EBD60F" w14:textId="4781AAAD" w:rsidR="00594785" w:rsidRDefault="00594785" w:rsidP="00F9663A">
      <w:pPr>
        <w:rPr>
          <w:b/>
          <w:bCs/>
        </w:rPr>
      </w:pPr>
      <w:r>
        <w:t xml:space="preserve">We can also get the log of the application, by using the command </w:t>
      </w:r>
      <w:r w:rsidRPr="00594785">
        <w:rPr>
          <w:b/>
          <w:bCs/>
        </w:rPr>
        <w:t>cf logs {appName}</w:t>
      </w:r>
      <w:r>
        <w:rPr>
          <w:b/>
          <w:bCs/>
        </w:rPr>
        <w:t xml:space="preserve"> </w:t>
      </w:r>
      <w:r w:rsidR="008F231A">
        <w:rPr>
          <w:b/>
          <w:bCs/>
        </w:rPr>
        <w:t>--</w:t>
      </w:r>
      <w:r>
        <w:rPr>
          <w:b/>
          <w:bCs/>
        </w:rPr>
        <w:t>recent</w:t>
      </w:r>
    </w:p>
    <w:p w14:paraId="451F1504" w14:textId="4B59CDE9" w:rsidR="00594785" w:rsidRDefault="00514802" w:rsidP="00F9663A">
      <w:r w:rsidRPr="00514802">
        <w:rPr>
          <w:noProof/>
        </w:rPr>
        <w:drawing>
          <wp:anchor distT="0" distB="0" distL="114300" distR="114300" simplePos="0" relativeHeight="251812352" behindDoc="0" locked="0" layoutInCell="1" allowOverlap="1" wp14:anchorId="1B285EA0" wp14:editId="12B80BE9">
            <wp:simplePos x="0" y="0"/>
            <wp:positionH relativeFrom="column">
              <wp:posOffset>-571500</wp:posOffset>
            </wp:positionH>
            <wp:positionV relativeFrom="paragraph">
              <wp:posOffset>294005</wp:posOffset>
            </wp:positionV>
            <wp:extent cx="7010400" cy="1221733"/>
            <wp:effectExtent l="190500" t="190500" r="171450" b="169545"/>
            <wp:wrapNone/>
            <wp:docPr id="2732084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208423" name="Picture 1" descr="A screenshot of a computer&#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7062523" cy="1230817"/>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594785">
        <w:t>Or manually by going inside the application, you can check the logs</w:t>
      </w:r>
      <w:r w:rsidR="00A13DBC">
        <w:t>.</w:t>
      </w:r>
      <w:r w:rsidR="00A13DBC">
        <w:tab/>
      </w:r>
    </w:p>
    <w:p w14:paraId="7DD6AAEA" w14:textId="77777777" w:rsidR="00A13DBC" w:rsidRDefault="00A13DBC" w:rsidP="00F9663A"/>
    <w:p w14:paraId="208AB70C" w14:textId="77777777" w:rsidR="00A13DBC" w:rsidRDefault="00A13DBC" w:rsidP="00F9663A"/>
    <w:p w14:paraId="15C2B03E" w14:textId="77777777" w:rsidR="00A13DBC" w:rsidRDefault="00A13DBC" w:rsidP="00F9663A"/>
    <w:p w14:paraId="0E53C962" w14:textId="77777777" w:rsidR="00A13DBC" w:rsidRDefault="00A13DBC" w:rsidP="00F9663A"/>
    <w:p w14:paraId="2AA96801" w14:textId="77777777" w:rsidR="003E646E" w:rsidRDefault="003E646E" w:rsidP="00F9663A"/>
    <w:p w14:paraId="0E9E273A" w14:textId="5A5739B5" w:rsidR="00594785" w:rsidRDefault="004104F9" w:rsidP="004104F9">
      <w:pPr>
        <w:pStyle w:val="Heading1"/>
      </w:pPr>
      <w:r>
        <w:t>Is there any option to deploy application from desktop, without using cf cli ?</w:t>
      </w:r>
    </w:p>
    <w:p w14:paraId="43ED5AD8" w14:textId="105D25D5" w:rsidR="004104F9" w:rsidRDefault="004104F9" w:rsidP="004104F9">
      <w:r>
        <w:t xml:space="preserve">Yes there is a option where you can do directly from desktop. </w:t>
      </w:r>
    </w:p>
    <w:p w14:paraId="6DB36CC1" w14:textId="0A3AED20" w:rsidR="00C02E11" w:rsidRDefault="007736B1" w:rsidP="004104F9">
      <w:r w:rsidRPr="007736B1">
        <w:rPr>
          <w:noProof/>
        </w:rPr>
        <w:drawing>
          <wp:anchor distT="0" distB="0" distL="114300" distR="114300" simplePos="0" relativeHeight="251826688" behindDoc="0" locked="0" layoutInCell="1" allowOverlap="1" wp14:anchorId="28341769" wp14:editId="02BB1F81">
            <wp:simplePos x="0" y="0"/>
            <wp:positionH relativeFrom="column">
              <wp:posOffset>1981200</wp:posOffset>
            </wp:positionH>
            <wp:positionV relativeFrom="paragraph">
              <wp:posOffset>409575</wp:posOffset>
            </wp:positionV>
            <wp:extent cx="3573780" cy="1301068"/>
            <wp:effectExtent l="190500" t="190500" r="179070" b="166370"/>
            <wp:wrapNone/>
            <wp:docPr id="15338364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836429" name="Picture 1" descr="A screenshot of a computer&#10;&#10;Description automatically generated"/>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584682" cy="1305037"/>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1B43B4" w:rsidRPr="001B43B4">
        <w:rPr>
          <w:noProof/>
        </w:rPr>
        <w:drawing>
          <wp:anchor distT="0" distB="0" distL="114300" distR="114300" simplePos="0" relativeHeight="251824640" behindDoc="0" locked="0" layoutInCell="1" allowOverlap="1" wp14:anchorId="7827BD60" wp14:editId="69BFDBDB">
            <wp:simplePos x="0" y="0"/>
            <wp:positionH relativeFrom="column">
              <wp:posOffset>-762000</wp:posOffset>
            </wp:positionH>
            <wp:positionV relativeFrom="paragraph">
              <wp:posOffset>424815</wp:posOffset>
            </wp:positionV>
            <wp:extent cx="2468880" cy="792008"/>
            <wp:effectExtent l="190500" t="190500" r="179070" b="179705"/>
            <wp:wrapNone/>
            <wp:docPr id="1846011922" name="Picture 1" descr="A blue and white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011922" name="Picture 1" descr="A blue and white sign with black text&#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2468880" cy="792008"/>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4104F9">
        <w:t xml:space="preserve">So first go to the application and click on </w:t>
      </w:r>
      <w:r w:rsidR="004104F9">
        <w:rPr>
          <w:b/>
          <w:bCs/>
        </w:rPr>
        <w:t xml:space="preserve">Deploy </w:t>
      </w:r>
      <w:r w:rsidR="00C02E11">
        <w:rPr>
          <w:b/>
          <w:bCs/>
        </w:rPr>
        <w:t>A</w:t>
      </w:r>
      <w:r w:rsidR="004104F9">
        <w:rPr>
          <w:b/>
          <w:bCs/>
        </w:rPr>
        <w:t xml:space="preserve">pplication. </w:t>
      </w:r>
      <w:r w:rsidR="00C02E11">
        <w:t>Then give the necessary file, which it will ask, thus you can deploy application.</w:t>
      </w:r>
    </w:p>
    <w:p w14:paraId="589C4ABE" w14:textId="12B022FD" w:rsidR="00C02E11" w:rsidRDefault="00C02E11" w:rsidP="004104F9"/>
    <w:p w14:paraId="16FE56F3" w14:textId="77777777" w:rsidR="00734786" w:rsidRPr="00734786" w:rsidRDefault="00734786" w:rsidP="00734786"/>
    <w:p w14:paraId="1F57F960" w14:textId="77777777" w:rsidR="00734786" w:rsidRDefault="00734786" w:rsidP="00734786"/>
    <w:p w14:paraId="00628093" w14:textId="77777777" w:rsidR="003E646E" w:rsidRPr="00734786" w:rsidRDefault="003E646E" w:rsidP="00734786"/>
    <w:p w14:paraId="500E4281" w14:textId="77777777" w:rsidR="00734786" w:rsidRDefault="00734786" w:rsidP="00734786"/>
    <w:p w14:paraId="5C649564" w14:textId="6F15E264" w:rsidR="00734786" w:rsidRDefault="00734786" w:rsidP="0057525A">
      <w:pPr>
        <w:pStyle w:val="Heading1"/>
      </w:pPr>
      <w:r>
        <w:t>So what happens behind the scene, when we deploy the application</w:t>
      </w:r>
      <w:r w:rsidR="003414FE">
        <w:t xml:space="preserve"> </w:t>
      </w:r>
      <w:r w:rsidR="003414FE" w:rsidRPr="003414FE">
        <w:rPr>
          <w:b/>
          <w:bCs/>
        </w:rPr>
        <w:t>[NR]</w:t>
      </w:r>
    </w:p>
    <w:p w14:paraId="24B68F41" w14:textId="6B457BBE" w:rsidR="004D14DA" w:rsidRDefault="00550EB8" w:rsidP="00734786">
      <w:r>
        <w:t xml:space="preserve">So for the deploy the application, when we run the command </w:t>
      </w:r>
      <w:r>
        <w:rPr>
          <w:b/>
          <w:bCs/>
        </w:rPr>
        <w:t>cf push</w:t>
      </w:r>
      <w:r>
        <w:t xml:space="preserve"> then the cloud foundry Cli first check my computer folder and it will look for the </w:t>
      </w:r>
      <w:r>
        <w:rPr>
          <w:b/>
          <w:bCs/>
        </w:rPr>
        <w:t>manifest.</w:t>
      </w:r>
      <w:r w:rsidR="00715FCD">
        <w:rPr>
          <w:b/>
          <w:bCs/>
        </w:rPr>
        <w:t>yml</w:t>
      </w:r>
      <w:r>
        <w:rPr>
          <w:b/>
          <w:bCs/>
        </w:rPr>
        <w:t xml:space="preserve"> </w:t>
      </w:r>
      <w:r>
        <w:t>file.</w:t>
      </w:r>
      <w:r w:rsidR="00DA04D3">
        <w:t xml:space="preserve"> And after that it reads all the properties from the yml file.</w:t>
      </w:r>
      <w:r w:rsidR="009C18F6">
        <w:t xml:space="preserve"> Then it send a signal to cloud foundry.</w:t>
      </w:r>
      <w:r w:rsidR="00C05AA2">
        <w:t xml:space="preserve"> And in the cloud foundry there is something called cloud controller. </w:t>
      </w:r>
      <w:r w:rsidR="00B87161">
        <w:t>The cloud controller listening to the request which are coming related to deployment of an application.</w:t>
      </w:r>
      <w:r w:rsidR="006903DD">
        <w:t xml:space="preserve"> So it picks up the work and from the cloud controller the work is pushed to Diego Core. So Diego Core it is a engine of cloud foundry, which is able to understand and run application. In Diego core there is something called Diego Bulletin board, which is a API layer, to take work from cloud controller.</w:t>
      </w:r>
      <w:r w:rsidR="00664F61">
        <w:t xml:space="preserve"> And This work is going to give </w:t>
      </w:r>
      <w:r w:rsidR="00AF6D6C">
        <w:t xml:space="preserve">Auctioneer. Auctioneer is like a dispatcher it going to </w:t>
      </w:r>
      <w:r w:rsidR="0082132E">
        <w:t>get</w:t>
      </w:r>
      <w:r w:rsidR="00AF6D6C">
        <w:t xml:space="preserve"> all the request. </w:t>
      </w:r>
      <w:r w:rsidR="004D159E">
        <w:t xml:space="preserve">So this is the brain of the </w:t>
      </w:r>
      <w:r w:rsidR="0082132E">
        <w:t>Diego</w:t>
      </w:r>
      <w:r w:rsidR="00140CBE">
        <w:t xml:space="preserve"> core. </w:t>
      </w:r>
      <w:r w:rsidR="0082132E">
        <w:t xml:space="preserve">So there are 2 main function of auctioneer. First it </w:t>
      </w:r>
      <w:r w:rsidR="00AF6D6C">
        <w:t xml:space="preserve"> </w:t>
      </w:r>
      <w:r w:rsidR="0082132E">
        <w:t xml:space="preserve">get all the request which come for the deployment. </w:t>
      </w:r>
      <w:r w:rsidR="00EF5013">
        <w:t>And then it checks which is the suitable build pack for this application</w:t>
      </w:r>
      <w:r w:rsidR="00E97FEB">
        <w:t>, if you don’t provide that</w:t>
      </w:r>
      <w:r w:rsidR="00B6309B">
        <w:t xml:space="preserve"> in the manifest file. </w:t>
      </w:r>
      <w:r w:rsidR="005C0C3B">
        <w:t>After that this work is given to a cell</w:t>
      </w:r>
      <w:r w:rsidR="001655C0">
        <w:t xml:space="preserve">, where the execution of the work is happen. </w:t>
      </w:r>
      <w:r w:rsidR="00AD3B3E">
        <w:t xml:space="preserve">A cell is consist of </w:t>
      </w:r>
      <w:r w:rsidR="001655C0">
        <w:t xml:space="preserve"> something called garden</w:t>
      </w:r>
      <w:r w:rsidR="00AD3B3E">
        <w:t xml:space="preserve">, and garden consist of something called container. </w:t>
      </w:r>
      <w:r w:rsidR="00A42B8A">
        <w:t>The actual execution happen inside garden of a cell. In different container different applications are running.</w:t>
      </w:r>
      <w:r w:rsidR="00531356">
        <w:t xml:space="preserve"> A cell also have component called rap, It is also known as cell rap. So this rap will control and tell the other cell </w:t>
      </w:r>
      <w:r w:rsidR="00341367">
        <w:t xml:space="preserve">and Auctioneer </w:t>
      </w:r>
      <w:r w:rsidR="00531356">
        <w:t>what is running inside the cell.</w:t>
      </w:r>
      <w:r w:rsidR="00ED0CAE">
        <w:t xml:space="preserve"> And also we have database, which cloud </w:t>
      </w:r>
      <w:r w:rsidR="00ED0CAE">
        <w:lastRenderedPageBreak/>
        <w:t>foundry use by itself to track all the information about the internal process</w:t>
      </w:r>
      <w:r w:rsidR="00E91408">
        <w:t>.</w:t>
      </w:r>
      <w:r w:rsidR="00814409">
        <w:t xml:space="preserve"> And also we have something called CF Router, takes all the request </w:t>
      </w:r>
      <w:r w:rsidR="00ED0CAE">
        <w:t xml:space="preserve"> </w:t>
      </w:r>
      <w:r w:rsidR="00814409">
        <w:t xml:space="preserve"> which comes from the client. </w:t>
      </w:r>
      <w:r w:rsidR="004D55F3">
        <w:t>So whenever the user access the final application, first it comes to cloud foundry router</w:t>
      </w:r>
      <w:r w:rsidR="00353536">
        <w:t>. It routes the application to correct cells.</w:t>
      </w:r>
      <w:r w:rsidR="00B61AD6">
        <w:t xml:space="preserve"> That’s how it works behind the scenes, when you deploy applications.</w:t>
      </w:r>
    </w:p>
    <w:p w14:paraId="1080F586" w14:textId="0D8B6367" w:rsidR="00FC6E9D" w:rsidRPr="00FC6E9D" w:rsidRDefault="004D14DA" w:rsidP="00F47A21">
      <w:pPr>
        <w:pStyle w:val="Heading1"/>
      </w:pPr>
      <w:r>
        <w:t>Scale up application</w:t>
      </w:r>
      <w:r w:rsidR="00FC6E9D">
        <w:t xml:space="preserve"> instances</w:t>
      </w:r>
    </w:p>
    <w:p w14:paraId="41FB2E0A" w14:textId="60BD7EBE" w:rsidR="005F666C" w:rsidRDefault="005F666C" w:rsidP="005F666C">
      <w:pPr>
        <w:rPr>
          <w:b/>
          <w:bCs/>
        </w:rPr>
      </w:pPr>
      <w:r>
        <w:t xml:space="preserve">So there is </w:t>
      </w:r>
      <w:r w:rsidR="000E0CA4">
        <w:t>1</w:t>
      </w:r>
      <w:r>
        <w:t xml:space="preserve"> instance  of my application currently running</w:t>
      </w:r>
      <w:r w:rsidR="000E0CA4">
        <w:t xml:space="preserve">, so I can scale up and increase the application instances. So the </w:t>
      </w:r>
      <w:r w:rsidR="003209A0">
        <w:t>syntax of the command</w:t>
      </w:r>
      <w:r w:rsidR="000E0CA4">
        <w:t xml:space="preserve"> is </w:t>
      </w:r>
      <w:r w:rsidR="000E0CA4" w:rsidRPr="000E0CA4">
        <w:rPr>
          <w:b/>
          <w:bCs/>
        </w:rPr>
        <w:t xml:space="preserve">cf scale </w:t>
      </w:r>
      <w:r w:rsidR="00FC6E9D">
        <w:rPr>
          <w:b/>
          <w:bCs/>
        </w:rPr>
        <w:t>{appName}</w:t>
      </w:r>
      <w:r w:rsidR="000E0CA4" w:rsidRPr="000E0CA4">
        <w:rPr>
          <w:b/>
          <w:bCs/>
        </w:rPr>
        <w:t xml:space="preserve"> -i </w:t>
      </w:r>
      <w:r w:rsidR="000E0CA4">
        <w:rPr>
          <w:b/>
          <w:bCs/>
        </w:rPr>
        <w:t>{number of instances}</w:t>
      </w:r>
    </w:p>
    <w:p w14:paraId="310562DE" w14:textId="5A7441A3" w:rsidR="000E0CA4" w:rsidRDefault="000E0CA4" w:rsidP="005F666C">
      <w:r>
        <w:t xml:space="preserve">So here how many instances you want that you need to give. I had 1 instances and I wanted 3 that’s why I have given </w:t>
      </w:r>
      <w:r w:rsidRPr="000E0CA4">
        <w:rPr>
          <w:b/>
          <w:bCs/>
        </w:rPr>
        <w:t>cf scale soumik-go-app -i 3</w:t>
      </w:r>
      <w:r>
        <w:rPr>
          <w:b/>
          <w:bCs/>
        </w:rPr>
        <w:t xml:space="preserve">, </w:t>
      </w:r>
      <w:r>
        <w:t>and here i refer to instances</w:t>
      </w:r>
    </w:p>
    <w:p w14:paraId="26730251" w14:textId="358B2D74" w:rsidR="00F773A0" w:rsidRDefault="00F773A0" w:rsidP="005F666C">
      <w:r w:rsidRPr="005853C0">
        <w:rPr>
          <w:noProof/>
        </w:rPr>
        <w:drawing>
          <wp:anchor distT="0" distB="0" distL="114300" distR="114300" simplePos="0" relativeHeight="251854336" behindDoc="0" locked="0" layoutInCell="1" allowOverlap="1" wp14:anchorId="375B8AA4" wp14:editId="4603483E">
            <wp:simplePos x="0" y="0"/>
            <wp:positionH relativeFrom="column">
              <wp:posOffset>-168729</wp:posOffset>
            </wp:positionH>
            <wp:positionV relativeFrom="paragraph">
              <wp:posOffset>5443</wp:posOffset>
            </wp:positionV>
            <wp:extent cx="4795157" cy="230036"/>
            <wp:effectExtent l="0" t="0" r="5715" b="0"/>
            <wp:wrapNone/>
            <wp:docPr id="20215576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557697" name=""/>
                    <pic:cNvPicPr/>
                  </pic:nvPicPr>
                  <pic:blipFill>
                    <a:blip r:embed="rId69">
                      <a:extLst>
                        <a:ext uri="{28A0092B-C50C-407E-A947-70E740481C1C}">
                          <a14:useLocalDpi xmlns:a14="http://schemas.microsoft.com/office/drawing/2010/main" val="0"/>
                        </a:ext>
                      </a:extLst>
                    </a:blip>
                    <a:stretch>
                      <a:fillRect/>
                    </a:stretch>
                  </pic:blipFill>
                  <pic:spPr>
                    <a:xfrm>
                      <a:off x="0" y="0"/>
                      <a:ext cx="4795157" cy="230036"/>
                    </a:xfrm>
                    <a:prstGeom prst="rect">
                      <a:avLst/>
                    </a:prstGeom>
                  </pic:spPr>
                </pic:pic>
              </a:graphicData>
            </a:graphic>
            <wp14:sizeRelH relativeFrom="page">
              <wp14:pctWidth>0</wp14:pctWidth>
            </wp14:sizeRelH>
            <wp14:sizeRelV relativeFrom="page">
              <wp14:pctHeight>0</wp14:pctHeight>
            </wp14:sizeRelV>
          </wp:anchor>
        </w:drawing>
      </w:r>
      <w:r w:rsidRPr="00E512FD">
        <w:rPr>
          <w:noProof/>
        </w:rPr>
        <w:drawing>
          <wp:anchor distT="0" distB="0" distL="114300" distR="114300" simplePos="0" relativeHeight="251490816" behindDoc="0" locked="0" layoutInCell="1" allowOverlap="1" wp14:anchorId="4E92C52A" wp14:editId="462A75AF">
            <wp:simplePos x="0" y="0"/>
            <wp:positionH relativeFrom="column">
              <wp:posOffset>-730431</wp:posOffset>
            </wp:positionH>
            <wp:positionV relativeFrom="paragraph">
              <wp:posOffset>295456</wp:posOffset>
            </wp:positionV>
            <wp:extent cx="7180133" cy="289560"/>
            <wp:effectExtent l="0" t="0" r="0" b="0"/>
            <wp:wrapNone/>
            <wp:docPr id="1858234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234784" name=""/>
                    <pic:cNvPicPr/>
                  </pic:nvPicPr>
                  <pic:blipFill>
                    <a:blip r:embed="rId70">
                      <a:extLst>
                        <a:ext uri="{28A0092B-C50C-407E-A947-70E740481C1C}">
                          <a14:useLocalDpi xmlns:a14="http://schemas.microsoft.com/office/drawing/2010/main" val="0"/>
                        </a:ext>
                      </a:extLst>
                    </a:blip>
                    <a:stretch>
                      <a:fillRect/>
                    </a:stretch>
                  </pic:blipFill>
                  <pic:spPr>
                    <a:xfrm>
                      <a:off x="0" y="0"/>
                      <a:ext cx="7180133" cy="289560"/>
                    </a:xfrm>
                    <a:prstGeom prst="rect">
                      <a:avLst/>
                    </a:prstGeom>
                  </pic:spPr>
                </pic:pic>
              </a:graphicData>
            </a:graphic>
            <wp14:sizeRelH relativeFrom="page">
              <wp14:pctWidth>0</wp14:pctWidth>
            </wp14:sizeRelH>
            <wp14:sizeRelV relativeFrom="page">
              <wp14:pctHeight>0</wp14:pctHeight>
            </wp14:sizeRelV>
          </wp:anchor>
        </w:drawing>
      </w:r>
    </w:p>
    <w:p w14:paraId="44A615BD" w14:textId="77777777" w:rsidR="00AF591D" w:rsidRDefault="00AF591D" w:rsidP="005F666C"/>
    <w:p w14:paraId="7688426F" w14:textId="6A12C743" w:rsidR="006C32E2" w:rsidRDefault="00FC6E9D" w:rsidP="000C7B83">
      <w:pPr>
        <w:pStyle w:val="Heading1"/>
      </w:pPr>
      <w:r>
        <w:t>Scale up Application memory</w:t>
      </w:r>
      <w:r w:rsidR="000C7B83">
        <w:t>.</w:t>
      </w:r>
    </w:p>
    <w:p w14:paraId="39C280A3" w14:textId="6AF91899" w:rsidR="004E3C7B" w:rsidRDefault="00E67843" w:rsidP="000C7B83">
      <w:r w:rsidRPr="005853C0">
        <w:rPr>
          <w:noProof/>
        </w:rPr>
        <w:drawing>
          <wp:anchor distT="0" distB="0" distL="114300" distR="114300" simplePos="0" relativeHeight="251491840" behindDoc="0" locked="0" layoutInCell="1" allowOverlap="1" wp14:anchorId="79A2F48D" wp14:editId="65F190D1">
            <wp:simplePos x="0" y="0"/>
            <wp:positionH relativeFrom="margin">
              <wp:posOffset>-804998</wp:posOffset>
            </wp:positionH>
            <wp:positionV relativeFrom="paragraph">
              <wp:posOffset>1145177</wp:posOffset>
            </wp:positionV>
            <wp:extent cx="4729843" cy="214326"/>
            <wp:effectExtent l="0" t="0" r="0" b="0"/>
            <wp:wrapNone/>
            <wp:docPr id="140213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13391" name=""/>
                    <pic:cNvPicPr/>
                  </pic:nvPicPr>
                  <pic:blipFill>
                    <a:blip r:embed="rId71">
                      <a:extLst>
                        <a:ext uri="{28A0092B-C50C-407E-A947-70E740481C1C}">
                          <a14:useLocalDpi xmlns:a14="http://schemas.microsoft.com/office/drawing/2010/main" val="0"/>
                        </a:ext>
                      </a:extLst>
                    </a:blip>
                    <a:stretch>
                      <a:fillRect/>
                    </a:stretch>
                  </pic:blipFill>
                  <pic:spPr>
                    <a:xfrm>
                      <a:off x="0" y="0"/>
                      <a:ext cx="4729843" cy="214326"/>
                    </a:xfrm>
                    <a:prstGeom prst="rect">
                      <a:avLst/>
                    </a:prstGeom>
                  </pic:spPr>
                </pic:pic>
              </a:graphicData>
            </a:graphic>
            <wp14:sizeRelH relativeFrom="page">
              <wp14:pctWidth>0</wp14:pctWidth>
            </wp14:sizeRelH>
            <wp14:sizeRelV relativeFrom="page">
              <wp14:pctHeight>0</wp14:pctHeight>
            </wp14:sizeRelV>
          </wp:anchor>
        </w:drawing>
      </w:r>
      <w:r w:rsidR="003B5FDD">
        <w:t>So there is 256M memory in my application and I want to scale up the</w:t>
      </w:r>
      <w:r w:rsidR="00DF47B4">
        <w:t xml:space="preserve"> memory.</w:t>
      </w:r>
      <w:r w:rsidR="00ED137A">
        <w:t xml:space="preserve"> That means I will increase the memory size. So for that the syntax of the command is </w:t>
      </w:r>
      <w:r w:rsidR="00ED137A">
        <w:tab/>
      </w:r>
      <w:r w:rsidR="00ED137A">
        <w:tab/>
      </w:r>
      <w:r w:rsidR="00ED137A">
        <w:tab/>
      </w:r>
      <w:r w:rsidR="00ED137A">
        <w:tab/>
        <w:t xml:space="preserve">                    </w:t>
      </w:r>
      <w:r w:rsidR="00ED137A">
        <w:rPr>
          <w:b/>
          <w:bCs/>
        </w:rPr>
        <w:t>cf</w:t>
      </w:r>
      <w:r w:rsidR="00CB60E3">
        <w:rPr>
          <w:b/>
          <w:bCs/>
        </w:rPr>
        <w:t xml:space="preserve"> </w:t>
      </w:r>
      <w:r w:rsidR="00ED137A">
        <w:rPr>
          <w:b/>
          <w:bCs/>
        </w:rPr>
        <w:t>scale</w:t>
      </w:r>
      <w:r w:rsidR="00CB60E3">
        <w:rPr>
          <w:b/>
          <w:bCs/>
        </w:rPr>
        <w:t xml:space="preserve"> </w:t>
      </w:r>
      <w:r w:rsidR="00ED137A">
        <w:rPr>
          <w:b/>
          <w:bCs/>
        </w:rPr>
        <w:t>{appName} -m {memory size}</w:t>
      </w:r>
      <w:r w:rsidR="0070266D">
        <w:rPr>
          <w:b/>
          <w:bCs/>
        </w:rPr>
        <w:t xml:space="preserve"> , </w:t>
      </w:r>
      <w:r w:rsidR="0070266D">
        <w:t>here m is for the memory and size we need to provide.</w:t>
      </w:r>
      <w:r w:rsidR="009F74D5">
        <w:t xml:space="preserve">                           </w:t>
      </w:r>
      <w:r w:rsidR="0070266D">
        <w:t>So I have 256M memory and I need 512M memory for that I will write the command</w:t>
      </w:r>
      <w:r w:rsidR="00A157C3">
        <w:t xml:space="preserve">                                           </w:t>
      </w:r>
      <w:r w:rsidR="0070266D" w:rsidRPr="0070266D">
        <w:rPr>
          <w:b/>
          <w:bCs/>
        </w:rPr>
        <w:t>cf scale</w:t>
      </w:r>
      <w:r w:rsidR="00CB60E3">
        <w:rPr>
          <w:b/>
          <w:bCs/>
        </w:rPr>
        <w:t xml:space="preserve"> </w:t>
      </w:r>
      <w:r w:rsidR="0070266D" w:rsidRPr="0070266D">
        <w:rPr>
          <w:b/>
          <w:bCs/>
        </w:rPr>
        <w:t>soumik-go-app -m 512M</w:t>
      </w:r>
      <w:r w:rsidR="004E3C7B">
        <w:rPr>
          <w:b/>
          <w:bCs/>
        </w:rPr>
        <w:t xml:space="preserve">.  </w:t>
      </w:r>
      <w:r w:rsidR="004E3C7B">
        <w:t>So for increase the memory, service will restart then it will increase.</w:t>
      </w:r>
    </w:p>
    <w:p w14:paraId="6596767A" w14:textId="589F1BC4" w:rsidR="00E67843" w:rsidRDefault="00E67843" w:rsidP="000C7B83"/>
    <w:p w14:paraId="72ACADFD" w14:textId="1DFECA91" w:rsidR="00F07DA6" w:rsidRDefault="00F07DA6" w:rsidP="00F07DA6">
      <w:pPr>
        <w:pStyle w:val="Heading1"/>
      </w:pPr>
      <w:r>
        <w:t xml:space="preserve">We can also delete the application </w:t>
      </w:r>
    </w:p>
    <w:p w14:paraId="72C66670" w14:textId="34469D1D" w:rsidR="00F07DA6" w:rsidRDefault="00F07DA6" w:rsidP="00F07DA6">
      <w:pPr>
        <w:rPr>
          <w:b/>
          <w:bCs/>
        </w:rPr>
      </w:pPr>
      <w:r>
        <w:t xml:space="preserve">Command : </w:t>
      </w:r>
      <w:r>
        <w:rPr>
          <w:b/>
          <w:bCs/>
        </w:rPr>
        <w:t xml:space="preserve">cf delete {appName} </w:t>
      </w:r>
    </w:p>
    <w:p w14:paraId="4D95B147" w14:textId="77777777" w:rsidR="00B45AA3" w:rsidRDefault="00B45AA3" w:rsidP="00F07DA6">
      <w:pPr>
        <w:rPr>
          <w:b/>
          <w:bCs/>
        </w:rPr>
      </w:pPr>
    </w:p>
    <w:p w14:paraId="6CFD542F" w14:textId="01935376" w:rsidR="00B45AA3" w:rsidRDefault="00B45AA3" w:rsidP="00B45AA3">
      <w:pPr>
        <w:pStyle w:val="Heading1"/>
      </w:pPr>
      <w:r>
        <w:t>So when do we increase the instances of the Application ?</w:t>
      </w:r>
    </w:p>
    <w:p w14:paraId="32EE6337" w14:textId="39D799B6" w:rsidR="00B50F20" w:rsidRDefault="00A565B0" w:rsidP="00B45AA3">
      <w:r>
        <w:t>I developed an app and s</w:t>
      </w:r>
      <w:r w:rsidR="00B45AA3">
        <w:t>uppose 100 users are using my application.</w:t>
      </w:r>
      <w:r w:rsidR="00705159">
        <w:t xml:space="preserve"> So suddenly my application tie up with a big company and users increase from 100 to 5000.</w:t>
      </w:r>
      <w:r w:rsidR="00B50F20">
        <w:t xml:space="preserve"> So now in this situation my application can not handle this many request which will come from the user. </w:t>
      </w:r>
      <w:r w:rsidR="00941486">
        <w:t xml:space="preserve"> So it like a ticket counter, so when we go to airport or railway station if there are only one ticket counter then the queue size will be big and people need to wait for the long time. </w:t>
      </w:r>
      <w:r w:rsidR="0056689B">
        <w:t xml:space="preserve">But if there multiple counter runs parallelly then the queue size will be low and don’t need to wait for long time. </w:t>
      </w:r>
      <w:r w:rsidR="00E60AEE">
        <w:t>So to handle the 5000 user request we will increase the application instances.</w:t>
      </w:r>
      <w:r w:rsidR="00941486">
        <w:t xml:space="preserve"> </w:t>
      </w:r>
    </w:p>
    <w:p w14:paraId="3B76A365" w14:textId="77777777" w:rsidR="00E47EB6" w:rsidRDefault="00E47EB6" w:rsidP="00B45AA3"/>
    <w:p w14:paraId="7C08FE6A" w14:textId="77777777" w:rsidR="00E47EB6" w:rsidRDefault="00E47EB6" w:rsidP="00B45AA3"/>
    <w:p w14:paraId="47C77447" w14:textId="77777777" w:rsidR="00E47EB6" w:rsidRDefault="00E47EB6" w:rsidP="00B45AA3"/>
    <w:p w14:paraId="19EF26D7" w14:textId="77777777" w:rsidR="00E47EB6" w:rsidRDefault="00E47EB6" w:rsidP="00B45AA3"/>
    <w:p w14:paraId="6E28D845" w14:textId="77777777" w:rsidR="00E47EB6" w:rsidRDefault="00E47EB6" w:rsidP="00B45AA3"/>
    <w:p w14:paraId="3308E9A6" w14:textId="77777777" w:rsidR="00E47EB6" w:rsidRDefault="00E47EB6" w:rsidP="00B45AA3"/>
    <w:p w14:paraId="0F1BF7F8" w14:textId="77777777" w:rsidR="00E47EB6" w:rsidRDefault="00E47EB6" w:rsidP="00B45AA3"/>
    <w:p w14:paraId="49BC0C07" w14:textId="3CBDF8D9" w:rsidR="00E47EB6" w:rsidRDefault="00E47EB6" w:rsidP="000C4228">
      <w:pPr>
        <w:pStyle w:val="Heading1"/>
      </w:pPr>
      <w:r>
        <w:lastRenderedPageBreak/>
        <w:t>What is Node J</w:t>
      </w:r>
      <w:r w:rsidR="000C4228">
        <w:t>S ?</w:t>
      </w:r>
    </w:p>
    <w:p w14:paraId="3145659B" w14:textId="0E8EB806" w:rsidR="000C4228" w:rsidRPr="00BA4BD6" w:rsidRDefault="00512D2A" w:rsidP="000C4228">
      <w:pPr>
        <w:rPr>
          <w:rFonts w:ascii="Bahnschrift SemiLight SemiConde" w:hAnsi="Bahnschrift SemiLight SemiConde"/>
          <w:i/>
          <w:iCs/>
        </w:rPr>
      </w:pPr>
      <w:r w:rsidRPr="00BA4BD6">
        <w:rPr>
          <w:rFonts w:ascii="Bahnschrift SemiLight SemiConde" w:hAnsi="Bahnschrift SemiLight SemiConde"/>
          <w:i/>
          <w:iCs/>
        </w:rPr>
        <w:t>Node JS is an open-source, cross platform, JavaScript runtime environment used for executing JavaScript code outside web browser.</w:t>
      </w:r>
    </w:p>
    <w:p w14:paraId="662193E2" w14:textId="35B2EFD7" w:rsidR="006A0B9D" w:rsidRDefault="006A0B9D" w:rsidP="000C4228">
      <w:r>
        <w:t>So when the company started development the web development, they used to use a programming language called JavaScript.</w:t>
      </w:r>
      <w:r w:rsidR="002D447E">
        <w:t xml:space="preserve"> So JavaScript was language which is only supported by the browser. So then people came up with an idea, can we use JavaScript as server side development, </w:t>
      </w:r>
      <w:r w:rsidR="00661BCD">
        <w:t>So that we no need to learn 2 different languages one for web-development and another for server side development.</w:t>
      </w:r>
    </w:p>
    <w:p w14:paraId="076D2CFB" w14:textId="2D3BCC52" w:rsidR="009034F8" w:rsidRDefault="00B623E5" w:rsidP="000C4228">
      <w:r>
        <w:t>If we talk about the client server architecture.</w:t>
      </w:r>
      <w:r w:rsidR="009034F8">
        <w:t xml:space="preserve"> So we have a browser or mobile device which is acts like a client.</w:t>
      </w:r>
      <w:r w:rsidR="00DD69DB">
        <w:t xml:space="preserve"> And this client sends a request to the server</w:t>
      </w:r>
      <w:r w:rsidR="00C3089F">
        <w:t xml:space="preserve"> and the server send back the response to the client. </w:t>
      </w:r>
      <w:r w:rsidR="00F748B6">
        <w:t xml:space="preserve">Son in the server side we have the programming languages like Java, ABAP. </w:t>
      </w:r>
      <w:r w:rsidR="00C13DE8">
        <w:t>On the client side people used to build application using JavaScript</w:t>
      </w:r>
      <w:r w:rsidR="0092115E">
        <w:t xml:space="preserve"> programming language.</w:t>
      </w:r>
      <w:r w:rsidR="00092CC5">
        <w:t xml:space="preserve"> Now to execute JavaScript we don’t need separate engines, we execute the JavaScript directly </w:t>
      </w:r>
      <w:r w:rsidR="002C6CFE">
        <w:t>in</w:t>
      </w:r>
      <w:r w:rsidR="00092CC5">
        <w:t xml:space="preserve"> the browser engine.</w:t>
      </w:r>
      <w:r w:rsidR="00694001">
        <w:t xml:space="preserve"> So a developer what he had done is he developed a open source cross platform JavaScript runtime environment, which is named as node </w:t>
      </w:r>
      <w:r w:rsidR="0095791D">
        <w:t>JS</w:t>
      </w:r>
      <w:r w:rsidR="00694001">
        <w:t>.</w:t>
      </w:r>
      <w:r w:rsidR="0095791D">
        <w:t xml:space="preserve"> So that means if you know JavaScript to build the web-application, you can run also JavaScript on the server side.</w:t>
      </w:r>
      <w:r w:rsidR="00CC2AC7">
        <w:t xml:space="preserve"> So the great advantage here is as a developer you don’t need to learn 2 programming languages.</w:t>
      </w:r>
      <w:r w:rsidR="006D5773">
        <w:t xml:space="preserve"> So node JS is the runtime environment to run the JavaScript on th</w:t>
      </w:r>
      <w:r w:rsidR="00323666">
        <w:t>e</w:t>
      </w:r>
      <w:r w:rsidR="006D5773">
        <w:t xml:space="preserve"> server side.</w:t>
      </w:r>
    </w:p>
    <w:p w14:paraId="1B7DA19A" w14:textId="07A73C01" w:rsidR="00FC6E9D" w:rsidRDefault="00FC6E9D" w:rsidP="00FC6E9D"/>
    <w:p w14:paraId="1688052F" w14:textId="69250FD5" w:rsidR="008D6A1D" w:rsidRDefault="008D6A1D" w:rsidP="00FC6E9D">
      <w:r>
        <w:t>The advantage of using the node JS as a server side development</w:t>
      </w:r>
    </w:p>
    <w:p w14:paraId="7B75799A" w14:textId="6DBC2539" w:rsidR="008D6A1D" w:rsidRDefault="008D6A1D" w:rsidP="008D6A1D">
      <w:pPr>
        <w:pStyle w:val="ListParagraph"/>
        <w:numPr>
          <w:ilvl w:val="0"/>
          <w:numId w:val="4"/>
        </w:numPr>
      </w:pPr>
      <w:r>
        <w:t>It is open source,</w:t>
      </w:r>
    </w:p>
    <w:p w14:paraId="4B197E66" w14:textId="560592F4" w:rsidR="008D6A1D" w:rsidRDefault="008D6A1D" w:rsidP="008D6A1D">
      <w:pPr>
        <w:pStyle w:val="ListParagraph"/>
        <w:numPr>
          <w:ilvl w:val="0"/>
          <w:numId w:val="4"/>
        </w:numPr>
      </w:pPr>
      <w:r>
        <w:t xml:space="preserve">It is cross platform, it works on </w:t>
      </w:r>
      <w:r w:rsidR="003D48B3">
        <w:t>any operating system</w:t>
      </w:r>
    </w:p>
    <w:p w14:paraId="6776DEAA" w14:textId="052C2D34" w:rsidR="003D48B3" w:rsidRDefault="003D48B3" w:rsidP="003D48B3">
      <w:pPr>
        <w:pStyle w:val="ListParagraph"/>
        <w:numPr>
          <w:ilvl w:val="0"/>
          <w:numId w:val="4"/>
        </w:numPr>
      </w:pPr>
      <w:r>
        <w:t>It is a asynchronous programming language, which make the execution very fast</w:t>
      </w:r>
    </w:p>
    <w:p w14:paraId="3C9EDD85" w14:textId="63B336E7" w:rsidR="003D48B3" w:rsidRDefault="003D48B3" w:rsidP="003D48B3">
      <w:pPr>
        <w:rPr>
          <w:b/>
          <w:bCs/>
        </w:rPr>
      </w:pPr>
      <w:r w:rsidRPr="003D48B3">
        <w:rPr>
          <w:b/>
          <w:bCs/>
        </w:rPr>
        <w:t xml:space="preserve"> What Node JS Capable of </w:t>
      </w:r>
    </w:p>
    <w:p w14:paraId="6C76ADAA" w14:textId="7EBDB736" w:rsidR="003D48B3" w:rsidRDefault="003D48B3" w:rsidP="003D48B3">
      <w:pPr>
        <w:pStyle w:val="ListParagraph"/>
        <w:numPr>
          <w:ilvl w:val="0"/>
          <w:numId w:val="5"/>
        </w:numPr>
      </w:pPr>
      <w:r>
        <w:t>Node JS can build application logic</w:t>
      </w:r>
    </w:p>
    <w:p w14:paraId="2F8031C4" w14:textId="781D410E" w:rsidR="003D48B3" w:rsidRDefault="006629BA" w:rsidP="003D48B3">
      <w:pPr>
        <w:pStyle w:val="ListParagraph"/>
        <w:numPr>
          <w:ilvl w:val="0"/>
          <w:numId w:val="5"/>
        </w:numPr>
      </w:pPr>
      <w:r>
        <w:t>It is used to build web server</w:t>
      </w:r>
    </w:p>
    <w:p w14:paraId="11C6A316" w14:textId="2887A11B" w:rsidR="006629BA" w:rsidRDefault="006629BA" w:rsidP="003D48B3">
      <w:pPr>
        <w:pStyle w:val="ListParagraph"/>
        <w:numPr>
          <w:ilvl w:val="0"/>
          <w:numId w:val="5"/>
        </w:numPr>
      </w:pPr>
      <w:r>
        <w:t>Used to send emails</w:t>
      </w:r>
    </w:p>
    <w:p w14:paraId="03E0E028" w14:textId="43BF60E6" w:rsidR="006629BA" w:rsidRDefault="006629BA" w:rsidP="003D48B3">
      <w:pPr>
        <w:pStyle w:val="ListParagraph"/>
        <w:numPr>
          <w:ilvl w:val="0"/>
          <w:numId w:val="5"/>
        </w:numPr>
      </w:pPr>
      <w:r>
        <w:t>Do database lookups</w:t>
      </w:r>
    </w:p>
    <w:p w14:paraId="19CB8004" w14:textId="2BBA3A64" w:rsidR="006629BA" w:rsidRDefault="006629BA" w:rsidP="003D48B3">
      <w:pPr>
        <w:pStyle w:val="ListParagraph"/>
        <w:numPr>
          <w:ilvl w:val="0"/>
          <w:numId w:val="5"/>
        </w:numPr>
      </w:pPr>
      <w:r>
        <w:t>We can so automations</w:t>
      </w:r>
    </w:p>
    <w:p w14:paraId="2B150CCA" w14:textId="7F9E21A4" w:rsidR="006629BA" w:rsidRDefault="006629BA" w:rsidP="003D48B3">
      <w:pPr>
        <w:pStyle w:val="ListParagraph"/>
        <w:numPr>
          <w:ilvl w:val="0"/>
          <w:numId w:val="5"/>
        </w:numPr>
      </w:pPr>
      <w:r>
        <w:t>We can send outputs</w:t>
      </w:r>
    </w:p>
    <w:p w14:paraId="1B19E690" w14:textId="751FBB8D" w:rsidR="006629BA" w:rsidRDefault="0065333F" w:rsidP="003D48B3">
      <w:pPr>
        <w:pStyle w:val="ListParagraph"/>
        <w:numPr>
          <w:ilvl w:val="0"/>
          <w:numId w:val="5"/>
        </w:numPr>
      </w:pPr>
      <w:r>
        <w:t>We can host web pages</w:t>
      </w:r>
    </w:p>
    <w:p w14:paraId="6D0092C2" w14:textId="5DAA21D2" w:rsidR="0065333F" w:rsidRDefault="005D36AE" w:rsidP="005D36AE">
      <w:r>
        <w:t>And the Programming language, which Node JS is use is JavaScript.</w:t>
      </w:r>
    </w:p>
    <w:p w14:paraId="54D2196E" w14:textId="0674A4D7" w:rsidR="005D36AE" w:rsidRDefault="005D36AE" w:rsidP="005D36AE">
      <w:pPr>
        <w:rPr>
          <w:b/>
          <w:bCs/>
        </w:rPr>
      </w:pPr>
      <w:r w:rsidRPr="005D36AE">
        <w:rPr>
          <w:b/>
          <w:bCs/>
        </w:rPr>
        <w:t>Development Tool</w:t>
      </w:r>
      <w:r>
        <w:rPr>
          <w:b/>
          <w:bCs/>
        </w:rPr>
        <w:t xml:space="preserve"> ?</w:t>
      </w:r>
    </w:p>
    <w:p w14:paraId="001C69D9" w14:textId="7E47E434" w:rsidR="005D36AE" w:rsidRDefault="005D36AE" w:rsidP="005D36AE">
      <w:r>
        <w:t xml:space="preserve">So we can use BAS -- we can use it to built node JS application. </w:t>
      </w:r>
      <w:r w:rsidR="00C16094">
        <w:t xml:space="preserve"> </w:t>
      </w:r>
      <w:r w:rsidR="00C16094">
        <w:tab/>
      </w:r>
      <w:r w:rsidR="00C16094">
        <w:tab/>
      </w:r>
      <w:r w:rsidR="00C16094">
        <w:tab/>
      </w:r>
      <w:r w:rsidR="00C16094">
        <w:tab/>
      </w:r>
      <w:r w:rsidR="00C16094">
        <w:tab/>
        <w:t xml:space="preserve">      Also we can use VS code, which is free</w:t>
      </w:r>
      <w:r w:rsidR="001171B5">
        <w:t>. The Vs Code give thousands of free plugins which we can install and make the developer life easy.</w:t>
      </w:r>
    </w:p>
    <w:p w14:paraId="3DAD66BE" w14:textId="77777777" w:rsidR="00393ED4" w:rsidRDefault="00393ED4" w:rsidP="005D36AE"/>
    <w:p w14:paraId="234EF84F" w14:textId="77777777" w:rsidR="00393ED4" w:rsidRDefault="00393ED4" w:rsidP="005D36AE"/>
    <w:p w14:paraId="287808A8" w14:textId="77777777" w:rsidR="00393ED4" w:rsidRDefault="00393ED4" w:rsidP="005D36AE"/>
    <w:p w14:paraId="74DB62CA" w14:textId="77777777" w:rsidR="00393ED4" w:rsidRDefault="00393ED4" w:rsidP="005D36AE"/>
    <w:p w14:paraId="02273F35" w14:textId="5F870C37" w:rsidR="00393ED4" w:rsidRDefault="00393ED4" w:rsidP="005D36AE">
      <w:pPr>
        <w:rPr>
          <w:b/>
          <w:bCs/>
        </w:rPr>
      </w:pPr>
      <w:r w:rsidRPr="005465DD">
        <w:rPr>
          <w:b/>
          <w:bCs/>
        </w:rPr>
        <w:lastRenderedPageBreak/>
        <w:t xml:space="preserve">So now I will start the node </w:t>
      </w:r>
      <w:r w:rsidR="005465DD" w:rsidRPr="005465DD">
        <w:rPr>
          <w:b/>
          <w:bCs/>
        </w:rPr>
        <w:t>JS</w:t>
      </w:r>
      <w:r w:rsidRPr="005465DD">
        <w:rPr>
          <w:b/>
          <w:bCs/>
        </w:rPr>
        <w:t xml:space="preserve"> development with </w:t>
      </w:r>
      <w:r w:rsidR="005465DD" w:rsidRPr="005465DD">
        <w:rPr>
          <w:b/>
          <w:bCs/>
        </w:rPr>
        <w:t>vs code</w:t>
      </w:r>
    </w:p>
    <w:p w14:paraId="08F06A14" w14:textId="503CC650" w:rsidR="002958FB" w:rsidRDefault="00F06E97" w:rsidP="00890D89">
      <w:pPr>
        <w:pStyle w:val="ListParagraph"/>
        <w:numPr>
          <w:ilvl w:val="0"/>
          <w:numId w:val="7"/>
        </w:numPr>
      </w:pPr>
      <w:r>
        <w:t>Install the Vs code, if you don’t have.</w:t>
      </w:r>
      <w:r w:rsidR="00797B35">
        <w:t xml:space="preserve"> </w:t>
      </w:r>
      <w:r w:rsidR="005465DD">
        <w:t>So I</w:t>
      </w:r>
      <w:r w:rsidR="00797B35">
        <w:t xml:space="preserve"> installed Vs Code and </w:t>
      </w:r>
      <w:r w:rsidR="005465DD">
        <w:t xml:space="preserve"> created a workspace name </w:t>
      </w:r>
      <w:r w:rsidR="005465DD" w:rsidRPr="00797B35">
        <w:rPr>
          <w:b/>
          <w:bCs/>
        </w:rPr>
        <w:t xml:space="preserve">BasicNodeJs [C:\SAP BTP\BasicNodeJs] </w:t>
      </w:r>
      <w:r w:rsidR="005465DD">
        <w:t>So will start node Js development in this workspace.</w:t>
      </w:r>
    </w:p>
    <w:p w14:paraId="3CA4CF28" w14:textId="77777777" w:rsidR="00890D89" w:rsidRDefault="00890D89" w:rsidP="00890D89">
      <w:pPr>
        <w:pStyle w:val="ListParagraph"/>
      </w:pPr>
    </w:p>
    <w:p w14:paraId="022EE820" w14:textId="72E70C3C" w:rsidR="00890D89" w:rsidRDefault="002958FB" w:rsidP="00890D89">
      <w:pPr>
        <w:pStyle w:val="ListParagraph"/>
        <w:numPr>
          <w:ilvl w:val="0"/>
          <w:numId w:val="7"/>
        </w:numPr>
      </w:pPr>
      <w:r>
        <w:t>Install n</w:t>
      </w:r>
      <w:r w:rsidR="00890D89">
        <w:t xml:space="preserve">ode js : </w:t>
      </w:r>
      <w:hyperlink r:id="rId72" w:history="1">
        <w:r w:rsidR="00890D89" w:rsidRPr="00C63D0E">
          <w:rPr>
            <w:rStyle w:val="Hyperlink"/>
          </w:rPr>
          <w:t>https://nodejs.org/en</w:t>
        </w:r>
      </w:hyperlink>
      <w:r w:rsidR="00890D89">
        <w:t xml:space="preserve"> Verify the download of the node js : node -v</w:t>
      </w:r>
    </w:p>
    <w:p w14:paraId="33D1875F" w14:textId="77777777" w:rsidR="00F347ED" w:rsidRDefault="00F347ED" w:rsidP="00F347ED"/>
    <w:p w14:paraId="10AE5F07" w14:textId="41164773" w:rsidR="00F347ED" w:rsidRDefault="00F347ED" w:rsidP="00F347ED">
      <w:pPr>
        <w:pStyle w:val="Heading1"/>
        <w:jc w:val="center"/>
      </w:pPr>
      <w:r>
        <w:t>Funda  fox</w:t>
      </w:r>
    </w:p>
    <w:p w14:paraId="796FB083" w14:textId="77A24E16" w:rsidR="00F347ED" w:rsidRDefault="00F347ED" w:rsidP="00F347ED">
      <w:pPr>
        <w:pStyle w:val="ListParagraph"/>
        <w:numPr>
          <w:ilvl w:val="0"/>
          <w:numId w:val="8"/>
        </w:numPr>
      </w:pPr>
      <w:r>
        <w:t>JavaScript is a case sensitive language</w:t>
      </w:r>
    </w:p>
    <w:p w14:paraId="4E925264" w14:textId="6BF530CF" w:rsidR="00F347ED" w:rsidRDefault="00F347ED" w:rsidP="00F347ED">
      <w:pPr>
        <w:pStyle w:val="ListParagraph"/>
        <w:numPr>
          <w:ilvl w:val="0"/>
          <w:numId w:val="8"/>
        </w:numPr>
      </w:pPr>
      <w:r>
        <w:t>Every statement ends with semicolon</w:t>
      </w:r>
    </w:p>
    <w:p w14:paraId="19945022" w14:textId="247224F1" w:rsidR="00F347ED" w:rsidRPr="00A36D7C" w:rsidRDefault="00044177" w:rsidP="00F347ED">
      <w:pPr>
        <w:pStyle w:val="ListParagraph"/>
        <w:numPr>
          <w:ilvl w:val="0"/>
          <w:numId w:val="8"/>
        </w:numPr>
      </w:pPr>
      <w:r>
        <w:t xml:space="preserve">To run any node js file we need to run the command </w:t>
      </w:r>
      <w:r>
        <w:rPr>
          <w:b/>
          <w:bCs/>
        </w:rPr>
        <w:t>node {filename}</w:t>
      </w:r>
    </w:p>
    <w:p w14:paraId="729B3B2A" w14:textId="367B8A8B" w:rsidR="00A36D7C" w:rsidRDefault="00A36D7C" w:rsidP="00F347ED">
      <w:pPr>
        <w:pStyle w:val="ListParagraph"/>
        <w:numPr>
          <w:ilvl w:val="0"/>
          <w:numId w:val="8"/>
        </w:numPr>
      </w:pPr>
      <w:r>
        <w:t>Every variable or function follows JavaScript naming convention (camel-case). The first letter is small and the next consecutive word, first letter is capital.</w:t>
      </w:r>
    </w:p>
    <w:p w14:paraId="7FEC2C65" w14:textId="709CA0A7" w:rsidR="009579D6" w:rsidRPr="00044177" w:rsidRDefault="009579D6" w:rsidP="009579D6">
      <w:pPr>
        <w:pStyle w:val="ListParagraph"/>
      </w:pPr>
      <w:r>
        <w:t>Iloveindia === iLoveIndia</w:t>
      </w:r>
      <w:r w:rsidR="00A726A2">
        <w:t xml:space="preserve"> </w:t>
      </w:r>
      <w:r w:rsidR="00A726A2">
        <w:tab/>
        <w:t>mylifeiscool === myLifeIsCool.</w:t>
      </w:r>
    </w:p>
    <w:p w14:paraId="7CB0E4CB" w14:textId="3193CF73" w:rsidR="00044177" w:rsidRDefault="00044177" w:rsidP="00044177">
      <w:pPr>
        <w:pStyle w:val="Heading1"/>
        <w:jc w:val="center"/>
      </w:pPr>
      <w:r w:rsidRPr="00044177">
        <w:rPr>
          <w:noProof/>
        </w:rPr>
        <w:drawing>
          <wp:anchor distT="0" distB="0" distL="114300" distR="114300" simplePos="0" relativeHeight="251798016" behindDoc="0" locked="0" layoutInCell="1" allowOverlap="1" wp14:anchorId="7B3F1F33" wp14:editId="7F63CFCD">
            <wp:simplePos x="0" y="0"/>
            <wp:positionH relativeFrom="column">
              <wp:posOffset>-845820</wp:posOffset>
            </wp:positionH>
            <wp:positionV relativeFrom="paragraph">
              <wp:posOffset>357505</wp:posOffset>
            </wp:positionV>
            <wp:extent cx="4038600" cy="753938"/>
            <wp:effectExtent l="0" t="0" r="0" b="0"/>
            <wp:wrapNone/>
            <wp:docPr id="897680079"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680079" name="Picture 1" descr="A black screen with white text&#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4038600" cy="753938"/>
                    </a:xfrm>
                    <a:prstGeom prst="rect">
                      <a:avLst/>
                    </a:prstGeom>
                  </pic:spPr>
                </pic:pic>
              </a:graphicData>
            </a:graphic>
            <wp14:sizeRelH relativeFrom="page">
              <wp14:pctWidth>0</wp14:pctWidth>
            </wp14:sizeRelH>
            <wp14:sizeRelV relativeFrom="page">
              <wp14:pctHeight>0</wp14:pctHeight>
            </wp14:sizeRelV>
          </wp:anchor>
        </w:drawing>
      </w:r>
      <w:r>
        <w:t>Print a hello world program in Node js</w:t>
      </w:r>
    </w:p>
    <w:p w14:paraId="08407B40" w14:textId="5E83D542" w:rsidR="00044177" w:rsidRPr="00044177" w:rsidRDefault="00661577" w:rsidP="00044177">
      <w:r w:rsidRPr="00661577">
        <w:rPr>
          <w:noProof/>
        </w:rPr>
        <w:drawing>
          <wp:anchor distT="0" distB="0" distL="114300" distR="114300" simplePos="0" relativeHeight="251807232" behindDoc="0" locked="0" layoutInCell="1" allowOverlap="1" wp14:anchorId="5D9AE163" wp14:editId="07E3BE9D">
            <wp:simplePos x="0" y="0"/>
            <wp:positionH relativeFrom="column">
              <wp:posOffset>3261360</wp:posOffset>
            </wp:positionH>
            <wp:positionV relativeFrom="paragraph">
              <wp:posOffset>87630</wp:posOffset>
            </wp:positionV>
            <wp:extent cx="3246120" cy="397694"/>
            <wp:effectExtent l="0" t="0" r="0" b="0"/>
            <wp:wrapNone/>
            <wp:docPr id="1918438720"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438720" name="Picture 1" descr="A black background with white text&#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3246120" cy="397694"/>
                    </a:xfrm>
                    <a:prstGeom prst="rect">
                      <a:avLst/>
                    </a:prstGeom>
                  </pic:spPr>
                </pic:pic>
              </a:graphicData>
            </a:graphic>
            <wp14:sizeRelH relativeFrom="page">
              <wp14:pctWidth>0</wp14:pctWidth>
            </wp14:sizeRelH>
            <wp14:sizeRelV relativeFrom="page">
              <wp14:pctHeight>0</wp14:pctHeight>
            </wp14:sizeRelV>
          </wp:anchor>
        </w:drawing>
      </w:r>
    </w:p>
    <w:p w14:paraId="03F5EB89" w14:textId="554BF85C" w:rsidR="00F06E97" w:rsidRDefault="00F06E97" w:rsidP="005D36AE"/>
    <w:p w14:paraId="6653BF7A" w14:textId="767D2916" w:rsidR="00F06E97" w:rsidRDefault="00F06E97" w:rsidP="005D36AE">
      <w:r>
        <w:t xml:space="preserve"> </w:t>
      </w:r>
    </w:p>
    <w:p w14:paraId="3046AB58" w14:textId="5BB4BB0E" w:rsidR="00D66E7C" w:rsidRDefault="00D66E7C" w:rsidP="005D36AE">
      <w:pPr>
        <w:rPr>
          <w:b/>
          <w:bCs/>
        </w:rPr>
      </w:pPr>
      <w:r>
        <w:t xml:space="preserve">So execute the program we need to open the terminal and write the command </w:t>
      </w:r>
      <w:r>
        <w:rPr>
          <w:b/>
          <w:bCs/>
        </w:rPr>
        <w:t>node sample.js                  [</w:t>
      </w:r>
      <w:r w:rsidRPr="00D66E7C">
        <w:t>So here sample.js is the filename, which I executed</w:t>
      </w:r>
      <w:r>
        <w:rPr>
          <w:b/>
          <w:bCs/>
        </w:rPr>
        <w:t>].</w:t>
      </w:r>
    </w:p>
    <w:p w14:paraId="46C2651A" w14:textId="77777777" w:rsidR="00385DDA" w:rsidRDefault="00385DDA" w:rsidP="00385DDA">
      <w:pPr>
        <w:pStyle w:val="Heading1"/>
        <w:jc w:val="center"/>
      </w:pPr>
      <w:r>
        <w:t>What is variable</w:t>
      </w:r>
    </w:p>
    <w:p w14:paraId="2AAD69C4" w14:textId="0D2AC27E" w:rsidR="00385DDA" w:rsidRPr="00425FF4" w:rsidRDefault="00385DDA" w:rsidP="00385DDA">
      <w:r>
        <w:t>A variable is a container that stores a value.</w:t>
      </w:r>
      <w:r w:rsidR="00F267D9">
        <w:t xml:space="preserve"> Variable can be declared with </w:t>
      </w:r>
      <w:r w:rsidR="00F267D9">
        <w:rPr>
          <w:b/>
          <w:bCs/>
        </w:rPr>
        <w:t xml:space="preserve">var, let, const </w:t>
      </w:r>
      <w:r w:rsidR="00425FF4">
        <w:t>keyword.</w:t>
      </w:r>
    </w:p>
    <w:p w14:paraId="59BF5D71" w14:textId="77777777" w:rsidR="00385DDA" w:rsidRDefault="00385DDA" w:rsidP="00385DDA">
      <w:r>
        <w:t>The value of the JavaScript variable can be changed during the execution of program [</w:t>
      </w:r>
      <w:r w:rsidRPr="002645F7">
        <w:rPr>
          <w:b/>
          <w:bCs/>
        </w:rPr>
        <w:t>only for let &amp; var</w:t>
      </w:r>
      <w:r>
        <w:t>], below example is given</w:t>
      </w:r>
    </w:p>
    <w:p w14:paraId="1D709EB4" w14:textId="3859E84C" w:rsidR="00385DDA" w:rsidRPr="005B0384" w:rsidRDefault="00000000" w:rsidP="00385DDA">
      <w:pPr>
        <w:rPr>
          <w:b/>
          <w:bCs/>
        </w:rPr>
      </w:pPr>
      <w:r>
        <w:rPr>
          <w:noProof/>
        </w:rPr>
        <w:pict w14:anchorId="1F80C67F">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4" o:spid="_x0000_s1037" type="#_x0000_t13" style="position:absolute;margin-left:45.3pt;margin-top:-.05pt;width:39.65pt;height:10.85pt;rotation:2593069fd;z-index:251886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" adj="18645" fillcolor="#4472c4 [3204]" strokecolor="#09101d [484]" strokeweight="1pt"/>
        </w:pict>
      </w:r>
      <w:r w:rsidR="00385DDA" w:rsidRPr="005B0384">
        <w:rPr>
          <w:b/>
          <w:bCs/>
          <w:noProof/>
        </w:rPr>
        <w:drawing>
          <wp:anchor distT="0" distB="0" distL="114300" distR="114300" simplePos="0" relativeHeight="251380224" behindDoc="0" locked="0" layoutInCell="1" allowOverlap="1" wp14:anchorId="7739B69C" wp14:editId="61337562">
            <wp:simplePos x="0" y="0"/>
            <wp:positionH relativeFrom="page">
              <wp:posOffset>53340</wp:posOffset>
            </wp:positionH>
            <wp:positionV relativeFrom="paragraph">
              <wp:posOffset>234315</wp:posOffset>
            </wp:positionV>
            <wp:extent cx="4290060" cy="1292815"/>
            <wp:effectExtent l="0" t="0" r="0" b="3175"/>
            <wp:wrapNone/>
            <wp:docPr id="345876162"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876162" name="Picture 1" descr="A screenshot of a video game&#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4290060" cy="1292815"/>
                    </a:xfrm>
                    <a:prstGeom prst="rect">
                      <a:avLst/>
                    </a:prstGeom>
                  </pic:spPr>
                </pic:pic>
              </a:graphicData>
            </a:graphic>
            <wp14:sizeRelH relativeFrom="page">
              <wp14:pctWidth>0</wp14:pctWidth>
            </wp14:sizeRelH>
            <wp14:sizeRelV relativeFrom="page">
              <wp14:pctHeight>0</wp14:pctHeight>
            </wp14:sizeRelV>
          </wp:anchor>
        </w:drawing>
      </w:r>
      <w:r w:rsidR="00385DDA" w:rsidRPr="005B0384">
        <w:rPr>
          <w:b/>
          <w:bCs/>
        </w:rPr>
        <w:t xml:space="preserve">Example : </w:t>
      </w:r>
    </w:p>
    <w:p w14:paraId="04853364" w14:textId="31E79700" w:rsidR="00385DDA" w:rsidRDefault="00000000" w:rsidP="00385DDA">
      <w:r>
        <w:rPr>
          <w:noProof/>
        </w:rPr>
        <w:pict w14:anchorId="352407D6">
          <v:shape id="Arrow: Right 3" o:spid="_x0000_s1036" type="#_x0000_t13" style="position:absolute;margin-left:270.6pt;margin-top:40.35pt;width:31.8pt;height:11.4pt;z-index:251885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" adj="17728" fillcolor="#4472c4 [3204]" strokecolor="#09101d [484]" strokeweight="1pt"/>
        </w:pict>
      </w:r>
      <w:r w:rsidR="00385DDA" w:rsidRPr="005B0384">
        <w:rPr>
          <w:noProof/>
        </w:rPr>
        <w:drawing>
          <wp:anchor distT="0" distB="0" distL="114300" distR="114300" simplePos="0" relativeHeight="251381248" behindDoc="0" locked="0" layoutInCell="1" allowOverlap="1" wp14:anchorId="0FD6B389" wp14:editId="0E2B1742">
            <wp:simplePos x="0" y="0"/>
            <wp:positionH relativeFrom="column">
              <wp:posOffset>3863340</wp:posOffset>
            </wp:positionH>
            <wp:positionV relativeFrom="paragraph">
              <wp:posOffset>253365</wp:posOffset>
            </wp:positionV>
            <wp:extent cx="2735580" cy="640080"/>
            <wp:effectExtent l="0" t="0" r="7620" b="7620"/>
            <wp:wrapNone/>
            <wp:docPr id="1070090026"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090026" name="Picture 1" descr="A black background with white text&#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2735580" cy="640080"/>
                    </a:xfrm>
                    <a:prstGeom prst="rect">
                      <a:avLst/>
                    </a:prstGeom>
                  </pic:spPr>
                </pic:pic>
              </a:graphicData>
            </a:graphic>
            <wp14:sizeRelH relativeFrom="page">
              <wp14:pctWidth>0</wp14:pctWidth>
            </wp14:sizeRelH>
            <wp14:sizeRelV relativeFrom="page">
              <wp14:pctHeight>0</wp14:pctHeight>
            </wp14:sizeRelV>
          </wp:anchor>
        </w:drawing>
      </w:r>
      <w:r w:rsidR="00385DDA">
        <w:tab/>
      </w:r>
    </w:p>
    <w:p w14:paraId="05112832" w14:textId="77777777" w:rsidR="00385DDA" w:rsidRDefault="00385DDA" w:rsidP="00385DDA"/>
    <w:p w14:paraId="7E3FC7B9" w14:textId="77777777" w:rsidR="00385DDA" w:rsidRDefault="00385DDA" w:rsidP="00385DDA"/>
    <w:p w14:paraId="6FDE01EF" w14:textId="77777777" w:rsidR="00385DDA" w:rsidRDefault="00385DDA" w:rsidP="00385DDA"/>
    <w:p w14:paraId="6A298D5F" w14:textId="77777777" w:rsidR="009C4FBF" w:rsidRDefault="009C4FBF" w:rsidP="00700907"/>
    <w:p w14:paraId="0C5B29FC" w14:textId="77777777" w:rsidR="00F83715" w:rsidRDefault="00F83715" w:rsidP="00700907"/>
    <w:p w14:paraId="10BFF10C" w14:textId="5AC20D6A" w:rsidR="00F83715" w:rsidRDefault="00F83715" w:rsidP="00700907"/>
    <w:p w14:paraId="409BC309" w14:textId="77777777" w:rsidR="00F83715" w:rsidRDefault="00F83715" w:rsidP="00700907"/>
    <w:p w14:paraId="4108E61A" w14:textId="77777777" w:rsidR="00F83715" w:rsidRDefault="00F83715" w:rsidP="00700907"/>
    <w:p w14:paraId="297CADBE" w14:textId="77777777" w:rsidR="00F83715" w:rsidRDefault="00F83715" w:rsidP="00700907"/>
    <w:p w14:paraId="2AF6D6B8" w14:textId="457C9374" w:rsidR="00F83715" w:rsidRDefault="00F83715" w:rsidP="00F83715">
      <w:pPr>
        <w:pStyle w:val="Heading1"/>
      </w:pPr>
      <w:r>
        <w:lastRenderedPageBreak/>
        <w:t>var vs let vs const in JavaScript</w:t>
      </w:r>
    </w:p>
    <w:p w14:paraId="5A982416" w14:textId="77777777" w:rsidR="00F83715" w:rsidRDefault="00F83715" w:rsidP="00F83715">
      <w:pPr>
        <w:pStyle w:val="ListParagraph"/>
        <w:numPr>
          <w:ilvl w:val="0"/>
          <w:numId w:val="9"/>
        </w:numPr>
      </w:pPr>
      <w:r>
        <w:t>var is a globally scoped while let and const are block scoped</w:t>
      </w:r>
    </w:p>
    <w:p w14:paraId="19AD58A1" w14:textId="77777777" w:rsidR="00F83715" w:rsidRPr="00FF482E" w:rsidRDefault="00F83715" w:rsidP="00F83715">
      <w:pPr>
        <w:ind w:left="360"/>
      </w:pPr>
      <w:r w:rsidRPr="007259A7">
        <w:rPr>
          <w:noProof/>
        </w:rPr>
        <w:drawing>
          <wp:anchor distT="0" distB="0" distL="114300" distR="114300" simplePos="0" relativeHeight="251383296" behindDoc="0" locked="0" layoutInCell="1" allowOverlap="1" wp14:anchorId="56CF6385" wp14:editId="64ACE7E6">
            <wp:simplePos x="0" y="0"/>
            <wp:positionH relativeFrom="margin">
              <wp:posOffset>3780790</wp:posOffset>
            </wp:positionH>
            <wp:positionV relativeFrom="paragraph">
              <wp:posOffset>111125</wp:posOffset>
            </wp:positionV>
            <wp:extent cx="2625344" cy="975360"/>
            <wp:effectExtent l="0" t="0" r="3810" b="0"/>
            <wp:wrapNone/>
            <wp:docPr id="1675195830"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195830" name="Picture 1" descr="A black screen with white text&#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2625344" cy="975360"/>
                    </a:xfrm>
                    <a:prstGeom prst="rect">
                      <a:avLst/>
                    </a:prstGeom>
                  </pic:spPr>
                </pic:pic>
              </a:graphicData>
            </a:graphic>
            <wp14:sizeRelH relativeFrom="page">
              <wp14:pctWidth>0</wp14:pctWidth>
            </wp14:sizeRelH>
            <wp14:sizeRelV relativeFrom="page">
              <wp14:pctHeight>0</wp14:pctHeight>
            </wp14:sizeRelV>
          </wp:anchor>
        </w:drawing>
      </w:r>
      <w:r w:rsidRPr="00FF482E">
        <w:rPr>
          <w:noProof/>
        </w:rPr>
        <w:drawing>
          <wp:anchor distT="0" distB="0" distL="114300" distR="114300" simplePos="0" relativeHeight="251382272" behindDoc="0" locked="0" layoutInCell="1" allowOverlap="1" wp14:anchorId="79F840C3" wp14:editId="2627EC9C">
            <wp:simplePos x="0" y="0"/>
            <wp:positionH relativeFrom="margin">
              <wp:posOffset>-906780</wp:posOffset>
            </wp:positionH>
            <wp:positionV relativeFrom="paragraph">
              <wp:posOffset>156845</wp:posOffset>
            </wp:positionV>
            <wp:extent cx="2650310" cy="1882140"/>
            <wp:effectExtent l="0" t="0" r="0" b="3810"/>
            <wp:wrapNone/>
            <wp:docPr id="157434293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342936" name="Picture 1" descr="A screenshot of a computer program&#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2654688" cy="1885249"/>
                    </a:xfrm>
                    <a:prstGeom prst="rect">
                      <a:avLst/>
                    </a:prstGeom>
                  </pic:spPr>
                </pic:pic>
              </a:graphicData>
            </a:graphic>
            <wp14:sizeRelH relativeFrom="page">
              <wp14:pctWidth>0</wp14:pctWidth>
            </wp14:sizeRelH>
            <wp14:sizeRelV relativeFrom="page">
              <wp14:pctHeight>0</wp14:pctHeight>
            </wp14:sizeRelV>
          </wp:anchor>
        </w:drawing>
      </w:r>
    </w:p>
    <w:p w14:paraId="2A2DDCE6" w14:textId="0F990DD1" w:rsidR="00F83715" w:rsidRDefault="00000000" w:rsidP="00F83715">
      <w:r>
        <w:rPr>
          <w:noProof/>
        </w:rPr>
        <w:pict w14:anchorId="2F9E1CE9">
          <v:shape id="Arrow: Right 5" o:spid="_x0000_s1042" type="#_x0000_t13" style="position:absolute;margin-left:141pt;margin-top:8.45pt;width:150pt;height:13.8pt;z-index:251887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" adj="20606" fillcolor="#4472c4 [3204]" strokecolor="#09101d [484]" strokeweight="1pt"/>
        </w:pict>
      </w:r>
    </w:p>
    <w:p w14:paraId="3C80372D" w14:textId="77777777" w:rsidR="00F83715" w:rsidRPr="007259A7" w:rsidRDefault="00F83715" w:rsidP="00F83715"/>
    <w:p w14:paraId="1DD1881A" w14:textId="77777777" w:rsidR="00F83715" w:rsidRPr="007259A7" w:rsidRDefault="00F83715" w:rsidP="00F83715"/>
    <w:p w14:paraId="0A5EFD41" w14:textId="77777777" w:rsidR="00F83715" w:rsidRDefault="00F83715" w:rsidP="00F83715"/>
    <w:p w14:paraId="792655BD" w14:textId="5A0FE2AC" w:rsidR="00F83715" w:rsidRDefault="00F83715" w:rsidP="00F83715">
      <w:pPr>
        <w:tabs>
          <w:tab w:val="left" w:pos="3096"/>
        </w:tabs>
        <w:ind w:left="2880"/>
      </w:pPr>
      <w:r w:rsidRPr="007259A7">
        <w:rPr>
          <w:noProof/>
        </w:rPr>
        <w:drawing>
          <wp:anchor distT="0" distB="0" distL="114300" distR="114300" simplePos="0" relativeHeight="251385344" behindDoc="0" locked="0" layoutInCell="1" allowOverlap="1" wp14:anchorId="64A3A470" wp14:editId="0EBB280E">
            <wp:simplePos x="0" y="0"/>
            <wp:positionH relativeFrom="column">
              <wp:posOffset>4259580</wp:posOffset>
            </wp:positionH>
            <wp:positionV relativeFrom="paragraph">
              <wp:posOffset>938530</wp:posOffset>
            </wp:positionV>
            <wp:extent cx="2286198" cy="518205"/>
            <wp:effectExtent l="0" t="0" r="0" b="0"/>
            <wp:wrapNone/>
            <wp:docPr id="1081543938"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543938" name="Picture 1" descr="A black background with white text&#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2286198" cy="518205"/>
                    </a:xfrm>
                    <a:prstGeom prst="rect">
                      <a:avLst/>
                    </a:prstGeom>
                  </pic:spPr>
                </pic:pic>
              </a:graphicData>
            </a:graphic>
            <wp14:sizeRelH relativeFrom="page">
              <wp14:pctWidth>0</wp14:pctWidth>
            </wp14:sizeRelH>
            <wp14:sizeRelV relativeFrom="page">
              <wp14:pctHeight>0</wp14:pctHeight>
            </wp14:sizeRelV>
          </wp:anchor>
        </w:drawing>
      </w:r>
      <w:bookmarkStart w:id="0" w:name="_Hlk158836700"/>
      <w:r>
        <w:t xml:space="preserve">So in the program as you can see we declared </w:t>
      </w:r>
      <w:r>
        <w:rPr>
          <w:b/>
          <w:bCs/>
        </w:rPr>
        <w:t>“a”</w:t>
      </w:r>
      <w:r>
        <w:t xml:space="preserve"> variable a which   value is declared </w:t>
      </w:r>
      <w:r w:rsidRPr="007259A7">
        <w:rPr>
          <w:b/>
          <w:bCs/>
        </w:rPr>
        <w:t>100</w:t>
      </w:r>
      <w:r>
        <w:t xml:space="preserve">, and inside the block we again declared </w:t>
      </w:r>
      <w:r>
        <w:rPr>
          <w:b/>
          <w:bCs/>
        </w:rPr>
        <w:t xml:space="preserve">“a” </w:t>
      </w:r>
      <w:r>
        <w:t xml:space="preserve">variable which value is </w:t>
      </w:r>
      <w:r>
        <w:rPr>
          <w:b/>
          <w:bCs/>
        </w:rPr>
        <w:t xml:space="preserve">“Soumik”. </w:t>
      </w:r>
      <w:r>
        <w:t xml:space="preserve">So if we come out of the block  and again print the value of </w:t>
      </w:r>
      <w:r>
        <w:rPr>
          <w:b/>
          <w:bCs/>
        </w:rPr>
        <w:t xml:space="preserve">“a” </w:t>
      </w:r>
      <w:r>
        <w:t>we will get the value as “</w:t>
      </w:r>
      <w:r w:rsidRPr="00D316D7">
        <w:rPr>
          <w:b/>
          <w:bCs/>
        </w:rPr>
        <w:t>Soumik</w:t>
      </w:r>
      <w:r>
        <w:t xml:space="preserve">”, that’s why </w:t>
      </w:r>
      <w:r>
        <w:rPr>
          <w:b/>
          <w:bCs/>
        </w:rPr>
        <w:t xml:space="preserve">var </w:t>
      </w:r>
      <w:r>
        <w:t>is globally scoped.</w:t>
      </w:r>
    </w:p>
    <w:bookmarkEnd w:id="0"/>
    <w:p w14:paraId="4EB43D87" w14:textId="7BA3844C" w:rsidR="00F83715" w:rsidRDefault="00000000" w:rsidP="00F83715">
      <w:pPr>
        <w:tabs>
          <w:tab w:val="left" w:pos="3096"/>
        </w:tabs>
        <w:ind w:left="2880"/>
      </w:pPr>
      <w:r>
        <w:rPr>
          <w:noProof/>
        </w:rPr>
        <w:pict w14:anchorId="5E2DE32A">
          <v:shape id="Arrow: Right 6" o:spid="_x0000_s1041" type="#_x0000_t13" style="position:absolute;left:0;text-align:left;margin-left:133.5pt;margin-top:7.85pt;width:196.35pt;height:8.4pt;z-index:251888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" adj="21138" fillcolor="#4472c4 [3204]" strokecolor="#09101d [484]" strokeweight="1pt"/>
        </w:pict>
      </w:r>
      <w:r w:rsidR="00F83715" w:rsidRPr="007259A7">
        <w:rPr>
          <w:noProof/>
        </w:rPr>
        <w:drawing>
          <wp:anchor distT="0" distB="0" distL="114300" distR="114300" simplePos="0" relativeHeight="251384320" behindDoc="0" locked="0" layoutInCell="1" allowOverlap="1" wp14:anchorId="5DA98CA4" wp14:editId="58494A7B">
            <wp:simplePos x="0" y="0"/>
            <wp:positionH relativeFrom="column">
              <wp:posOffset>-861060</wp:posOffset>
            </wp:positionH>
            <wp:positionV relativeFrom="paragraph">
              <wp:posOffset>8255</wp:posOffset>
            </wp:positionV>
            <wp:extent cx="2499360" cy="1452246"/>
            <wp:effectExtent l="0" t="0" r="0" b="0"/>
            <wp:wrapNone/>
            <wp:docPr id="1794400838"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400838" name="Picture 1" descr="A computer screen with text on it&#10;&#10;Description automatically generated"/>
                    <pic:cNvPicPr/>
                  </pic:nvPicPr>
                  <pic:blipFill>
                    <a:blip r:embed="rId80">
                      <a:extLst>
                        <a:ext uri="{28A0092B-C50C-407E-A947-70E740481C1C}">
                          <a14:useLocalDpi xmlns:a14="http://schemas.microsoft.com/office/drawing/2010/main" val="0"/>
                        </a:ext>
                      </a:extLst>
                    </a:blip>
                    <a:stretch>
                      <a:fillRect/>
                    </a:stretch>
                  </pic:blipFill>
                  <pic:spPr>
                    <a:xfrm>
                      <a:off x="0" y="0"/>
                      <a:ext cx="2499360" cy="1452246"/>
                    </a:xfrm>
                    <a:prstGeom prst="rect">
                      <a:avLst/>
                    </a:prstGeom>
                  </pic:spPr>
                </pic:pic>
              </a:graphicData>
            </a:graphic>
            <wp14:sizeRelH relativeFrom="page">
              <wp14:pctWidth>0</wp14:pctWidth>
            </wp14:sizeRelH>
            <wp14:sizeRelV relativeFrom="page">
              <wp14:pctHeight>0</wp14:pctHeight>
            </wp14:sizeRelV>
          </wp:anchor>
        </w:drawing>
      </w:r>
      <w:r w:rsidR="00F83715">
        <w:tab/>
      </w:r>
    </w:p>
    <w:p w14:paraId="73A94645" w14:textId="5B7D7CB7" w:rsidR="00F83715" w:rsidRDefault="00000000" w:rsidP="00F83715">
      <w:pPr>
        <w:tabs>
          <w:tab w:val="left" w:pos="3096"/>
        </w:tabs>
        <w:ind w:left="2880"/>
      </w:pPr>
      <w:r>
        <w:rPr>
          <w:noProof/>
        </w:rPr>
        <w:pict w14:anchorId="329DE431">
          <v:shapetype id="_x0000_t9" coordsize="21600,21600" o:spt="9" adj="5400" path="m@0,l,10800@0,21600@1,21600,21600,10800@1,xe">
            <v:stroke joinstyle="miter"/>
            <v:formulas>
              <v:f eqn="val #0"/>
              <v:f eqn="sum width 0 #0"/>
              <v:f eqn="sum height 0 #0"/>
              <v:f eqn="prod @0 2929 10000"/>
              <v:f eqn="sum width 0 @3"/>
              <v:f eqn="sum height 0 @3"/>
            </v:formulas>
            <v:path gradientshapeok="t" o:connecttype="rect" textboxrect="1800,1800,19800,19800;3600,3600,18000,18000;6300,6300,15300,15300"/>
            <v:handles>
              <v:h position="#0,topLeft" xrange="0,10800"/>
            </v:handles>
          </v:shapetype>
          <v:shape id="Hexagon 7" o:spid="_x0000_s1040" type="#_x0000_t9" style="position:absolute;left:0;text-align:left;margin-left:146.1pt;margin-top:19pt;width:372.3pt;height:100.2pt;z-index:251889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" adj="1453" fillcolor="#4472c4 [3204]" strokecolor="#09101d [484]" strokeweight="1pt">
            <v:textbox>
              <w:txbxContent>
                <w:p w14:paraId="4EFF66B9" w14:textId="77777777" w:rsidR="00F83715" w:rsidRPr="003C5560" w:rsidRDefault="00F83715" w:rsidP="00F83715">
                  <w:pPr>
                    <w:tabs>
                      <w:tab w:val="left" w:pos="3096"/>
                    </w:tabs>
                  </w:pPr>
                  <w:r w:rsidRPr="003C5560">
                    <w:t xml:space="preserve">So in the program as you can see we declared </w:t>
                  </w:r>
                  <w:r w:rsidRPr="003C5560">
                    <w:rPr>
                      <w:b/>
                      <w:bCs/>
                    </w:rPr>
                    <w:t>“</w:t>
                  </w:r>
                  <w:r>
                    <w:rPr>
                      <w:b/>
                      <w:bCs/>
                    </w:rPr>
                    <w:t>b</w:t>
                  </w:r>
                  <w:r w:rsidRPr="003C5560">
                    <w:rPr>
                      <w:b/>
                      <w:bCs/>
                    </w:rPr>
                    <w:t>”</w:t>
                  </w:r>
                  <w:r w:rsidRPr="003C5560">
                    <w:t xml:space="preserve"> variable a which   value is declared </w:t>
                  </w:r>
                  <w:r w:rsidRPr="003C5560">
                    <w:rPr>
                      <w:b/>
                      <w:bCs/>
                    </w:rPr>
                    <w:t>100</w:t>
                  </w:r>
                  <w:r w:rsidRPr="003C5560">
                    <w:t xml:space="preserve">, and inside the block we again declared </w:t>
                  </w:r>
                  <w:r w:rsidRPr="003C5560">
                    <w:rPr>
                      <w:b/>
                      <w:bCs/>
                    </w:rPr>
                    <w:t>“</w:t>
                  </w:r>
                  <w:r>
                    <w:rPr>
                      <w:b/>
                      <w:bCs/>
                    </w:rPr>
                    <w:t>b</w:t>
                  </w:r>
                  <w:r w:rsidRPr="003C5560">
                    <w:rPr>
                      <w:b/>
                      <w:bCs/>
                    </w:rPr>
                    <w:t xml:space="preserve">” </w:t>
                  </w:r>
                  <w:r w:rsidRPr="003C5560">
                    <w:t xml:space="preserve">variable which value is </w:t>
                  </w:r>
                  <w:r w:rsidRPr="003C5560">
                    <w:rPr>
                      <w:b/>
                      <w:bCs/>
                    </w:rPr>
                    <w:t xml:space="preserve">“It is blocked scoope”. </w:t>
                  </w:r>
                  <w:r w:rsidRPr="003C5560">
                    <w:t xml:space="preserve">So if we come out of the block  and again print the value of </w:t>
                  </w:r>
                  <w:r w:rsidRPr="003C5560">
                    <w:rPr>
                      <w:b/>
                      <w:bCs/>
                    </w:rPr>
                    <w:t>“</w:t>
                  </w:r>
                  <w:r>
                    <w:rPr>
                      <w:b/>
                      <w:bCs/>
                    </w:rPr>
                    <w:t>b</w:t>
                  </w:r>
                  <w:r w:rsidRPr="003C5560">
                    <w:rPr>
                      <w:b/>
                      <w:bCs/>
                    </w:rPr>
                    <w:t xml:space="preserve">” </w:t>
                  </w:r>
                  <w:r w:rsidRPr="003C5560">
                    <w:t xml:space="preserve">we will get the value as </w:t>
                  </w:r>
                  <w:r w:rsidRPr="003C5560">
                    <w:rPr>
                      <w:b/>
                      <w:bCs/>
                    </w:rPr>
                    <w:t>100</w:t>
                  </w:r>
                  <w:r w:rsidRPr="003C5560">
                    <w:t xml:space="preserve">, that’s why </w:t>
                  </w:r>
                  <w:r>
                    <w:rPr>
                      <w:b/>
                      <w:bCs/>
                    </w:rPr>
                    <w:t>let</w:t>
                  </w:r>
                  <w:r w:rsidRPr="003C5560">
                    <w:rPr>
                      <w:b/>
                      <w:bCs/>
                    </w:rPr>
                    <w:t xml:space="preserve"> </w:t>
                  </w:r>
                  <w:r w:rsidRPr="003C5560">
                    <w:t xml:space="preserve">is </w:t>
                  </w:r>
                  <w:r>
                    <w:t>blocked</w:t>
                  </w:r>
                  <w:r w:rsidRPr="003C5560">
                    <w:t xml:space="preserve"> scoped.</w:t>
                  </w:r>
                </w:p>
                <w:p w14:paraId="3714B162" w14:textId="77777777" w:rsidR="00F83715" w:rsidRDefault="00F83715" w:rsidP="00F83715"/>
              </w:txbxContent>
            </v:textbox>
          </v:shape>
        </w:pict>
      </w:r>
    </w:p>
    <w:p w14:paraId="3FF9CA4A" w14:textId="77777777" w:rsidR="00F83715" w:rsidRDefault="00F83715" w:rsidP="00F83715">
      <w:pPr>
        <w:tabs>
          <w:tab w:val="left" w:pos="3096"/>
        </w:tabs>
        <w:ind w:left="2880"/>
      </w:pPr>
    </w:p>
    <w:p w14:paraId="6CD25139" w14:textId="77777777" w:rsidR="00F83715" w:rsidRDefault="00F83715" w:rsidP="00F83715">
      <w:pPr>
        <w:tabs>
          <w:tab w:val="left" w:pos="3096"/>
        </w:tabs>
        <w:jc w:val="both"/>
      </w:pPr>
    </w:p>
    <w:p w14:paraId="5B82D777" w14:textId="77777777" w:rsidR="00F83715" w:rsidRPr="001D7CDC" w:rsidRDefault="00F83715" w:rsidP="00F83715"/>
    <w:p w14:paraId="4590CF77" w14:textId="77777777" w:rsidR="00F83715" w:rsidRPr="001D7CDC" w:rsidRDefault="00F83715" w:rsidP="00F83715">
      <w:r w:rsidRPr="001D7CDC">
        <w:rPr>
          <w:noProof/>
        </w:rPr>
        <w:drawing>
          <wp:anchor distT="0" distB="0" distL="114300" distR="114300" simplePos="0" relativeHeight="251386368" behindDoc="0" locked="0" layoutInCell="1" allowOverlap="1" wp14:anchorId="2734975B" wp14:editId="3CFC4C9F">
            <wp:simplePos x="0" y="0"/>
            <wp:positionH relativeFrom="page">
              <wp:align>left</wp:align>
            </wp:positionH>
            <wp:positionV relativeFrom="paragraph">
              <wp:posOffset>259080</wp:posOffset>
            </wp:positionV>
            <wp:extent cx="2537460" cy="1482090"/>
            <wp:effectExtent l="0" t="0" r="0" b="3810"/>
            <wp:wrapNone/>
            <wp:docPr id="102074223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742237" name="Picture 1" descr="A screenshot of a computer program&#10;&#10;Description automatically generated"/>
                    <pic:cNvPicPr/>
                  </pic:nvPicPr>
                  <pic:blipFill>
                    <a:blip r:embed="rId81">
                      <a:extLst>
                        <a:ext uri="{28A0092B-C50C-407E-A947-70E740481C1C}">
                          <a14:useLocalDpi xmlns:a14="http://schemas.microsoft.com/office/drawing/2010/main" val="0"/>
                        </a:ext>
                      </a:extLst>
                    </a:blip>
                    <a:stretch>
                      <a:fillRect/>
                    </a:stretch>
                  </pic:blipFill>
                  <pic:spPr>
                    <a:xfrm>
                      <a:off x="0" y="0"/>
                      <a:ext cx="2537460" cy="1482090"/>
                    </a:xfrm>
                    <a:prstGeom prst="rect">
                      <a:avLst/>
                    </a:prstGeom>
                  </pic:spPr>
                </pic:pic>
              </a:graphicData>
            </a:graphic>
            <wp14:sizeRelH relativeFrom="page">
              <wp14:pctWidth>0</wp14:pctWidth>
            </wp14:sizeRelH>
            <wp14:sizeRelV relativeFrom="page">
              <wp14:pctHeight>0</wp14:pctHeight>
            </wp14:sizeRelV>
          </wp:anchor>
        </w:drawing>
      </w:r>
    </w:p>
    <w:p w14:paraId="5F73DCE6" w14:textId="77777777" w:rsidR="00F83715" w:rsidRDefault="00F83715" w:rsidP="00F83715">
      <w:r w:rsidRPr="001D7CDC">
        <w:rPr>
          <w:noProof/>
        </w:rPr>
        <w:drawing>
          <wp:anchor distT="0" distB="0" distL="114300" distR="114300" simplePos="0" relativeHeight="251387392" behindDoc="0" locked="0" layoutInCell="1" allowOverlap="1" wp14:anchorId="24022680" wp14:editId="361437B2">
            <wp:simplePos x="0" y="0"/>
            <wp:positionH relativeFrom="column">
              <wp:posOffset>4282440</wp:posOffset>
            </wp:positionH>
            <wp:positionV relativeFrom="paragraph">
              <wp:posOffset>156845</wp:posOffset>
            </wp:positionV>
            <wp:extent cx="1927860" cy="563880"/>
            <wp:effectExtent l="0" t="0" r="0" b="7620"/>
            <wp:wrapNone/>
            <wp:docPr id="628067520"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067520" name="Picture 1" descr="A black background with white text&#10;&#10;Description automatically generated"/>
                    <pic:cNvPicPr/>
                  </pic:nvPicPr>
                  <pic:blipFill rotWithShape="1">
                    <a:blip r:embed="rId82">
                      <a:extLst>
                        <a:ext uri="{28A0092B-C50C-407E-A947-70E740481C1C}">
                          <a14:useLocalDpi xmlns:a14="http://schemas.microsoft.com/office/drawing/2010/main" val="0"/>
                        </a:ext>
                      </a:extLst>
                    </a:blip>
                    <a:srcRect r="22154"/>
                    <a:stretch/>
                  </pic:blipFill>
                  <pic:spPr bwMode="auto">
                    <a:xfrm>
                      <a:off x="0" y="0"/>
                      <a:ext cx="1927860" cy="5638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AEE4722" w14:textId="2F3A1CFC" w:rsidR="00F83715" w:rsidRDefault="00000000" w:rsidP="00F83715">
      <w:pPr>
        <w:tabs>
          <w:tab w:val="left" w:pos="1620"/>
        </w:tabs>
      </w:pPr>
      <w:r>
        <w:rPr>
          <w:noProof/>
        </w:rPr>
        <w:pict w14:anchorId="684EF247">
          <v:shape id="_x0000_s1039" type="#_x0000_t13" style="position:absolute;margin-left:135pt;margin-top:1.85pt;width:198.6pt;height:9.3pt;z-index:251890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" adj="21094" fillcolor="#4472c4 [3204]" strokecolor="#09101d [484]" strokeweight="1pt"/>
        </w:pict>
      </w:r>
      <w:r>
        <w:rPr>
          <w:noProof/>
        </w:rPr>
        <w:pict w14:anchorId="4CFF7A4A">
          <v:shape id="_x0000_s1038" type="#_x0000_t9" style="position:absolute;margin-left:136.95pt;margin-top:41.45pt;width:374.7pt;height:123pt;z-index:251891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" adj="1773" fillcolor="#4472c4 [3204]" strokecolor="#09101d [484]" strokeweight="1pt">
            <v:textbox>
              <w:txbxContent>
                <w:p w14:paraId="1BD70776" w14:textId="77777777" w:rsidR="00F83715" w:rsidRPr="003C5560" w:rsidRDefault="00F83715" w:rsidP="00F83715">
                  <w:pPr>
                    <w:tabs>
                      <w:tab w:val="left" w:pos="3096"/>
                    </w:tabs>
                  </w:pPr>
                  <w:r w:rsidRPr="003C5560">
                    <w:t xml:space="preserve">So in the program as you can see we declared </w:t>
                  </w:r>
                  <w:r w:rsidRPr="003C5560">
                    <w:rPr>
                      <w:b/>
                      <w:bCs/>
                    </w:rPr>
                    <w:t>“</w:t>
                  </w:r>
                  <w:r>
                    <w:rPr>
                      <w:b/>
                      <w:bCs/>
                    </w:rPr>
                    <w:t>author</w:t>
                  </w:r>
                  <w:r w:rsidRPr="003C5560">
                    <w:rPr>
                      <w:b/>
                      <w:bCs/>
                    </w:rPr>
                    <w:t>”</w:t>
                  </w:r>
                  <w:r w:rsidRPr="003C5560">
                    <w:t xml:space="preserve"> variable a which   value is declared </w:t>
                  </w:r>
                  <w:r>
                    <w:rPr>
                      <w:b/>
                      <w:bCs/>
                    </w:rPr>
                    <w:t>“Soumik”</w:t>
                  </w:r>
                  <w:r w:rsidRPr="003C5560">
                    <w:t xml:space="preserve">, and inside the block we again declared </w:t>
                  </w:r>
                  <w:r w:rsidRPr="003C5560">
                    <w:rPr>
                      <w:b/>
                      <w:bCs/>
                    </w:rPr>
                    <w:t>“</w:t>
                  </w:r>
                  <w:r>
                    <w:rPr>
                      <w:b/>
                      <w:bCs/>
                    </w:rPr>
                    <w:t>author</w:t>
                  </w:r>
                  <w:r w:rsidRPr="003C5560">
                    <w:rPr>
                      <w:b/>
                      <w:bCs/>
                    </w:rPr>
                    <w:t xml:space="preserve">” </w:t>
                  </w:r>
                  <w:r w:rsidRPr="003C5560">
                    <w:t xml:space="preserve">variable which value is </w:t>
                  </w:r>
                  <w:r w:rsidRPr="003C5560">
                    <w:rPr>
                      <w:b/>
                      <w:bCs/>
                    </w:rPr>
                    <w:t xml:space="preserve">“It is blocked scoope”. </w:t>
                  </w:r>
                  <w:r w:rsidRPr="003C5560">
                    <w:t xml:space="preserve">So if we come out of the block  and again print the value of </w:t>
                  </w:r>
                  <w:r w:rsidRPr="003C5560">
                    <w:rPr>
                      <w:b/>
                      <w:bCs/>
                    </w:rPr>
                    <w:t>“</w:t>
                  </w:r>
                  <w:r>
                    <w:rPr>
                      <w:b/>
                      <w:bCs/>
                    </w:rPr>
                    <w:t>author</w:t>
                  </w:r>
                  <w:r w:rsidRPr="003C5560">
                    <w:rPr>
                      <w:b/>
                      <w:bCs/>
                    </w:rPr>
                    <w:t xml:space="preserve">” </w:t>
                  </w:r>
                  <w:r w:rsidRPr="003C5560">
                    <w:t xml:space="preserve">we will get the value as </w:t>
                  </w:r>
                  <w:r>
                    <w:rPr>
                      <w:b/>
                      <w:bCs/>
                    </w:rPr>
                    <w:t>“Soumik”</w:t>
                  </w:r>
                  <w:r w:rsidRPr="003C5560">
                    <w:t xml:space="preserve">, that’s why </w:t>
                  </w:r>
                  <w:r>
                    <w:rPr>
                      <w:b/>
                      <w:bCs/>
                    </w:rPr>
                    <w:t>const</w:t>
                  </w:r>
                  <w:r w:rsidRPr="003C5560">
                    <w:rPr>
                      <w:b/>
                      <w:bCs/>
                    </w:rPr>
                    <w:t xml:space="preserve"> </w:t>
                  </w:r>
                  <w:r w:rsidRPr="003C5560">
                    <w:t xml:space="preserve">is </w:t>
                  </w:r>
                  <w:r>
                    <w:t>blocked</w:t>
                  </w:r>
                  <w:r w:rsidRPr="003C5560">
                    <w:t xml:space="preserve"> scoped.</w:t>
                  </w:r>
                </w:p>
                <w:p w14:paraId="23460D0A" w14:textId="77777777" w:rsidR="00F83715" w:rsidRDefault="00F83715" w:rsidP="00F83715"/>
              </w:txbxContent>
            </v:textbox>
          </v:shape>
        </w:pict>
      </w:r>
      <w:r w:rsidR="00F83715">
        <w:tab/>
      </w:r>
    </w:p>
    <w:p w14:paraId="222BCC8E" w14:textId="77777777" w:rsidR="00F83715" w:rsidRPr="00DF01CB" w:rsidRDefault="00F83715" w:rsidP="00F83715"/>
    <w:p w14:paraId="055317F7" w14:textId="77777777" w:rsidR="00F83715" w:rsidRPr="00DF01CB" w:rsidRDefault="00F83715" w:rsidP="00F83715"/>
    <w:p w14:paraId="5FCB10EE" w14:textId="77777777" w:rsidR="00F83715" w:rsidRPr="00DF01CB" w:rsidRDefault="00F83715" w:rsidP="00F83715"/>
    <w:p w14:paraId="0C556F21" w14:textId="77777777" w:rsidR="00F83715" w:rsidRPr="00DF01CB" w:rsidRDefault="00F83715" w:rsidP="00F83715"/>
    <w:p w14:paraId="4494F159" w14:textId="77777777" w:rsidR="00F83715" w:rsidRPr="00DF01CB" w:rsidRDefault="00F83715" w:rsidP="00F83715"/>
    <w:p w14:paraId="20FBAB31" w14:textId="77777777" w:rsidR="00F83715" w:rsidRPr="00DF01CB" w:rsidRDefault="00F83715" w:rsidP="00F83715"/>
    <w:p w14:paraId="71E331B1" w14:textId="77777777" w:rsidR="00F83715" w:rsidRPr="00DF01CB" w:rsidRDefault="00F83715" w:rsidP="00F83715"/>
    <w:p w14:paraId="33F64AAA" w14:textId="77777777" w:rsidR="00F83715" w:rsidRDefault="00F83715" w:rsidP="00F83715">
      <w:pPr>
        <w:pStyle w:val="ListParagraph"/>
        <w:numPr>
          <w:ilvl w:val="0"/>
          <w:numId w:val="9"/>
        </w:numPr>
        <w:tabs>
          <w:tab w:val="left" w:pos="1044"/>
        </w:tabs>
      </w:pPr>
      <w:r>
        <w:rPr>
          <w:b/>
          <w:bCs/>
        </w:rPr>
        <w:t>v</w:t>
      </w:r>
      <w:r w:rsidRPr="00DF01CB">
        <w:rPr>
          <w:b/>
          <w:bCs/>
        </w:rPr>
        <w:t>ar</w:t>
      </w:r>
      <w:r>
        <w:t xml:space="preserve"> can be updated and re-declared within its scope, </w:t>
      </w:r>
      <w:r w:rsidRPr="00DF01CB">
        <w:rPr>
          <w:b/>
          <w:bCs/>
        </w:rPr>
        <w:t>let</w:t>
      </w:r>
      <w:r>
        <w:t xml:space="preserve"> can be updated but not re-declared. </w:t>
      </w:r>
      <w:r>
        <w:rPr>
          <w:b/>
          <w:bCs/>
        </w:rPr>
        <w:t>c</w:t>
      </w:r>
      <w:r w:rsidRPr="00DF01CB">
        <w:rPr>
          <w:b/>
          <w:bCs/>
        </w:rPr>
        <w:t>onst</w:t>
      </w:r>
      <w:r>
        <w:t xml:space="preserve"> can neither be updated nor be re-declared.</w:t>
      </w:r>
    </w:p>
    <w:p w14:paraId="0A9B1CE0" w14:textId="77777777" w:rsidR="00F83715" w:rsidRDefault="00F83715" w:rsidP="00F83715">
      <w:pPr>
        <w:pStyle w:val="ListParagraph"/>
        <w:numPr>
          <w:ilvl w:val="5"/>
          <w:numId w:val="9"/>
        </w:numPr>
        <w:tabs>
          <w:tab w:val="left" w:pos="1044"/>
        </w:tabs>
      </w:pPr>
      <w:r>
        <w:rPr>
          <w:noProof/>
        </w:rPr>
        <w:drawing>
          <wp:anchor distT="0" distB="0" distL="114300" distR="114300" simplePos="0" relativeHeight="251390464" behindDoc="0" locked="0" layoutInCell="1" allowOverlap="1" wp14:anchorId="43FDA5EC" wp14:editId="0BC21B26">
            <wp:simplePos x="0" y="0"/>
            <wp:positionH relativeFrom="column">
              <wp:posOffset>2997200</wp:posOffset>
            </wp:positionH>
            <wp:positionV relativeFrom="paragraph">
              <wp:posOffset>71755</wp:posOffset>
            </wp:positionV>
            <wp:extent cx="3498800" cy="749300"/>
            <wp:effectExtent l="0" t="0" r="6985" b="0"/>
            <wp:wrapNone/>
            <wp:docPr id="687067603"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067603" name="Picture 1" descr="A black background with white text&#10;&#10;Description automatically generated"/>
                    <pic:cNvPicPr/>
                  </pic:nvPicPr>
                  <pic:blipFill>
                    <a:blip r:embed="rId83">
                      <a:extLst>
                        <a:ext uri="{28A0092B-C50C-407E-A947-70E740481C1C}">
                          <a14:useLocalDpi xmlns:a14="http://schemas.microsoft.com/office/drawing/2010/main" val="0"/>
                        </a:ext>
                      </a:extLst>
                    </a:blip>
                    <a:stretch>
                      <a:fillRect/>
                    </a:stretch>
                  </pic:blipFill>
                  <pic:spPr>
                    <a:xfrm>
                      <a:off x="0" y="0"/>
                      <a:ext cx="3501221" cy="749819"/>
                    </a:xfrm>
                    <a:prstGeom prst="rect">
                      <a:avLst/>
                    </a:prstGeom>
                  </pic:spPr>
                </pic:pic>
              </a:graphicData>
            </a:graphic>
            <wp14:sizeRelH relativeFrom="page">
              <wp14:pctWidth>0</wp14:pctWidth>
            </wp14:sizeRelH>
            <wp14:sizeRelV relativeFrom="page">
              <wp14:pctHeight>0</wp14:pctHeight>
            </wp14:sizeRelV>
          </wp:anchor>
        </w:drawing>
      </w:r>
      <w:r w:rsidRPr="000E332A">
        <w:rPr>
          <w:noProof/>
        </w:rPr>
        <w:drawing>
          <wp:anchor distT="0" distB="0" distL="114300" distR="114300" simplePos="0" relativeHeight="251389440" behindDoc="0" locked="0" layoutInCell="1" allowOverlap="1" wp14:anchorId="6418DD74" wp14:editId="3E422CEB">
            <wp:simplePos x="0" y="0"/>
            <wp:positionH relativeFrom="column">
              <wp:posOffset>-869950</wp:posOffset>
            </wp:positionH>
            <wp:positionV relativeFrom="paragraph">
              <wp:posOffset>922655</wp:posOffset>
            </wp:positionV>
            <wp:extent cx="3479224" cy="800100"/>
            <wp:effectExtent l="0" t="0" r="6985" b="0"/>
            <wp:wrapNone/>
            <wp:docPr id="894275620"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275620" name="Picture 1" descr="A black background with white text&#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3484180" cy="801240"/>
                    </a:xfrm>
                    <a:prstGeom prst="rect">
                      <a:avLst/>
                    </a:prstGeom>
                  </pic:spPr>
                </pic:pic>
              </a:graphicData>
            </a:graphic>
            <wp14:sizeRelH relativeFrom="page">
              <wp14:pctWidth>0</wp14:pctWidth>
            </wp14:sizeRelH>
            <wp14:sizeRelV relativeFrom="page">
              <wp14:pctHeight>0</wp14:pctHeight>
            </wp14:sizeRelV>
          </wp:anchor>
        </w:drawing>
      </w:r>
      <w:r w:rsidRPr="000E332A">
        <w:rPr>
          <w:noProof/>
        </w:rPr>
        <w:drawing>
          <wp:anchor distT="0" distB="0" distL="114300" distR="114300" simplePos="0" relativeHeight="251388416" behindDoc="0" locked="0" layoutInCell="1" allowOverlap="1" wp14:anchorId="478763E4" wp14:editId="40A96987">
            <wp:simplePos x="0" y="0"/>
            <wp:positionH relativeFrom="page">
              <wp:align>left</wp:align>
            </wp:positionH>
            <wp:positionV relativeFrom="paragraph">
              <wp:posOffset>28575</wp:posOffset>
            </wp:positionV>
            <wp:extent cx="3536950" cy="776519"/>
            <wp:effectExtent l="0" t="0" r="6350" b="5080"/>
            <wp:wrapNone/>
            <wp:docPr id="305735646"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735646" name="Picture 1" descr="A black background with white text&#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3561618" cy="781935"/>
                    </a:xfrm>
                    <a:prstGeom prst="rect">
                      <a:avLst/>
                    </a:prstGeom>
                  </pic:spPr>
                </pic:pic>
              </a:graphicData>
            </a:graphic>
            <wp14:sizeRelH relativeFrom="page">
              <wp14:pctWidth>0</wp14:pctWidth>
            </wp14:sizeRelH>
            <wp14:sizeRelV relativeFrom="page">
              <wp14:pctHeight>0</wp14:pctHeight>
            </wp14:sizeRelV>
          </wp:anchor>
        </w:drawing>
      </w:r>
    </w:p>
    <w:p w14:paraId="7BAF6AEE" w14:textId="77777777" w:rsidR="00F83715" w:rsidRDefault="00F83715" w:rsidP="00F83715">
      <w:pPr>
        <w:tabs>
          <w:tab w:val="left" w:pos="1044"/>
        </w:tabs>
      </w:pPr>
    </w:p>
    <w:p w14:paraId="65D06CC0" w14:textId="77777777" w:rsidR="00F83715" w:rsidRDefault="00F83715" w:rsidP="00F83715">
      <w:pPr>
        <w:tabs>
          <w:tab w:val="left" w:pos="1044"/>
        </w:tabs>
      </w:pPr>
    </w:p>
    <w:p w14:paraId="16DF0057" w14:textId="77777777" w:rsidR="00F3210B" w:rsidRPr="00F3210B" w:rsidRDefault="00F3210B" w:rsidP="00F83715">
      <w:pPr>
        <w:pStyle w:val="ListParagraph"/>
        <w:numPr>
          <w:ilvl w:val="0"/>
          <w:numId w:val="9"/>
        </w:numPr>
        <w:tabs>
          <w:tab w:val="left" w:pos="1044"/>
        </w:tabs>
      </w:pPr>
    </w:p>
    <w:p w14:paraId="07E8DFB7" w14:textId="25ED2CDE" w:rsidR="00F83715" w:rsidRPr="00016B87" w:rsidRDefault="00F83715" w:rsidP="00F83715">
      <w:pPr>
        <w:pStyle w:val="ListParagraph"/>
        <w:numPr>
          <w:ilvl w:val="0"/>
          <w:numId w:val="9"/>
        </w:numPr>
        <w:tabs>
          <w:tab w:val="left" w:pos="1044"/>
        </w:tabs>
      </w:pPr>
      <w:r w:rsidRPr="000F2297">
        <w:rPr>
          <w:noProof/>
        </w:rPr>
        <w:lastRenderedPageBreak/>
        <w:drawing>
          <wp:anchor distT="0" distB="0" distL="114300" distR="114300" simplePos="0" relativeHeight="251391488" behindDoc="0" locked="0" layoutInCell="1" allowOverlap="1" wp14:anchorId="6F566AE1" wp14:editId="30984A3C">
            <wp:simplePos x="0" y="0"/>
            <wp:positionH relativeFrom="column">
              <wp:posOffset>488950</wp:posOffset>
            </wp:positionH>
            <wp:positionV relativeFrom="paragraph">
              <wp:posOffset>222250</wp:posOffset>
            </wp:positionV>
            <wp:extent cx="3206750" cy="737794"/>
            <wp:effectExtent l="0" t="0" r="0" b="5715"/>
            <wp:wrapNone/>
            <wp:docPr id="1445677304"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677304" name="Picture 1" descr="A black background with white text&#10;&#10;Description automatically generated"/>
                    <pic:cNvPicPr/>
                  </pic:nvPicPr>
                  <pic:blipFill>
                    <a:blip r:embed="rId86">
                      <a:extLst>
                        <a:ext uri="{28A0092B-C50C-407E-A947-70E740481C1C}">
                          <a14:useLocalDpi xmlns:a14="http://schemas.microsoft.com/office/drawing/2010/main" val="0"/>
                        </a:ext>
                      </a:extLst>
                    </a:blip>
                    <a:stretch>
                      <a:fillRect/>
                    </a:stretch>
                  </pic:blipFill>
                  <pic:spPr>
                    <a:xfrm>
                      <a:off x="0" y="0"/>
                      <a:ext cx="3206750" cy="737794"/>
                    </a:xfrm>
                    <a:prstGeom prst="rect">
                      <a:avLst/>
                    </a:prstGeom>
                  </pic:spPr>
                </pic:pic>
              </a:graphicData>
            </a:graphic>
            <wp14:sizeRelH relativeFrom="page">
              <wp14:pctWidth>0</wp14:pctWidth>
            </wp14:sizeRelH>
            <wp14:sizeRelV relativeFrom="page">
              <wp14:pctHeight>0</wp14:pctHeight>
            </wp14:sizeRelV>
          </wp:anchor>
        </w:drawing>
      </w:r>
      <w:r w:rsidRPr="00157410">
        <w:rPr>
          <w:b/>
          <w:bCs/>
        </w:rPr>
        <w:t>const</w:t>
      </w:r>
      <w:r>
        <w:t xml:space="preserve"> must be initialize the value  during declaration unlike </w:t>
      </w:r>
      <w:r w:rsidRPr="00157410">
        <w:rPr>
          <w:b/>
          <w:bCs/>
        </w:rPr>
        <w:t>var</w:t>
      </w:r>
      <w:r>
        <w:t xml:space="preserve"> and </w:t>
      </w:r>
      <w:r w:rsidRPr="00157410">
        <w:rPr>
          <w:b/>
          <w:bCs/>
        </w:rPr>
        <w:t>let</w:t>
      </w:r>
      <w:r>
        <w:rPr>
          <w:b/>
          <w:bCs/>
        </w:rPr>
        <w:t>.</w:t>
      </w:r>
    </w:p>
    <w:p w14:paraId="0BDB1A6B" w14:textId="77777777" w:rsidR="00F83715" w:rsidRDefault="00F83715" w:rsidP="00F83715">
      <w:pPr>
        <w:pStyle w:val="ListParagraph"/>
        <w:tabs>
          <w:tab w:val="left" w:pos="1044"/>
        </w:tabs>
        <w:rPr>
          <w:b/>
          <w:bCs/>
        </w:rPr>
      </w:pPr>
    </w:p>
    <w:p w14:paraId="6F91316B" w14:textId="77777777" w:rsidR="00F83715" w:rsidRDefault="00F83715" w:rsidP="00F83715">
      <w:pPr>
        <w:pStyle w:val="ListParagraph"/>
        <w:tabs>
          <w:tab w:val="left" w:pos="1044"/>
        </w:tabs>
        <w:rPr>
          <w:b/>
          <w:bCs/>
        </w:rPr>
      </w:pPr>
    </w:p>
    <w:p w14:paraId="3021B8B4" w14:textId="77777777" w:rsidR="00F83715" w:rsidRDefault="00F83715" w:rsidP="00F83715">
      <w:pPr>
        <w:pStyle w:val="ListParagraph"/>
        <w:tabs>
          <w:tab w:val="left" w:pos="1044"/>
        </w:tabs>
        <w:rPr>
          <w:b/>
          <w:bCs/>
        </w:rPr>
      </w:pPr>
    </w:p>
    <w:p w14:paraId="18B79B59" w14:textId="77777777" w:rsidR="00F83715" w:rsidRDefault="00F83715" w:rsidP="00F83715">
      <w:pPr>
        <w:pStyle w:val="ListParagraph"/>
        <w:tabs>
          <w:tab w:val="left" w:pos="1044"/>
        </w:tabs>
        <w:rPr>
          <w:b/>
          <w:bCs/>
        </w:rPr>
      </w:pPr>
    </w:p>
    <w:p w14:paraId="54AF4B3E" w14:textId="13E4B5F0" w:rsidR="003C5416" w:rsidRDefault="005969C1" w:rsidP="003C5416">
      <w:pPr>
        <w:pStyle w:val="Heading1"/>
      </w:pPr>
      <w:r w:rsidRPr="005969C1">
        <w:rPr>
          <w:noProof/>
        </w:rPr>
        <w:drawing>
          <wp:anchor distT="0" distB="0" distL="114300" distR="114300" simplePos="0" relativeHeight="251392512" behindDoc="0" locked="0" layoutInCell="1" allowOverlap="1" wp14:anchorId="21822C3F" wp14:editId="5D64B9EF">
            <wp:simplePos x="0" y="0"/>
            <wp:positionH relativeFrom="column">
              <wp:posOffset>-777240</wp:posOffset>
            </wp:positionH>
            <wp:positionV relativeFrom="paragraph">
              <wp:posOffset>319405</wp:posOffset>
            </wp:positionV>
            <wp:extent cx="2224503" cy="1120140"/>
            <wp:effectExtent l="0" t="0" r="0" b="0"/>
            <wp:wrapNone/>
            <wp:docPr id="13042700"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2700" name="Picture 1" descr="A computer code with text&#10;&#10;Description automatically generated with medium confidence"/>
                    <pic:cNvPicPr/>
                  </pic:nvPicPr>
                  <pic:blipFill>
                    <a:blip r:embed="rId87">
                      <a:extLst>
                        <a:ext uri="{28A0092B-C50C-407E-A947-70E740481C1C}">
                          <a14:useLocalDpi xmlns:a14="http://schemas.microsoft.com/office/drawing/2010/main" val="0"/>
                        </a:ext>
                      </a:extLst>
                    </a:blip>
                    <a:stretch>
                      <a:fillRect/>
                    </a:stretch>
                  </pic:blipFill>
                  <pic:spPr>
                    <a:xfrm>
                      <a:off x="0" y="0"/>
                      <a:ext cx="2224503" cy="1120140"/>
                    </a:xfrm>
                    <a:prstGeom prst="rect">
                      <a:avLst/>
                    </a:prstGeom>
                  </pic:spPr>
                </pic:pic>
              </a:graphicData>
            </a:graphic>
            <wp14:sizeRelH relativeFrom="page">
              <wp14:pctWidth>0</wp14:pctWidth>
            </wp14:sizeRelH>
            <wp14:sizeRelV relativeFrom="page">
              <wp14:pctHeight>0</wp14:pctHeight>
            </wp14:sizeRelV>
          </wp:anchor>
        </w:drawing>
      </w:r>
      <w:r w:rsidR="003C5416" w:rsidRPr="00E34E3D">
        <w:t>Use a typeof operator to find the data type of the variable.</w:t>
      </w:r>
    </w:p>
    <w:p w14:paraId="0DE8F155" w14:textId="1DCBACBE" w:rsidR="003C5416" w:rsidRPr="003C5416" w:rsidRDefault="00DC0831" w:rsidP="003C5416">
      <w:r w:rsidRPr="00DC0831">
        <w:rPr>
          <w:noProof/>
        </w:rPr>
        <w:drawing>
          <wp:anchor distT="0" distB="0" distL="114300" distR="114300" simplePos="0" relativeHeight="251393536" behindDoc="0" locked="0" layoutInCell="1" allowOverlap="1" wp14:anchorId="252D21B5" wp14:editId="7C3DF35E">
            <wp:simplePos x="0" y="0"/>
            <wp:positionH relativeFrom="column">
              <wp:posOffset>1592580</wp:posOffset>
            </wp:positionH>
            <wp:positionV relativeFrom="paragraph">
              <wp:posOffset>57150</wp:posOffset>
            </wp:positionV>
            <wp:extent cx="1209675" cy="666750"/>
            <wp:effectExtent l="0" t="0" r="0" b="0"/>
            <wp:wrapNone/>
            <wp:docPr id="1426283607"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283607" name="Picture 1" descr="A black background with white text&#10;&#10;Description automatically generated"/>
                    <pic:cNvPicPr/>
                  </pic:nvPicPr>
                  <pic:blipFill>
                    <a:blip r:embed="rId88">
                      <a:extLst>
                        <a:ext uri="{28A0092B-C50C-407E-A947-70E740481C1C}">
                          <a14:useLocalDpi xmlns:a14="http://schemas.microsoft.com/office/drawing/2010/main" val="0"/>
                        </a:ext>
                      </a:extLst>
                    </a:blip>
                    <a:stretch>
                      <a:fillRect/>
                    </a:stretch>
                  </pic:blipFill>
                  <pic:spPr>
                    <a:xfrm>
                      <a:off x="0" y="0"/>
                      <a:ext cx="1209675" cy="666750"/>
                    </a:xfrm>
                    <a:prstGeom prst="rect">
                      <a:avLst/>
                    </a:prstGeom>
                  </pic:spPr>
                </pic:pic>
              </a:graphicData>
            </a:graphic>
            <wp14:sizeRelH relativeFrom="page">
              <wp14:pctWidth>0</wp14:pctWidth>
            </wp14:sizeRelH>
            <wp14:sizeRelV relativeFrom="page">
              <wp14:pctHeight>0</wp14:pctHeight>
            </wp14:sizeRelV>
          </wp:anchor>
        </w:drawing>
      </w:r>
    </w:p>
    <w:p w14:paraId="7ACABE9C" w14:textId="5A1CCC04" w:rsidR="00F83715" w:rsidRDefault="00DC0831" w:rsidP="00DC0831">
      <w:pPr>
        <w:tabs>
          <w:tab w:val="left" w:pos="3348"/>
        </w:tabs>
      </w:pPr>
      <w:r>
        <w:tab/>
      </w:r>
    </w:p>
    <w:p w14:paraId="71F0060B" w14:textId="77777777" w:rsidR="000F7278" w:rsidRDefault="000F7278" w:rsidP="00DC0831">
      <w:pPr>
        <w:tabs>
          <w:tab w:val="left" w:pos="3348"/>
        </w:tabs>
      </w:pPr>
    </w:p>
    <w:p w14:paraId="3357DBFF" w14:textId="77777777" w:rsidR="000F7278" w:rsidRDefault="000F7278" w:rsidP="00DC0831">
      <w:pPr>
        <w:tabs>
          <w:tab w:val="left" w:pos="3348"/>
        </w:tabs>
      </w:pPr>
    </w:p>
    <w:p w14:paraId="22B5DCFF" w14:textId="77777777" w:rsidR="000F7278" w:rsidRDefault="000F7278" w:rsidP="00DC0831">
      <w:pPr>
        <w:tabs>
          <w:tab w:val="left" w:pos="3348"/>
        </w:tabs>
      </w:pPr>
    </w:p>
    <w:p w14:paraId="4BBDB688" w14:textId="77777777" w:rsidR="001777F6" w:rsidRDefault="001777F6" w:rsidP="001777F6">
      <w:pPr>
        <w:pStyle w:val="Heading1"/>
      </w:pPr>
      <w:r>
        <w:t>Convert the String to a Number</w:t>
      </w:r>
    </w:p>
    <w:p w14:paraId="48105B1E" w14:textId="241E606A" w:rsidR="001777F6" w:rsidRPr="004227AB" w:rsidRDefault="00C14F47" w:rsidP="001777F6">
      <w:r w:rsidRPr="004227AB">
        <w:rPr>
          <w:noProof/>
        </w:rPr>
        <w:drawing>
          <wp:anchor distT="0" distB="0" distL="114300" distR="114300" simplePos="0" relativeHeight="251394560" behindDoc="0" locked="0" layoutInCell="1" allowOverlap="1" wp14:anchorId="5EAA8C5B" wp14:editId="6FAE4C6A">
            <wp:simplePos x="0" y="0"/>
            <wp:positionH relativeFrom="margin">
              <wp:posOffset>-853440</wp:posOffset>
            </wp:positionH>
            <wp:positionV relativeFrom="paragraph">
              <wp:posOffset>287020</wp:posOffset>
            </wp:positionV>
            <wp:extent cx="4200877" cy="662940"/>
            <wp:effectExtent l="0" t="0" r="0" b="0"/>
            <wp:wrapNone/>
            <wp:docPr id="1651394706"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394706" name="Picture 1" descr="A black background with white text&#10;&#10;Description automatically generated"/>
                    <pic:cNvPicPr/>
                  </pic:nvPicPr>
                  <pic:blipFill>
                    <a:blip r:embed="rId89">
                      <a:extLst>
                        <a:ext uri="{28A0092B-C50C-407E-A947-70E740481C1C}">
                          <a14:useLocalDpi xmlns:a14="http://schemas.microsoft.com/office/drawing/2010/main" val="0"/>
                        </a:ext>
                      </a:extLst>
                    </a:blip>
                    <a:stretch>
                      <a:fillRect/>
                    </a:stretch>
                  </pic:blipFill>
                  <pic:spPr>
                    <a:xfrm>
                      <a:off x="0" y="0"/>
                      <a:ext cx="4200877" cy="662940"/>
                    </a:xfrm>
                    <a:prstGeom prst="rect">
                      <a:avLst/>
                    </a:prstGeom>
                  </pic:spPr>
                </pic:pic>
              </a:graphicData>
            </a:graphic>
            <wp14:sizeRelH relativeFrom="page">
              <wp14:pctWidth>0</wp14:pctWidth>
            </wp14:sizeRelH>
            <wp14:sizeRelV relativeFrom="page">
              <wp14:pctHeight>0</wp14:pctHeight>
            </wp14:sizeRelV>
          </wp:anchor>
        </w:drawing>
      </w:r>
      <w:r w:rsidR="001777F6">
        <w:t>Number.parseInt(“Enter the String”)</w:t>
      </w:r>
    </w:p>
    <w:p w14:paraId="36847454" w14:textId="7AC8FB2E" w:rsidR="001777F6" w:rsidRDefault="001777F6" w:rsidP="001777F6">
      <w:pPr>
        <w:tabs>
          <w:tab w:val="left" w:pos="3980"/>
        </w:tabs>
      </w:pPr>
      <w:r w:rsidRPr="004227AB">
        <w:rPr>
          <w:noProof/>
        </w:rPr>
        <w:drawing>
          <wp:anchor distT="0" distB="0" distL="114300" distR="114300" simplePos="0" relativeHeight="251396608" behindDoc="0" locked="0" layoutInCell="1" allowOverlap="1" wp14:anchorId="14B0B343" wp14:editId="4EA6AF31">
            <wp:simplePos x="0" y="0"/>
            <wp:positionH relativeFrom="column">
              <wp:posOffset>4328160</wp:posOffset>
            </wp:positionH>
            <wp:positionV relativeFrom="paragraph">
              <wp:posOffset>230505</wp:posOffset>
            </wp:positionV>
            <wp:extent cx="594360" cy="327660"/>
            <wp:effectExtent l="0" t="0" r="0" b="0"/>
            <wp:wrapNone/>
            <wp:docPr id="1273198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198953" name=""/>
                    <pic:cNvPicPr/>
                  </pic:nvPicPr>
                  <pic:blipFill rotWithShape="1">
                    <a:blip r:embed="rId90">
                      <a:extLst>
                        <a:ext uri="{28A0092B-C50C-407E-A947-70E740481C1C}">
                          <a14:useLocalDpi xmlns:a14="http://schemas.microsoft.com/office/drawing/2010/main" val="0"/>
                        </a:ext>
                      </a:extLst>
                    </a:blip>
                    <a:srcRect r="66667" b="2273"/>
                    <a:stretch/>
                  </pic:blipFill>
                  <pic:spPr bwMode="auto">
                    <a:xfrm>
                      <a:off x="0" y="0"/>
                      <a:ext cx="594360" cy="3276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ab/>
      </w:r>
    </w:p>
    <w:p w14:paraId="126F799C" w14:textId="0A1133B6" w:rsidR="001777F6" w:rsidRPr="004227AB" w:rsidRDefault="00C14F47" w:rsidP="001777F6">
      <w:pPr>
        <w:tabs>
          <w:tab w:val="left" w:pos="3980"/>
        </w:tabs>
      </w:pPr>
      <w:r>
        <w:tab/>
      </w:r>
      <w:r w:rsidR="001777F6">
        <w:tab/>
      </w:r>
      <w:r>
        <w:tab/>
      </w:r>
      <w:r w:rsidR="00317404">
        <w:t xml:space="preserve">      </w:t>
      </w:r>
      <w:r w:rsidR="001777F6">
        <w:t>------------------&gt;</w:t>
      </w:r>
    </w:p>
    <w:p w14:paraId="599906E6" w14:textId="77777777" w:rsidR="001777F6" w:rsidRDefault="001777F6" w:rsidP="001777F6"/>
    <w:p w14:paraId="0A16C7B8" w14:textId="77777777" w:rsidR="007B6DD6" w:rsidRDefault="007B6DD6" w:rsidP="007B6DD6">
      <w:pPr>
        <w:pStyle w:val="Heading1"/>
      </w:pPr>
      <w:r>
        <w:t>Primitive data type and Object</w:t>
      </w:r>
    </w:p>
    <w:p w14:paraId="26F8A10E" w14:textId="77777777" w:rsidR="007B6DD6" w:rsidRDefault="007B6DD6" w:rsidP="007B6DD6">
      <w:pPr>
        <w:rPr>
          <w:b/>
          <w:bCs/>
        </w:rPr>
      </w:pPr>
      <w:r w:rsidRPr="00505A7A">
        <w:rPr>
          <w:b/>
          <w:bCs/>
          <w:noProof/>
        </w:rPr>
        <w:drawing>
          <wp:anchor distT="0" distB="0" distL="114300" distR="114300" simplePos="0" relativeHeight="251398656" behindDoc="0" locked="0" layoutInCell="1" allowOverlap="1" wp14:anchorId="392824FB" wp14:editId="551253E0">
            <wp:simplePos x="0" y="0"/>
            <wp:positionH relativeFrom="page">
              <wp:align>left</wp:align>
            </wp:positionH>
            <wp:positionV relativeFrom="paragraph">
              <wp:posOffset>394287</wp:posOffset>
            </wp:positionV>
            <wp:extent cx="3348380" cy="1949450"/>
            <wp:effectExtent l="0" t="0" r="4445" b="0"/>
            <wp:wrapNone/>
            <wp:docPr id="1886439454"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439454" name="Picture 1" descr="A computer screen with white text&#10;&#10;Description automatically generated"/>
                    <pic:cNvPicPr/>
                  </pic:nvPicPr>
                  <pic:blipFill>
                    <a:blip r:embed="rId91">
                      <a:extLst>
                        <a:ext uri="{28A0092B-C50C-407E-A947-70E740481C1C}">
                          <a14:useLocalDpi xmlns:a14="http://schemas.microsoft.com/office/drawing/2010/main" val="0"/>
                        </a:ext>
                      </a:extLst>
                    </a:blip>
                    <a:stretch>
                      <a:fillRect/>
                    </a:stretch>
                  </pic:blipFill>
                  <pic:spPr>
                    <a:xfrm>
                      <a:off x="0" y="0"/>
                      <a:ext cx="3348380" cy="1949450"/>
                    </a:xfrm>
                    <a:prstGeom prst="rect">
                      <a:avLst/>
                    </a:prstGeom>
                  </pic:spPr>
                </pic:pic>
              </a:graphicData>
            </a:graphic>
            <wp14:sizeRelH relativeFrom="page">
              <wp14:pctWidth>0</wp14:pctWidth>
            </wp14:sizeRelH>
            <wp14:sizeRelV relativeFrom="page">
              <wp14:pctHeight>0</wp14:pctHeight>
            </wp14:sizeRelV>
          </wp:anchor>
        </w:drawing>
      </w:r>
      <w:r>
        <w:t xml:space="preserve">Total 7 primitive data type are there in JavaScript </w:t>
      </w:r>
      <w:r w:rsidRPr="006B1B17">
        <w:rPr>
          <w:b/>
          <w:bCs/>
        </w:rPr>
        <w:t>– Null, Number, Boolean, BigInt, String, Symbol, Undefined</w:t>
      </w:r>
    </w:p>
    <w:p w14:paraId="2B476D4E" w14:textId="77777777" w:rsidR="007B6DD6" w:rsidRDefault="007B6DD6" w:rsidP="007B6DD6">
      <w:pPr>
        <w:tabs>
          <w:tab w:val="center" w:pos="4513"/>
        </w:tabs>
      </w:pPr>
      <w:r>
        <w:rPr>
          <w:b/>
          <w:bCs/>
        </w:rPr>
        <w:t xml:space="preserve">                                                                              </w:t>
      </w:r>
      <w:r>
        <w:t xml:space="preserve">So this is the example of all primitive data type. We can </w:t>
      </w:r>
    </w:p>
    <w:p w14:paraId="6E390D4B" w14:textId="77777777" w:rsidR="007B6DD6" w:rsidRDefault="007B6DD6" w:rsidP="007B6DD6">
      <w:pPr>
        <w:tabs>
          <w:tab w:val="center" w:pos="4513"/>
        </w:tabs>
        <w:rPr>
          <w:b/>
          <w:bCs/>
        </w:rPr>
      </w:pPr>
      <w:r>
        <w:t xml:space="preserve">                                                                              Also get the type of the variable with the help of </w:t>
      </w:r>
      <w:r>
        <w:rPr>
          <w:b/>
          <w:bCs/>
        </w:rPr>
        <w:t xml:space="preserve">typeof </w:t>
      </w:r>
    </w:p>
    <w:p w14:paraId="1DBFECC9" w14:textId="77777777" w:rsidR="007B6DD6" w:rsidRPr="00DA7F91" w:rsidRDefault="007B6DD6" w:rsidP="007B6DD6">
      <w:pPr>
        <w:tabs>
          <w:tab w:val="center" w:pos="4513"/>
        </w:tabs>
      </w:pPr>
      <w:r>
        <w:rPr>
          <w:b/>
          <w:bCs/>
        </w:rPr>
        <w:t xml:space="preserve">                                                                               </w:t>
      </w:r>
      <w:r w:rsidRPr="00DA7F91">
        <w:t>operator</w:t>
      </w:r>
    </w:p>
    <w:p w14:paraId="66EB9C48" w14:textId="2F35DA4F" w:rsidR="007B6DD6" w:rsidRDefault="007B6DD6" w:rsidP="007B6DD6">
      <w:pPr>
        <w:rPr>
          <w:b/>
          <w:bCs/>
        </w:rPr>
      </w:pPr>
    </w:p>
    <w:p w14:paraId="77D75802" w14:textId="77777777" w:rsidR="007B6DD6" w:rsidRDefault="007B6DD6" w:rsidP="007B6DD6">
      <w:pPr>
        <w:rPr>
          <w:b/>
          <w:bCs/>
        </w:rPr>
      </w:pPr>
    </w:p>
    <w:p w14:paraId="1B584D79" w14:textId="4004D4FA" w:rsidR="007B6DD6" w:rsidRDefault="00000000" w:rsidP="007B6DD6">
      <w:pPr>
        <w:rPr>
          <w:b/>
          <w:bCs/>
        </w:rPr>
      </w:pPr>
      <w:r>
        <w:rPr>
          <w:noProof/>
        </w:rPr>
        <w:pict w14:anchorId="778CF1FF">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Straight Arrow Connector 8" o:spid="_x0000_s1044" type="#_x0000_t34" style="position:absolute;margin-left:189.9pt;margin-top:21.8pt;width:22.1pt;height:14.5pt;rotation:90;flip:x;z-index:251892224;visibility:visible;mso-wrap-style:square;mso-wrap-distance-left:9pt;mso-wrap-distance-top:0;mso-wrap-distance-right:9pt;mso-wrap-distance-bottom:0;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" adj=",909137,-258516" strokecolor="#ed7d31 [3205]" strokeweight="1.5pt">
            <v:stroke startarrow="block" endarrow="block"/>
          </v:shape>
        </w:pict>
      </w:r>
    </w:p>
    <w:p w14:paraId="25A0E177" w14:textId="7E9E859C" w:rsidR="007B6DD6" w:rsidRDefault="007B6DD6" w:rsidP="007B6DD6">
      <w:pPr>
        <w:rPr>
          <w:b/>
          <w:bCs/>
        </w:rPr>
      </w:pPr>
      <w:r w:rsidRPr="00505A7A">
        <w:rPr>
          <w:b/>
          <w:bCs/>
          <w:noProof/>
        </w:rPr>
        <w:drawing>
          <wp:anchor distT="0" distB="0" distL="114300" distR="114300" simplePos="0" relativeHeight="251400704" behindDoc="0" locked="0" layoutInCell="1" allowOverlap="1" wp14:anchorId="61B6B147" wp14:editId="1E2D9D47">
            <wp:simplePos x="0" y="0"/>
            <wp:positionH relativeFrom="column">
              <wp:posOffset>641350</wp:posOffset>
            </wp:positionH>
            <wp:positionV relativeFrom="paragraph">
              <wp:posOffset>222885</wp:posOffset>
            </wp:positionV>
            <wp:extent cx="5448772" cy="320068"/>
            <wp:effectExtent l="0" t="0" r="0" b="3810"/>
            <wp:wrapNone/>
            <wp:docPr id="287181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181604" name=""/>
                    <pic:cNvPicPr/>
                  </pic:nvPicPr>
                  <pic:blipFill>
                    <a:blip r:embed="rId92">
                      <a:extLst>
                        <a:ext uri="{28A0092B-C50C-407E-A947-70E740481C1C}">
                          <a14:useLocalDpi xmlns:a14="http://schemas.microsoft.com/office/drawing/2010/main" val="0"/>
                        </a:ext>
                      </a:extLst>
                    </a:blip>
                    <a:stretch>
                      <a:fillRect/>
                    </a:stretch>
                  </pic:blipFill>
                  <pic:spPr>
                    <a:xfrm>
                      <a:off x="0" y="0"/>
                      <a:ext cx="5448772" cy="320068"/>
                    </a:xfrm>
                    <a:prstGeom prst="rect">
                      <a:avLst/>
                    </a:prstGeom>
                  </pic:spPr>
                </pic:pic>
              </a:graphicData>
            </a:graphic>
            <wp14:sizeRelH relativeFrom="page">
              <wp14:pctWidth>0</wp14:pctWidth>
            </wp14:sizeRelH>
            <wp14:sizeRelV relativeFrom="page">
              <wp14:pctHeight>0</wp14:pctHeight>
            </wp14:sizeRelV>
          </wp:anchor>
        </w:drawing>
      </w:r>
    </w:p>
    <w:p w14:paraId="52CC8F45" w14:textId="77777777" w:rsidR="007B6DD6" w:rsidRDefault="007B6DD6" w:rsidP="007B6DD6">
      <w:pPr>
        <w:rPr>
          <w:b/>
          <w:bCs/>
        </w:rPr>
      </w:pPr>
    </w:p>
    <w:p w14:paraId="0CA1300C" w14:textId="77D1B676" w:rsidR="007B6DD6" w:rsidRDefault="0042220A" w:rsidP="007B6DD6">
      <w:r w:rsidRPr="00F35C90">
        <w:rPr>
          <w:noProof/>
        </w:rPr>
        <w:drawing>
          <wp:anchor distT="0" distB="0" distL="114300" distR="114300" simplePos="0" relativeHeight="251648512" behindDoc="0" locked="0" layoutInCell="1" allowOverlap="1" wp14:anchorId="49687BD1" wp14:editId="1D115E11">
            <wp:simplePos x="0" y="0"/>
            <wp:positionH relativeFrom="margin">
              <wp:posOffset>-304801</wp:posOffset>
            </wp:positionH>
            <wp:positionV relativeFrom="paragraph">
              <wp:posOffset>284703</wp:posOffset>
            </wp:positionV>
            <wp:extent cx="3236259" cy="1631755"/>
            <wp:effectExtent l="0" t="0" r="0" b="0"/>
            <wp:wrapNone/>
            <wp:docPr id="663397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397763" name=""/>
                    <pic:cNvPicPr/>
                  </pic:nvPicPr>
                  <pic:blipFill>
                    <a:blip r:embed="rId93">
                      <a:extLst>
                        <a:ext uri="{28A0092B-C50C-407E-A947-70E740481C1C}">
                          <a14:useLocalDpi xmlns:a14="http://schemas.microsoft.com/office/drawing/2010/main" val="0"/>
                        </a:ext>
                      </a:extLst>
                    </a:blip>
                    <a:stretch>
                      <a:fillRect/>
                    </a:stretch>
                  </pic:blipFill>
                  <pic:spPr>
                    <a:xfrm>
                      <a:off x="0" y="0"/>
                      <a:ext cx="3241088" cy="1634190"/>
                    </a:xfrm>
                    <a:prstGeom prst="rect">
                      <a:avLst/>
                    </a:prstGeom>
                  </pic:spPr>
                </pic:pic>
              </a:graphicData>
            </a:graphic>
            <wp14:sizeRelH relativeFrom="page">
              <wp14:pctWidth>0</wp14:pctWidth>
            </wp14:sizeRelH>
            <wp14:sizeRelV relativeFrom="page">
              <wp14:pctHeight>0</wp14:pctHeight>
            </wp14:sizeRelV>
          </wp:anchor>
        </w:drawing>
      </w:r>
      <w:r w:rsidR="007B6DD6">
        <w:t xml:space="preserve">Object are the non-primitive data type in JavaScript. </w:t>
      </w:r>
    </w:p>
    <w:p w14:paraId="1EBCF801" w14:textId="792FA543" w:rsidR="007B6DD6" w:rsidRDefault="0042220A" w:rsidP="007B6DD6">
      <w:r w:rsidRPr="006E4252">
        <w:rPr>
          <w:noProof/>
        </w:rPr>
        <w:drawing>
          <wp:anchor distT="0" distB="0" distL="114300" distR="114300" simplePos="0" relativeHeight="251657728" behindDoc="0" locked="0" layoutInCell="1" allowOverlap="1" wp14:anchorId="63ED3F77" wp14:editId="0F81F3A8">
            <wp:simplePos x="0" y="0"/>
            <wp:positionH relativeFrom="column">
              <wp:posOffset>5239721</wp:posOffset>
            </wp:positionH>
            <wp:positionV relativeFrom="paragraph">
              <wp:posOffset>16771</wp:posOffset>
            </wp:positionV>
            <wp:extent cx="1062318" cy="634876"/>
            <wp:effectExtent l="0" t="0" r="0" b="0"/>
            <wp:wrapNone/>
            <wp:docPr id="1672621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621558" name=""/>
                    <pic:cNvPicPr/>
                  </pic:nvPicPr>
                  <pic:blipFill>
                    <a:blip r:embed="rId94">
                      <a:extLst>
                        <a:ext uri="{28A0092B-C50C-407E-A947-70E740481C1C}">
                          <a14:useLocalDpi xmlns:a14="http://schemas.microsoft.com/office/drawing/2010/main" val="0"/>
                        </a:ext>
                      </a:extLst>
                    </a:blip>
                    <a:stretch>
                      <a:fillRect/>
                    </a:stretch>
                  </pic:blipFill>
                  <pic:spPr>
                    <a:xfrm>
                      <a:off x="0" y="0"/>
                      <a:ext cx="1062318" cy="634876"/>
                    </a:xfrm>
                    <a:prstGeom prst="rect">
                      <a:avLst/>
                    </a:prstGeom>
                  </pic:spPr>
                </pic:pic>
              </a:graphicData>
            </a:graphic>
            <wp14:sizeRelH relativeFrom="page">
              <wp14:pctWidth>0</wp14:pctWidth>
            </wp14:sizeRelH>
            <wp14:sizeRelV relativeFrom="page">
              <wp14:pctHeight>0</wp14:pctHeight>
            </wp14:sizeRelV>
          </wp:anchor>
        </w:drawing>
      </w:r>
      <w:r w:rsidR="00000000">
        <w:rPr>
          <w:noProof/>
        </w:rPr>
        <w:pict w14:anchorId="4B5D4F26">
          <v:shape id="Arrow: Right 9" o:spid="_x0000_s1043" type="#_x0000_t13" style="position:absolute;margin-left:247.5pt;margin-top:12.15pt;width:138pt;height:3.6pt;z-index:251893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" adj="21318" fillcolor="#4472c4 [3204]" strokecolor="#09101d [484]" strokeweight="1pt"/>
        </w:pict>
      </w:r>
    </w:p>
    <w:p w14:paraId="52830851" w14:textId="115B5DF1" w:rsidR="007B6DD6" w:rsidRDefault="007B6DD6" w:rsidP="007B6DD6">
      <w:pPr>
        <w:tabs>
          <w:tab w:val="left" w:pos="230"/>
        </w:tabs>
      </w:pPr>
      <w:r>
        <w:tab/>
      </w:r>
    </w:p>
    <w:p w14:paraId="07E2EFFC" w14:textId="1BB0F335" w:rsidR="007B6DD6" w:rsidRDefault="007B6DD6" w:rsidP="007B6DD6">
      <w:pPr>
        <w:jc w:val="center"/>
      </w:pPr>
    </w:p>
    <w:p w14:paraId="054EE9A2" w14:textId="77777777" w:rsidR="007B6DD6" w:rsidRDefault="007B6DD6" w:rsidP="001D6803"/>
    <w:p w14:paraId="738C6295" w14:textId="77777777" w:rsidR="00F86351" w:rsidRDefault="00F86351" w:rsidP="00F86351">
      <w:pPr>
        <w:pStyle w:val="Heading1"/>
        <w:jc w:val="center"/>
      </w:pPr>
      <w:r>
        <w:lastRenderedPageBreak/>
        <w:t>JavaScript Arrays</w:t>
      </w:r>
    </w:p>
    <w:p w14:paraId="6BAED933" w14:textId="50DF2C5D" w:rsidR="00F86351" w:rsidRDefault="00F86351" w:rsidP="00F86351">
      <w:r w:rsidRPr="00D76F9E">
        <w:rPr>
          <w:noProof/>
        </w:rPr>
        <w:drawing>
          <wp:anchor distT="0" distB="0" distL="114300" distR="114300" simplePos="0" relativeHeight="251404800" behindDoc="0" locked="0" layoutInCell="1" allowOverlap="1" wp14:anchorId="2DCF6919" wp14:editId="5A7E649E">
            <wp:simplePos x="0" y="0"/>
            <wp:positionH relativeFrom="margin">
              <wp:posOffset>-819302</wp:posOffset>
            </wp:positionH>
            <wp:positionV relativeFrom="paragraph">
              <wp:posOffset>204012</wp:posOffset>
            </wp:positionV>
            <wp:extent cx="3299155" cy="762898"/>
            <wp:effectExtent l="0" t="0" r="0" b="0"/>
            <wp:wrapNone/>
            <wp:docPr id="1473857343"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857343" name="Picture 1" descr="A computer code with text&#10;&#10;Description automatically generated with medium confidence"/>
                    <pic:cNvPicPr/>
                  </pic:nvPicPr>
                  <pic:blipFill>
                    <a:blip r:embed="rId95">
                      <a:extLst>
                        <a:ext uri="{28A0092B-C50C-407E-A947-70E740481C1C}">
                          <a14:useLocalDpi xmlns:a14="http://schemas.microsoft.com/office/drawing/2010/main" val="0"/>
                        </a:ext>
                      </a:extLst>
                    </a:blip>
                    <a:stretch>
                      <a:fillRect/>
                    </a:stretch>
                  </pic:blipFill>
                  <pic:spPr>
                    <a:xfrm>
                      <a:off x="0" y="0"/>
                      <a:ext cx="3299155" cy="762898"/>
                    </a:xfrm>
                    <a:prstGeom prst="rect">
                      <a:avLst/>
                    </a:prstGeom>
                  </pic:spPr>
                </pic:pic>
              </a:graphicData>
            </a:graphic>
            <wp14:sizeRelH relativeFrom="page">
              <wp14:pctWidth>0</wp14:pctWidth>
            </wp14:sizeRelH>
            <wp14:sizeRelV relativeFrom="page">
              <wp14:pctHeight>0</wp14:pctHeight>
            </wp14:sizeRelV>
          </wp:anchor>
        </w:drawing>
      </w:r>
      <w:r>
        <w:t xml:space="preserve">Arrays are variable which can hold more than one value. And values can be </w:t>
      </w:r>
      <w:r w:rsidR="00911C9C">
        <w:t xml:space="preserve">similar or </w:t>
      </w:r>
      <w:r>
        <w:t xml:space="preserve">different type. </w:t>
      </w:r>
    </w:p>
    <w:p w14:paraId="3F65A2ED" w14:textId="77777777" w:rsidR="007B6DD6" w:rsidRDefault="007B6DD6" w:rsidP="00EF1E28"/>
    <w:p w14:paraId="3370A8FC" w14:textId="77777777" w:rsidR="000F7278" w:rsidRDefault="000F7278" w:rsidP="00DC0831">
      <w:pPr>
        <w:tabs>
          <w:tab w:val="left" w:pos="3348"/>
        </w:tabs>
      </w:pPr>
    </w:p>
    <w:p w14:paraId="2B6A20E5" w14:textId="77777777" w:rsidR="00FE6744" w:rsidRDefault="00FE6744" w:rsidP="00DC0831">
      <w:pPr>
        <w:tabs>
          <w:tab w:val="left" w:pos="3348"/>
        </w:tabs>
      </w:pPr>
    </w:p>
    <w:p w14:paraId="61BFF8EB" w14:textId="77777777" w:rsidR="00FE6744" w:rsidRPr="00074414" w:rsidRDefault="00FE6744" w:rsidP="00FE6744">
      <w:r w:rsidRPr="00074414">
        <w:rPr>
          <w:b/>
          <w:bCs/>
          <w:noProof/>
        </w:rPr>
        <w:drawing>
          <wp:anchor distT="0" distB="0" distL="114300" distR="114300" simplePos="0" relativeHeight="251406848" behindDoc="0" locked="0" layoutInCell="1" allowOverlap="1" wp14:anchorId="0FA1F712" wp14:editId="5C72A4F6">
            <wp:simplePos x="0" y="0"/>
            <wp:positionH relativeFrom="column">
              <wp:posOffset>-826617</wp:posOffset>
            </wp:positionH>
            <wp:positionV relativeFrom="paragraph">
              <wp:posOffset>283870</wp:posOffset>
            </wp:positionV>
            <wp:extent cx="3116922" cy="965607"/>
            <wp:effectExtent l="0" t="0" r="7620" b="6350"/>
            <wp:wrapNone/>
            <wp:docPr id="55088386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883868" name="Picture 1" descr="A screenshot of a computer code&#10;&#10;Description automatically generated"/>
                    <pic:cNvPicPr/>
                  </pic:nvPicPr>
                  <pic:blipFill>
                    <a:blip r:embed="rId96">
                      <a:extLst>
                        <a:ext uri="{28A0092B-C50C-407E-A947-70E740481C1C}">
                          <a14:useLocalDpi xmlns:a14="http://schemas.microsoft.com/office/drawing/2010/main" val="0"/>
                        </a:ext>
                      </a:extLst>
                    </a:blip>
                    <a:stretch>
                      <a:fillRect/>
                    </a:stretch>
                  </pic:blipFill>
                  <pic:spPr>
                    <a:xfrm>
                      <a:off x="0" y="0"/>
                      <a:ext cx="3121902" cy="967150"/>
                    </a:xfrm>
                    <a:prstGeom prst="rect">
                      <a:avLst/>
                    </a:prstGeom>
                  </pic:spPr>
                </pic:pic>
              </a:graphicData>
            </a:graphic>
            <wp14:sizeRelH relativeFrom="page">
              <wp14:pctWidth>0</wp14:pctWidth>
            </wp14:sizeRelH>
            <wp14:sizeRelV relativeFrom="page">
              <wp14:pctHeight>0</wp14:pctHeight>
            </wp14:sizeRelV>
          </wp:anchor>
        </w:drawing>
      </w:r>
      <w:r>
        <w:rPr>
          <w:b/>
          <w:bCs/>
        </w:rPr>
        <w:t xml:space="preserve">Accessing the array values : </w:t>
      </w:r>
      <w:r>
        <w:t>we can access the array values with the help of index number.</w:t>
      </w:r>
    </w:p>
    <w:p w14:paraId="1CBD4157" w14:textId="77777777" w:rsidR="00FE6744" w:rsidRDefault="00FE6744" w:rsidP="00FE6744">
      <w:pPr>
        <w:rPr>
          <w:b/>
          <w:bCs/>
        </w:rPr>
      </w:pPr>
      <w:r w:rsidRPr="00787E0E">
        <w:rPr>
          <w:noProof/>
        </w:rPr>
        <w:drawing>
          <wp:anchor distT="0" distB="0" distL="114300" distR="114300" simplePos="0" relativeHeight="251407872" behindDoc="0" locked="0" layoutInCell="1" allowOverlap="1" wp14:anchorId="5A669299" wp14:editId="352F4EE1">
            <wp:simplePos x="0" y="0"/>
            <wp:positionH relativeFrom="column">
              <wp:posOffset>2406701</wp:posOffset>
            </wp:positionH>
            <wp:positionV relativeFrom="paragraph">
              <wp:posOffset>12420</wp:posOffset>
            </wp:positionV>
            <wp:extent cx="556308" cy="762066"/>
            <wp:effectExtent l="0" t="0" r="0" b="0"/>
            <wp:wrapNone/>
            <wp:docPr id="1031652526"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652526" name="Picture 1" descr="A black background with white text&#10;&#10;Description automatically generated"/>
                    <pic:cNvPicPr/>
                  </pic:nvPicPr>
                  <pic:blipFill>
                    <a:blip r:embed="rId97">
                      <a:extLst>
                        <a:ext uri="{28A0092B-C50C-407E-A947-70E740481C1C}">
                          <a14:useLocalDpi xmlns:a14="http://schemas.microsoft.com/office/drawing/2010/main" val="0"/>
                        </a:ext>
                      </a:extLst>
                    </a:blip>
                    <a:stretch>
                      <a:fillRect/>
                    </a:stretch>
                  </pic:blipFill>
                  <pic:spPr>
                    <a:xfrm>
                      <a:off x="0" y="0"/>
                      <a:ext cx="556308" cy="762066"/>
                    </a:xfrm>
                    <a:prstGeom prst="rect">
                      <a:avLst/>
                    </a:prstGeom>
                  </pic:spPr>
                </pic:pic>
              </a:graphicData>
            </a:graphic>
            <wp14:sizeRelH relativeFrom="page">
              <wp14:pctWidth>0</wp14:pctWidth>
            </wp14:sizeRelH>
            <wp14:sizeRelV relativeFrom="page">
              <wp14:pctHeight>0</wp14:pctHeight>
            </wp14:sizeRelV>
          </wp:anchor>
        </w:drawing>
      </w:r>
    </w:p>
    <w:p w14:paraId="238064A6" w14:textId="77777777" w:rsidR="00FE6744" w:rsidRPr="00975B75" w:rsidRDefault="00FE6744" w:rsidP="00FE6744"/>
    <w:p w14:paraId="4B71A47C" w14:textId="77777777" w:rsidR="00FE6744" w:rsidRDefault="00FE6744" w:rsidP="00DC0831">
      <w:pPr>
        <w:tabs>
          <w:tab w:val="left" w:pos="3348"/>
        </w:tabs>
      </w:pPr>
    </w:p>
    <w:p w14:paraId="045CCAC9" w14:textId="77777777" w:rsidR="00B71A00" w:rsidRDefault="00B71A00" w:rsidP="00DC0831">
      <w:pPr>
        <w:tabs>
          <w:tab w:val="left" w:pos="3348"/>
        </w:tabs>
      </w:pPr>
    </w:p>
    <w:p w14:paraId="4688FF93" w14:textId="77777777" w:rsidR="00B71A00" w:rsidRDefault="00B71A00" w:rsidP="00B71A00">
      <w:r w:rsidRPr="00975B75">
        <w:rPr>
          <w:noProof/>
        </w:rPr>
        <w:drawing>
          <wp:anchor distT="0" distB="0" distL="114300" distR="114300" simplePos="0" relativeHeight="251408896" behindDoc="0" locked="0" layoutInCell="1" allowOverlap="1" wp14:anchorId="210FC5CE" wp14:editId="72F1DB96">
            <wp:simplePos x="0" y="0"/>
            <wp:positionH relativeFrom="column">
              <wp:posOffset>-848563</wp:posOffset>
            </wp:positionH>
            <wp:positionV relativeFrom="paragraph">
              <wp:posOffset>282219</wp:posOffset>
            </wp:positionV>
            <wp:extent cx="3825849" cy="394308"/>
            <wp:effectExtent l="0" t="0" r="3810" b="6350"/>
            <wp:wrapNone/>
            <wp:docPr id="989199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199406" name=""/>
                    <pic:cNvPicPr/>
                  </pic:nvPicPr>
                  <pic:blipFill>
                    <a:blip r:embed="rId98">
                      <a:extLst>
                        <a:ext uri="{28A0092B-C50C-407E-A947-70E740481C1C}">
                          <a14:useLocalDpi xmlns:a14="http://schemas.microsoft.com/office/drawing/2010/main" val="0"/>
                        </a:ext>
                      </a:extLst>
                    </a:blip>
                    <a:stretch>
                      <a:fillRect/>
                    </a:stretch>
                  </pic:blipFill>
                  <pic:spPr>
                    <a:xfrm>
                      <a:off x="0" y="0"/>
                      <a:ext cx="3901734" cy="402129"/>
                    </a:xfrm>
                    <a:prstGeom prst="rect">
                      <a:avLst/>
                    </a:prstGeom>
                  </pic:spPr>
                </pic:pic>
              </a:graphicData>
            </a:graphic>
            <wp14:sizeRelH relativeFrom="page">
              <wp14:pctWidth>0</wp14:pctWidth>
            </wp14:sizeRelH>
            <wp14:sizeRelV relativeFrom="page">
              <wp14:pctHeight>0</wp14:pctHeight>
            </wp14:sizeRelV>
          </wp:anchor>
        </w:drawing>
      </w:r>
      <w:r>
        <w:rPr>
          <w:b/>
          <w:bCs/>
        </w:rPr>
        <w:t xml:space="preserve">Finding the length of the array : </w:t>
      </w:r>
      <w:r>
        <w:t xml:space="preserve">We can find the length of an array using </w:t>
      </w:r>
      <w:r>
        <w:rPr>
          <w:b/>
          <w:bCs/>
        </w:rPr>
        <w:t xml:space="preserve">length </w:t>
      </w:r>
      <w:r>
        <w:t>property</w:t>
      </w:r>
    </w:p>
    <w:p w14:paraId="10C18572" w14:textId="77777777" w:rsidR="00B71A00" w:rsidRDefault="00B71A00" w:rsidP="00B71A00">
      <w:r w:rsidRPr="00671C0E">
        <w:rPr>
          <w:noProof/>
        </w:rPr>
        <w:drawing>
          <wp:anchor distT="0" distB="0" distL="114300" distR="114300" simplePos="0" relativeHeight="251410944" behindDoc="0" locked="0" layoutInCell="1" allowOverlap="1" wp14:anchorId="0B568D18" wp14:editId="6D2575B8">
            <wp:simplePos x="0" y="0"/>
            <wp:positionH relativeFrom="column">
              <wp:posOffset>3021178</wp:posOffset>
            </wp:positionH>
            <wp:positionV relativeFrom="paragraph">
              <wp:posOffset>3785</wp:posOffset>
            </wp:positionV>
            <wp:extent cx="281940" cy="395020"/>
            <wp:effectExtent l="0" t="0" r="3810" b="5080"/>
            <wp:wrapNone/>
            <wp:docPr id="1402508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508746" name=""/>
                    <pic:cNvPicPr/>
                  </pic:nvPicPr>
                  <pic:blipFill>
                    <a:blip r:embed="rId99">
                      <a:extLst>
                        <a:ext uri="{28A0092B-C50C-407E-A947-70E740481C1C}">
                          <a14:useLocalDpi xmlns:a14="http://schemas.microsoft.com/office/drawing/2010/main" val="0"/>
                        </a:ext>
                      </a:extLst>
                    </a:blip>
                    <a:stretch>
                      <a:fillRect/>
                    </a:stretch>
                  </pic:blipFill>
                  <pic:spPr>
                    <a:xfrm>
                      <a:off x="0" y="0"/>
                      <a:ext cx="282349" cy="395593"/>
                    </a:xfrm>
                    <a:prstGeom prst="rect">
                      <a:avLst/>
                    </a:prstGeom>
                  </pic:spPr>
                </pic:pic>
              </a:graphicData>
            </a:graphic>
            <wp14:sizeRelH relativeFrom="page">
              <wp14:pctWidth>0</wp14:pctWidth>
            </wp14:sizeRelH>
            <wp14:sizeRelV relativeFrom="page">
              <wp14:pctHeight>0</wp14:pctHeight>
            </wp14:sizeRelV>
          </wp:anchor>
        </w:drawing>
      </w:r>
    </w:p>
    <w:p w14:paraId="6B290E20" w14:textId="77777777" w:rsidR="00B71A00" w:rsidRDefault="00B71A00" w:rsidP="00B71A00"/>
    <w:p w14:paraId="608BEC2D" w14:textId="77777777" w:rsidR="00231085" w:rsidRDefault="00231085" w:rsidP="00231085">
      <w:r w:rsidRPr="005C497C">
        <w:rPr>
          <w:noProof/>
        </w:rPr>
        <w:drawing>
          <wp:anchor distT="0" distB="0" distL="114300" distR="114300" simplePos="0" relativeHeight="251411968" behindDoc="0" locked="0" layoutInCell="1" allowOverlap="1" wp14:anchorId="4C639A72" wp14:editId="512200CA">
            <wp:simplePos x="0" y="0"/>
            <wp:positionH relativeFrom="margin">
              <wp:posOffset>-731520</wp:posOffset>
            </wp:positionH>
            <wp:positionV relativeFrom="paragraph">
              <wp:posOffset>455118</wp:posOffset>
            </wp:positionV>
            <wp:extent cx="3884371" cy="759194"/>
            <wp:effectExtent l="0" t="0" r="1905" b="3175"/>
            <wp:wrapNone/>
            <wp:docPr id="178270622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706224" name="Picture 1" descr="A screenshot of a computer program&#10;&#10;Description automatically generated"/>
                    <pic:cNvPicPr/>
                  </pic:nvPicPr>
                  <pic:blipFill>
                    <a:blip r:embed="rId100">
                      <a:extLst>
                        <a:ext uri="{28A0092B-C50C-407E-A947-70E740481C1C}">
                          <a14:useLocalDpi xmlns:a14="http://schemas.microsoft.com/office/drawing/2010/main" val="0"/>
                        </a:ext>
                      </a:extLst>
                    </a:blip>
                    <a:stretch>
                      <a:fillRect/>
                    </a:stretch>
                  </pic:blipFill>
                  <pic:spPr>
                    <a:xfrm>
                      <a:off x="0" y="0"/>
                      <a:ext cx="3901617" cy="762565"/>
                    </a:xfrm>
                    <a:prstGeom prst="rect">
                      <a:avLst/>
                    </a:prstGeom>
                  </pic:spPr>
                </pic:pic>
              </a:graphicData>
            </a:graphic>
            <wp14:sizeRelH relativeFrom="page">
              <wp14:pctWidth>0</wp14:pctWidth>
            </wp14:sizeRelH>
            <wp14:sizeRelV relativeFrom="page">
              <wp14:pctHeight>0</wp14:pctHeight>
            </wp14:sizeRelV>
          </wp:anchor>
        </w:drawing>
      </w:r>
      <w:r>
        <w:rPr>
          <w:b/>
          <w:bCs/>
        </w:rPr>
        <w:t xml:space="preserve">pop() : </w:t>
      </w:r>
      <w:r>
        <w:t>Removes last element from an array. And also this method return the element which got removed.</w:t>
      </w:r>
    </w:p>
    <w:p w14:paraId="72F068DD" w14:textId="77777777" w:rsidR="00231085" w:rsidRDefault="00231085" w:rsidP="00231085">
      <w:r w:rsidRPr="009E5BAE">
        <w:rPr>
          <w:noProof/>
        </w:rPr>
        <w:drawing>
          <wp:anchor distT="0" distB="0" distL="114300" distR="114300" simplePos="0" relativeHeight="251412992" behindDoc="0" locked="0" layoutInCell="1" allowOverlap="1" wp14:anchorId="4F114F63" wp14:editId="2085236C">
            <wp:simplePos x="0" y="0"/>
            <wp:positionH relativeFrom="column">
              <wp:posOffset>3299130</wp:posOffset>
            </wp:positionH>
            <wp:positionV relativeFrom="paragraph">
              <wp:posOffset>6959</wp:posOffset>
            </wp:positionV>
            <wp:extent cx="1600200" cy="853440"/>
            <wp:effectExtent l="0" t="0" r="0" b="3810"/>
            <wp:wrapNone/>
            <wp:docPr id="106968033" name="Picture 1" descr="A number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68033" name="Picture 1" descr="A number on a black background&#10;&#10;Description automatically generated"/>
                    <pic:cNvPicPr/>
                  </pic:nvPicPr>
                  <pic:blipFill>
                    <a:blip r:embed="rId101">
                      <a:extLst>
                        <a:ext uri="{28A0092B-C50C-407E-A947-70E740481C1C}">
                          <a14:useLocalDpi xmlns:a14="http://schemas.microsoft.com/office/drawing/2010/main" val="0"/>
                        </a:ext>
                      </a:extLst>
                    </a:blip>
                    <a:stretch>
                      <a:fillRect/>
                    </a:stretch>
                  </pic:blipFill>
                  <pic:spPr>
                    <a:xfrm>
                      <a:off x="0" y="0"/>
                      <a:ext cx="1600200" cy="853440"/>
                    </a:xfrm>
                    <a:prstGeom prst="rect">
                      <a:avLst/>
                    </a:prstGeom>
                  </pic:spPr>
                </pic:pic>
              </a:graphicData>
            </a:graphic>
            <wp14:sizeRelH relativeFrom="page">
              <wp14:pctWidth>0</wp14:pctWidth>
            </wp14:sizeRelH>
            <wp14:sizeRelV relativeFrom="page">
              <wp14:pctHeight>0</wp14:pctHeight>
            </wp14:sizeRelV>
          </wp:anchor>
        </w:drawing>
      </w:r>
    </w:p>
    <w:p w14:paraId="0BF3E36B" w14:textId="77777777" w:rsidR="00231085" w:rsidRDefault="00231085" w:rsidP="00231085"/>
    <w:p w14:paraId="26684089" w14:textId="77777777" w:rsidR="00231085" w:rsidRDefault="00231085" w:rsidP="00231085">
      <w:pPr>
        <w:tabs>
          <w:tab w:val="left" w:pos="5495"/>
        </w:tabs>
      </w:pPr>
    </w:p>
    <w:p w14:paraId="0880983F" w14:textId="77777777" w:rsidR="00231085" w:rsidRDefault="00231085" w:rsidP="00231085">
      <w:pPr>
        <w:tabs>
          <w:tab w:val="left" w:pos="5495"/>
        </w:tabs>
      </w:pPr>
    </w:p>
    <w:p w14:paraId="485D5F82" w14:textId="77777777" w:rsidR="00231085" w:rsidRDefault="00231085" w:rsidP="00231085">
      <w:pPr>
        <w:tabs>
          <w:tab w:val="left" w:pos="5495"/>
        </w:tabs>
      </w:pPr>
      <w:r>
        <w:rPr>
          <w:b/>
          <w:bCs/>
        </w:rPr>
        <w:t xml:space="preserve">push() : </w:t>
      </w:r>
      <w:r>
        <w:t>Add a new element at the end of an array. And also this method return  the new array length.</w:t>
      </w:r>
    </w:p>
    <w:p w14:paraId="4125E807" w14:textId="77777777" w:rsidR="00231085" w:rsidRDefault="00231085" w:rsidP="00231085">
      <w:pPr>
        <w:tabs>
          <w:tab w:val="left" w:pos="5495"/>
        </w:tabs>
      </w:pPr>
      <w:r w:rsidRPr="00FE2AE8">
        <w:rPr>
          <w:noProof/>
        </w:rPr>
        <w:drawing>
          <wp:anchor distT="0" distB="0" distL="114300" distR="114300" simplePos="0" relativeHeight="251415040" behindDoc="0" locked="0" layoutInCell="1" allowOverlap="1" wp14:anchorId="605FE500" wp14:editId="2E554F82">
            <wp:simplePos x="0" y="0"/>
            <wp:positionH relativeFrom="column">
              <wp:posOffset>-832722</wp:posOffset>
            </wp:positionH>
            <wp:positionV relativeFrom="paragraph">
              <wp:posOffset>3785</wp:posOffset>
            </wp:positionV>
            <wp:extent cx="3760622" cy="999251"/>
            <wp:effectExtent l="0" t="0" r="0" b="0"/>
            <wp:wrapNone/>
            <wp:docPr id="14454368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43683" name="Picture 1" descr="A screenshot of a computer program&#10;&#10;Description automatically generated"/>
                    <pic:cNvPicPr/>
                  </pic:nvPicPr>
                  <pic:blipFill>
                    <a:blip r:embed="rId102">
                      <a:extLst>
                        <a:ext uri="{28A0092B-C50C-407E-A947-70E740481C1C}">
                          <a14:useLocalDpi xmlns:a14="http://schemas.microsoft.com/office/drawing/2010/main" val="0"/>
                        </a:ext>
                      </a:extLst>
                    </a:blip>
                    <a:stretch>
                      <a:fillRect/>
                    </a:stretch>
                  </pic:blipFill>
                  <pic:spPr>
                    <a:xfrm>
                      <a:off x="0" y="0"/>
                      <a:ext cx="3760622" cy="999251"/>
                    </a:xfrm>
                    <a:prstGeom prst="rect">
                      <a:avLst/>
                    </a:prstGeom>
                  </pic:spPr>
                </pic:pic>
              </a:graphicData>
            </a:graphic>
            <wp14:sizeRelH relativeFrom="page">
              <wp14:pctWidth>0</wp14:pctWidth>
            </wp14:sizeRelH>
            <wp14:sizeRelV relativeFrom="page">
              <wp14:pctHeight>0</wp14:pctHeight>
            </wp14:sizeRelV>
          </wp:anchor>
        </w:drawing>
      </w:r>
    </w:p>
    <w:p w14:paraId="66431A4D" w14:textId="77777777" w:rsidR="00231085" w:rsidRDefault="00231085" w:rsidP="00231085">
      <w:pPr>
        <w:tabs>
          <w:tab w:val="left" w:pos="5495"/>
        </w:tabs>
      </w:pPr>
      <w:r w:rsidRPr="0053219B">
        <w:rPr>
          <w:noProof/>
        </w:rPr>
        <w:drawing>
          <wp:anchor distT="0" distB="0" distL="114300" distR="114300" simplePos="0" relativeHeight="251416064" behindDoc="0" locked="0" layoutInCell="1" allowOverlap="1" wp14:anchorId="2E37F46D" wp14:editId="19D7EB12">
            <wp:simplePos x="0" y="0"/>
            <wp:positionH relativeFrom="column">
              <wp:posOffset>3042717</wp:posOffset>
            </wp:positionH>
            <wp:positionV relativeFrom="paragraph">
              <wp:posOffset>3353</wp:posOffset>
            </wp:positionV>
            <wp:extent cx="3291840" cy="412298"/>
            <wp:effectExtent l="0" t="0" r="3810" b="6985"/>
            <wp:wrapNone/>
            <wp:docPr id="96065344" name="Picture 1" descr="A green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65344" name="Picture 1" descr="A green text on a black background&#10;&#10;Description automatically generated"/>
                    <pic:cNvPicPr/>
                  </pic:nvPicPr>
                  <pic:blipFill>
                    <a:blip r:embed="rId103">
                      <a:extLst>
                        <a:ext uri="{28A0092B-C50C-407E-A947-70E740481C1C}">
                          <a14:useLocalDpi xmlns:a14="http://schemas.microsoft.com/office/drawing/2010/main" val="0"/>
                        </a:ext>
                      </a:extLst>
                    </a:blip>
                    <a:stretch>
                      <a:fillRect/>
                    </a:stretch>
                  </pic:blipFill>
                  <pic:spPr>
                    <a:xfrm>
                      <a:off x="0" y="0"/>
                      <a:ext cx="3291840" cy="412298"/>
                    </a:xfrm>
                    <a:prstGeom prst="rect">
                      <a:avLst/>
                    </a:prstGeom>
                  </pic:spPr>
                </pic:pic>
              </a:graphicData>
            </a:graphic>
            <wp14:sizeRelH relativeFrom="page">
              <wp14:pctWidth>0</wp14:pctWidth>
            </wp14:sizeRelH>
            <wp14:sizeRelV relativeFrom="page">
              <wp14:pctHeight>0</wp14:pctHeight>
            </wp14:sizeRelV>
          </wp:anchor>
        </w:drawing>
      </w:r>
      <w:r>
        <w:tab/>
      </w:r>
    </w:p>
    <w:p w14:paraId="3754D9EF" w14:textId="77777777" w:rsidR="00231085" w:rsidRDefault="00231085" w:rsidP="00231085">
      <w:pPr>
        <w:tabs>
          <w:tab w:val="left" w:pos="5495"/>
        </w:tabs>
      </w:pPr>
      <w:r>
        <w:tab/>
      </w:r>
    </w:p>
    <w:p w14:paraId="4D39771F" w14:textId="77777777" w:rsidR="00231085" w:rsidRDefault="00231085" w:rsidP="00231085">
      <w:pPr>
        <w:tabs>
          <w:tab w:val="left" w:pos="5495"/>
        </w:tabs>
      </w:pPr>
    </w:p>
    <w:p w14:paraId="309BBD2D" w14:textId="77777777" w:rsidR="00231085" w:rsidRDefault="00231085" w:rsidP="00231085">
      <w:pPr>
        <w:tabs>
          <w:tab w:val="left" w:pos="5495"/>
        </w:tabs>
      </w:pPr>
      <w:r w:rsidRPr="006741D2">
        <w:rPr>
          <w:noProof/>
        </w:rPr>
        <w:drawing>
          <wp:anchor distT="0" distB="0" distL="114300" distR="114300" simplePos="0" relativeHeight="251418112" behindDoc="0" locked="0" layoutInCell="1" allowOverlap="1" wp14:anchorId="6ED58095" wp14:editId="43A45B89">
            <wp:simplePos x="0" y="0"/>
            <wp:positionH relativeFrom="page">
              <wp:posOffset>80467</wp:posOffset>
            </wp:positionH>
            <wp:positionV relativeFrom="paragraph">
              <wp:posOffset>284328</wp:posOffset>
            </wp:positionV>
            <wp:extent cx="4718304" cy="1260369"/>
            <wp:effectExtent l="0" t="0" r="6350" b="0"/>
            <wp:wrapNone/>
            <wp:docPr id="846845021" name="Picture 1" descr="A computer cod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845021" name="Picture 1" descr="A computer code with white text&#10;&#10;Description automatically generated"/>
                    <pic:cNvPicPr/>
                  </pic:nvPicPr>
                  <pic:blipFill>
                    <a:blip r:embed="rId104">
                      <a:extLst>
                        <a:ext uri="{28A0092B-C50C-407E-A947-70E740481C1C}">
                          <a14:useLocalDpi xmlns:a14="http://schemas.microsoft.com/office/drawing/2010/main" val="0"/>
                        </a:ext>
                      </a:extLst>
                    </a:blip>
                    <a:stretch>
                      <a:fillRect/>
                    </a:stretch>
                  </pic:blipFill>
                  <pic:spPr>
                    <a:xfrm>
                      <a:off x="0" y="0"/>
                      <a:ext cx="4718304" cy="1260369"/>
                    </a:xfrm>
                    <a:prstGeom prst="rect">
                      <a:avLst/>
                    </a:prstGeom>
                  </pic:spPr>
                </pic:pic>
              </a:graphicData>
            </a:graphic>
            <wp14:sizeRelH relativeFrom="page">
              <wp14:pctWidth>0</wp14:pctWidth>
            </wp14:sizeRelH>
            <wp14:sizeRelV relativeFrom="page">
              <wp14:pctHeight>0</wp14:pctHeight>
            </wp14:sizeRelV>
          </wp:anchor>
        </w:drawing>
      </w:r>
      <w:r>
        <w:rPr>
          <w:b/>
          <w:bCs/>
        </w:rPr>
        <w:t xml:space="preserve">shift : </w:t>
      </w:r>
      <w:r>
        <w:t>Removes first element from an array. This method return  the element which got removed</w:t>
      </w:r>
    </w:p>
    <w:p w14:paraId="61B523D0" w14:textId="77777777" w:rsidR="00231085" w:rsidRDefault="00231085" w:rsidP="00231085">
      <w:pPr>
        <w:tabs>
          <w:tab w:val="left" w:pos="5495"/>
        </w:tabs>
      </w:pPr>
    </w:p>
    <w:p w14:paraId="7D2BD2CD" w14:textId="77777777" w:rsidR="00231085" w:rsidRDefault="00231085" w:rsidP="00231085">
      <w:pPr>
        <w:tabs>
          <w:tab w:val="left" w:pos="7039"/>
        </w:tabs>
      </w:pPr>
      <w:r w:rsidRPr="003F4D59">
        <w:rPr>
          <w:noProof/>
        </w:rPr>
        <w:drawing>
          <wp:anchor distT="0" distB="0" distL="114300" distR="114300" simplePos="0" relativeHeight="251420160" behindDoc="0" locked="0" layoutInCell="1" allowOverlap="1" wp14:anchorId="56C2BE14" wp14:editId="426C27C7">
            <wp:simplePos x="0" y="0"/>
            <wp:positionH relativeFrom="column">
              <wp:posOffset>3972154</wp:posOffset>
            </wp:positionH>
            <wp:positionV relativeFrom="paragraph">
              <wp:posOffset>137719</wp:posOffset>
            </wp:positionV>
            <wp:extent cx="2522220" cy="518160"/>
            <wp:effectExtent l="0" t="0" r="0" b="0"/>
            <wp:wrapNone/>
            <wp:docPr id="98381441" name="Picture 1" descr="A black background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81441" name="Picture 1" descr="A black background with green text&#10;&#10;Description automatically generated"/>
                    <pic:cNvPicPr/>
                  </pic:nvPicPr>
                  <pic:blipFill>
                    <a:blip r:embed="rId105">
                      <a:extLst>
                        <a:ext uri="{28A0092B-C50C-407E-A947-70E740481C1C}">
                          <a14:useLocalDpi xmlns:a14="http://schemas.microsoft.com/office/drawing/2010/main" val="0"/>
                        </a:ext>
                      </a:extLst>
                    </a:blip>
                    <a:stretch>
                      <a:fillRect/>
                    </a:stretch>
                  </pic:blipFill>
                  <pic:spPr>
                    <a:xfrm>
                      <a:off x="0" y="0"/>
                      <a:ext cx="2522220" cy="518160"/>
                    </a:xfrm>
                    <a:prstGeom prst="rect">
                      <a:avLst/>
                    </a:prstGeom>
                  </pic:spPr>
                </pic:pic>
              </a:graphicData>
            </a:graphic>
            <wp14:sizeRelH relativeFrom="page">
              <wp14:pctWidth>0</wp14:pctWidth>
            </wp14:sizeRelH>
            <wp14:sizeRelV relativeFrom="page">
              <wp14:pctHeight>0</wp14:pctHeight>
            </wp14:sizeRelV>
          </wp:anchor>
        </w:drawing>
      </w:r>
      <w:r>
        <w:tab/>
      </w:r>
    </w:p>
    <w:p w14:paraId="1543066D" w14:textId="77777777" w:rsidR="00231085" w:rsidRPr="00E84054" w:rsidRDefault="00231085" w:rsidP="00231085"/>
    <w:p w14:paraId="475A3221" w14:textId="77777777" w:rsidR="00231085" w:rsidRPr="00E84054" w:rsidRDefault="00231085" w:rsidP="00231085"/>
    <w:p w14:paraId="6A41EE1C" w14:textId="77777777" w:rsidR="00231085" w:rsidRDefault="00231085" w:rsidP="00231085"/>
    <w:p w14:paraId="0F8626C0" w14:textId="77777777" w:rsidR="00231085" w:rsidRDefault="00231085" w:rsidP="00231085"/>
    <w:p w14:paraId="7E588501" w14:textId="5D93F0B5" w:rsidR="00231085" w:rsidRDefault="00231085" w:rsidP="00231085">
      <w:r w:rsidRPr="00605CFF">
        <w:rPr>
          <w:noProof/>
        </w:rPr>
        <w:lastRenderedPageBreak/>
        <w:drawing>
          <wp:anchor distT="0" distB="0" distL="114300" distR="114300" simplePos="0" relativeHeight="251422208" behindDoc="0" locked="0" layoutInCell="1" allowOverlap="1" wp14:anchorId="72B9EF05" wp14:editId="64F02621">
            <wp:simplePos x="0" y="0"/>
            <wp:positionH relativeFrom="margin">
              <wp:posOffset>-738835</wp:posOffset>
            </wp:positionH>
            <wp:positionV relativeFrom="paragraph">
              <wp:posOffset>311836</wp:posOffset>
            </wp:positionV>
            <wp:extent cx="4484218" cy="1117932"/>
            <wp:effectExtent l="0" t="0" r="0" b="6350"/>
            <wp:wrapNone/>
            <wp:docPr id="151925319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253192" name="Picture 1" descr="A screenshot of a computer program&#10;&#10;Description automatically generated"/>
                    <pic:cNvPicPr/>
                  </pic:nvPicPr>
                  <pic:blipFill>
                    <a:blip r:embed="rId106">
                      <a:extLst>
                        <a:ext uri="{28A0092B-C50C-407E-A947-70E740481C1C}">
                          <a14:useLocalDpi xmlns:a14="http://schemas.microsoft.com/office/drawing/2010/main" val="0"/>
                        </a:ext>
                      </a:extLst>
                    </a:blip>
                    <a:stretch>
                      <a:fillRect/>
                    </a:stretch>
                  </pic:blipFill>
                  <pic:spPr>
                    <a:xfrm>
                      <a:off x="0" y="0"/>
                      <a:ext cx="4484218" cy="1117932"/>
                    </a:xfrm>
                    <a:prstGeom prst="rect">
                      <a:avLst/>
                    </a:prstGeom>
                  </pic:spPr>
                </pic:pic>
              </a:graphicData>
            </a:graphic>
            <wp14:sizeRelH relativeFrom="page">
              <wp14:pctWidth>0</wp14:pctWidth>
            </wp14:sizeRelH>
            <wp14:sizeRelV relativeFrom="page">
              <wp14:pctHeight>0</wp14:pctHeight>
            </wp14:sizeRelV>
          </wp:anchor>
        </w:drawing>
      </w:r>
      <w:r>
        <w:rPr>
          <w:b/>
          <w:bCs/>
        </w:rPr>
        <w:t xml:space="preserve">unshit : </w:t>
      </w:r>
      <w:r>
        <w:t>Add a new element to the first on an array. This method returns the new array length.</w:t>
      </w:r>
    </w:p>
    <w:p w14:paraId="0752C573" w14:textId="77777777" w:rsidR="00916A6E" w:rsidRDefault="00916A6E" w:rsidP="00231085"/>
    <w:p w14:paraId="7EE27E17" w14:textId="77777777" w:rsidR="00916A6E" w:rsidRDefault="00231085" w:rsidP="00231085">
      <w:pPr>
        <w:tabs>
          <w:tab w:val="left" w:pos="6474"/>
        </w:tabs>
      </w:pPr>
      <w:r w:rsidRPr="00327409">
        <w:rPr>
          <w:noProof/>
        </w:rPr>
        <w:drawing>
          <wp:anchor distT="0" distB="0" distL="114300" distR="114300" simplePos="0" relativeHeight="251423232" behindDoc="0" locked="0" layoutInCell="1" allowOverlap="1" wp14:anchorId="2107FA81" wp14:editId="6BF3AC8F">
            <wp:simplePos x="0" y="0"/>
            <wp:positionH relativeFrom="margin">
              <wp:posOffset>3891407</wp:posOffset>
            </wp:positionH>
            <wp:positionV relativeFrom="paragraph">
              <wp:posOffset>106579</wp:posOffset>
            </wp:positionV>
            <wp:extent cx="2684679" cy="285821"/>
            <wp:effectExtent l="0" t="0" r="1905" b="0"/>
            <wp:wrapNone/>
            <wp:docPr id="972148646" name="Picture 1" descr="A green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148646" name="Picture 1" descr="A green text on a black background&#10;&#10;Description automatically generated"/>
                    <pic:cNvPicPr/>
                  </pic:nvPicPr>
                  <pic:blipFill>
                    <a:blip r:embed="rId107">
                      <a:extLst>
                        <a:ext uri="{28A0092B-C50C-407E-A947-70E740481C1C}">
                          <a14:useLocalDpi xmlns:a14="http://schemas.microsoft.com/office/drawing/2010/main" val="0"/>
                        </a:ext>
                      </a:extLst>
                    </a:blip>
                    <a:stretch>
                      <a:fillRect/>
                    </a:stretch>
                  </pic:blipFill>
                  <pic:spPr>
                    <a:xfrm>
                      <a:off x="0" y="0"/>
                      <a:ext cx="2684679" cy="285821"/>
                    </a:xfrm>
                    <a:prstGeom prst="rect">
                      <a:avLst/>
                    </a:prstGeom>
                  </pic:spPr>
                </pic:pic>
              </a:graphicData>
            </a:graphic>
            <wp14:sizeRelH relativeFrom="page">
              <wp14:pctWidth>0</wp14:pctWidth>
            </wp14:sizeRelH>
            <wp14:sizeRelV relativeFrom="page">
              <wp14:pctHeight>0</wp14:pctHeight>
            </wp14:sizeRelV>
          </wp:anchor>
        </w:drawing>
      </w:r>
      <w:r w:rsidR="00916A6E">
        <w:tab/>
      </w:r>
    </w:p>
    <w:p w14:paraId="392D7FC5" w14:textId="77777777" w:rsidR="00916A6E" w:rsidRDefault="00916A6E" w:rsidP="00231085">
      <w:pPr>
        <w:tabs>
          <w:tab w:val="left" w:pos="6474"/>
        </w:tabs>
      </w:pPr>
    </w:p>
    <w:p w14:paraId="7EAF519E" w14:textId="77777777" w:rsidR="00916A6E" w:rsidRDefault="00916A6E" w:rsidP="00231085">
      <w:pPr>
        <w:tabs>
          <w:tab w:val="left" w:pos="6474"/>
        </w:tabs>
      </w:pPr>
    </w:p>
    <w:p w14:paraId="3B3CDE49" w14:textId="77777777" w:rsidR="00916A6E" w:rsidRDefault="00916A6E" w:rsidP="00231085">
      <w:pPr>
        <w:tabs>
          <w:tab w:val="left" w:pos="6474"/>
        </w:tabs>
      </w:pPr>
    </w:p>
    <w:p w14:paraId="6AB4E01C" w14:textId="77777777" w:rsidR="0024542D" w:rsidRDefault="0024542D" w:rsidP="0024542D">
      <w:r w:rsidRPr="004740F1">
        <w:rPr>
          <w:b/>
          <w:bCs/>
          <w:noProof/>
        </w:rPr>
        <w:drawing>
          <wp:anchor distT="0" distB="0" distL="114300" distR="114300" simplePos="0" relativeHeight="251425280" behindDoc="0" locked="0" layoutInCell="1" allowOverlap="1" wp14:anchorId="61660E44" wp14:editId="0A9940FF">
            <wp:simplePos x="0" y="0"/>
            <wp:positionH relativeFrom="column">
              <wp:posOffset>1060552</wp:posOffset>
            </wp:positionH>
            <wp:positionV relativeFrom="paragraph">
              <wp:posOffset>253314</wp:posOffset>
            </wp:positionV>
            <wp:extent cx="4023360" cy="297180"/>
            <wp:effectExtent l="190500" t="190500" r="186690" b="198120"/>
            <wp:wrapNone/>
            <wp:docPr id="1967390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390835" name=""/>
                    <pic:cNvPicPr/>
                  </pic:nvPicPr>
                  <pic:blipFill>
                    <a:blip r:embed="rId108">
                      <a:extLst>
                        <a:ext uri="{28A0092B-C50C-407E-A947-70E740481C1C}">
                          <a14:useLocalDpi xmlns:a14="http://schemas.microsoft.com/office/drawing/2010/main" val="0"/>
                        </a:ext>
                      </a:extLst>
                    </a:blip>
                    <a:stretch>
                      <a:fillRect/>
                    </a:stretch>
                  </pic:blipFill>
                  <pic:spPr>
                    <a:xfrm>
                      <a:off x="0" y="0"/>
                      <a:ext cx="4023360" cy="29718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Pr>
          <w:b/>
          <w:bCs/>
        </w:rPr>
        <w:t xml:space="preserve">splice in array : </w:t>
      </w:r>
      <w:r>
        <w:t>Splice method add/remove array element. It changes the original array.</w:t>
      </w:r>
    </w:p>
    <w:p w14:paraId="38067FCB" w14:textId="77777777" w:rsidR="0024542D" w:rsidRDefault="0024542D" w:rsidP="0024542D">
      <w:pPr>
        <w:rPr>
          <w:b/>
          <w:bCs/>
        </w:rPr>
      </w:pPr>
      <w:r>
        <w:rPr>
          <w:b/>
          <w:bCs/>
        </w:rPr>
        <w:t xml:space="preserve">Syntax of Splice : </w:t>
      </w:r>
    </w:p>
    <w:p w14:paraId="0D98C08A" w14:textId="77777777" w:rsidR="0024542D" w:rsidRDefault="0024542D" w:rsidP="0024542D">
      <w:pPr>
        <w:rPr>
          <w:b/>
          <w:bCs/>
        </w:rPr>
      </w:pPr>
    </w:p>
    <w:tbl>
      <w:tblPr>
        <w:tblStyle w:val="TableGrid"/>
        <w:tblpPr w:leftFromText="180" w:rightFromText="180" w:vertAnchor="page" w:horzAnchor="margin" w:tblpY="5485"/>
        <w:tblW w:w="0" w:type="auto"/>
        <w:tblLook w:val="04A0" w:firstRow="1" w:lastRow="0" w:firstColumn="1" w:lastColumn="0" w:noHBand="0" w:noVBand="1"/>
      </w:tblPr>
      <w:tblGrid>
        <w:gridCol w:w="1271"/>
        <w:gridCol w:w="5275"/>
      </w:tblGrid>
      <w:tr w:rsidR="0024542D" w14:paraId="64FCB6F5" w14:textId="77777777" w:rsidTr="0024542D">
        <w:tc>
          <w:tcPr>
            <w:tcW w:w="1271" w:type="dxa"/>
          </w:tcPr>
          <w:p w14:paraId="173D03CA" w14:textId="77777777" w:rsidR="0024542D" w:rsidRDefault="0024542D" w:rsidP="0024542D">
            <w:pPr>
              <w:rPr>
                <w:b/>
                <w:bCs/>
              </w:rPr>
            </w:pPr>
            <w:r>
              <w:rPr>
                <w:b/>
                <w:bCs/>
              </w:rPr>
              <w:t>index</w:t>
            </w:r>
          </w:p>
        </w:tc>
        <w:tc>
          <w:tcPr>
            <w:tcW w:w="5275" w:type="dxa"/>
          </w:tcPr>
          <w:p w14:paraId="1AC725AA" w14:textId="77777777" w:rsidR="0024542D" w:rsidRPr="00305143" w:rsidRDefault="0024542D" w:rsidP="0024542D">
            <w:pPr>
              <w:rPr>
                <w:rFonts w:cstheme="minorHAnsi"/>
                <w:b/>
                <w:bCs/>
              </w:rPr>
            </w:pPr>
            <w:r w:rsidRPr="00305143">
              <w:rPr>
                <w:rFonts w:cstheme="minorHAnsi"/>
                <w:color w:val="000000"/>
                <w:sz w:val="23"/>
                <w:szCs w:val="23"/>
                <w:shd w:val="clear" w:color="auto" w:fill="FFFFFF"/>
              </w:rPr>
              <w:t>Required.</w:t>
            </w:r>
            <w:r>
              <w:rPr>
                <w:rFonts w:cstheme="minorHAnsi"/>
                <w:color w:val="000000"/>
                <w:sz w:val="23"/>
                <w:szCs w:val="23"/>
                <w:shd w:val="clear" w:color="auto" w:fill="FFFFFF"/>
              </w:rPr>
              <w:t xml:space="preserve"> </w:t>
            </w:r>
            <w:r w:rsidRPr="00305143">
              <w:rPr>
                <w:rFonts w:cstheme="minorHAnsi"/>
                <w:color w:val="000000"/>
                <w:sz w:val="23"/>
                <w:szCs w:val="23"/>
                <w:shd w:val="clear" w:color="auto" w:fill="FFFFFF"/>
              </w:rPr>
              <w:t>The index (position) to add or remove items.</w:t>
            </w:r>
          </w:p>
        </w:tc>
      </w:tr>
      <w:tr w:rsidR="0024542D" w14:paraId="268E95B0" w14:textId="77777777" w:rsidTr="0024542D">
        <w:tc>
          <w:tcPr>
            <w:tcW w:w="1271" w:type="dxa"/>
          </w:tcPr>
          <w:p w14:paraId="4E03CACA" w14:textId="77777777" w:rsidR="0024542D" w:rsidRDefault="0024542D" w:rsidP="0024542D">
            <w:pPr>
              <w:rPr>
                <w:b/>
                <w:bCs/>
              </w:rPr>
            </w:pPr>
            <w:r>
              <w:rPr>
                <w:b/>
                <w:bCs/>
              </w:rPr>
              <w:t>How many</w:t>
            </w:r>
          </w:p>
        </w:tc>
        <w:tc>
          <w:tcPr>
            <w:tcW w:w="5275" w:type="dxa"/>
          </w:tcPr>
          <w:p w14:paraId="028795E8" w14:textId="77777777" w:rsidR="0024542D" w:rsidRDefault="0024542D" w:rsidP="0024542D">
            <w:pPr>
              <w:rPr>
                <w:b/>
                <w:bCs/>
              </w:rPr>
            </w:pPr>
            <w:r>
              <w:rPr>
                <w:shd w:val="clear" w:color="auto" w:fill="FFFFFF"/>
              </w:rPr>
              <w:t>Optional. Number of items to be removed.</w:t>
            </w:r>
          </w:p>
        </w:tc>
      </w:tr>
      <w:tr w:rsidR="0024542D" w14:paraId="7A6D675F" w14:textId="77777777" w:rsidTr="0024542D">
        <w:tc>
          <w:tcPr>
            <w:tcW w:w="1271" w:type="dxa"/>
          </w:tcPr>
          <w:p w14:paraId="47114174" w14:textId="77777777" w:rsidR="0024542D" w:rsidRDefault="0024542D" w:rsidP="0024542D">
            <w:pPr>
              <w:rPr>
                <w:b/>
                <w:bCs/>
              </w:rPr>
            </w:pPr>
            <w:r>
              <w:rPr>
                <w:rStyle w:val="Emphasis"/>
                <w:rFonts w:ascii="Verdana" w:hAnsi="Verdana"/>
                <w:color w:val="000000"/>
                <w:sz w:val="23"/>
                <w:szCs w:val="23"/>
                <w:shd w:val="clear" w:color="auto" w:fill="FFFFFF"/>
              </w:rPr>
              <w:t>item1</w:t>
            </w:r>
            <w:r>
              <w:rPr>
                <w:shd w:val="clear" w:color="auto" w:fill="FFFFFF"/>
              </w:rPr>
              <w:t>, ..., </w:t>
            </w:r>
            <w:r>
              <w:rPr>
                <w:rStyle w:val="Emphasis"/>
                <w:rFonts w:ascii="Verdana" w:hAnsi="Verdana"/>
                <w:color w:val="000000"/>
                <w:sz w:val="23"/>
                <w:szCs w:val="23"/>
                <w:shd w:val="clear" w:color="auto" w:fill="FFFFFF"/>
              </w:rPr>
              <w:t>itemX</w:t>
            </w:r>
          </w:p>
        </w:tc>
        <w:tc>
          <w:tcPr>
            <w:tcW w:w="5275" w:type="dxa"/>
          </w:tcPr>
          <w:p w14:paraId="7C08D8AD" w14:textId="77777777" w:rsidR="0024542D" w:rsidRDefault="0024542D" w:rsidP="0024542D">
            <w:pPr>
              <w:rPr>
                <w:b/>
                <w:bCs/>
              </w:rPr>
            </w:pPr>
            <w:r w:rsidRPr="00305143">
              <w:t>Optional.</w:t>
            </w:r>
            <w:r>
              <w:t xml:space="preserve"> </w:t>
            </w:r>
            <w:r w:rsidRPr="00305143">
              <w:t>New elements(s) to be added</w:t>
            </w:r>
            <w:r>
              <w:rPr>
                <w:rFonts w:ascii="Verdana" w:hAnsi="Verdana"/>
                <w:color w:val="000000"/>
                <w:sz w:val="23"/>
                <w:szCs w:val="23"/>
                <w:shd w:val="clear" w:color="auto" w:fill="FFFFFF"/>
              </w:rPr>
              <w:t>.</w:t>
            </w:r>
          </w:p>
        </w:tc>
      </w:tr>
    </w:tbl>
    <w:p w14:paraId="25202B99" w14:textId="77777777" w:rsidR="0024542D" w:rsidRDefault="0024542D" w:rsidP="0024542D">
      <w:pPr>
        <w:rPr>
          <w:b/>
          <w:bCs/>
        </w:rPr>
      </w:pPr>
    </w:p>
    <w:p w14:paraId="41147581" w14:textId="77777777" w:rsidR="0024542D" w:rsidRDefault="0024542D" w:rsidP="0024542D">
      <w:pPr>
        <w:rPr>
          <w:b/>
          <w:bCs/>
        </w:rPr>
      </w:pPr>
    </w:p>
    <w:p w14:paraId="380CA15F" w14:textId="77777777" w:rsidR="0024542D" w:rsidRDefault="0024542D" w:rsidP="0024542D">
      <w:pPr>
        <w:rPr>
          <w:b/>
          <w:bCs/>
        </w:rPr>
      </w:pPr>
    </w:p>
    <w:p w14:paraId="690BC2C2" w14:textId="77777777" w:rsidR="0024542D" w:rsidRDefault="0024542D" w:rsidP="0024542D">
      <w:pPr>
        <w:rPr>
          <w:b/>
          <w:bCs/>
        </w:rPr>
      </w:pPr>
    </w:p>
    <w:p w14:paraId="381F158C" w14:textId="77777777" w:rsidR="0024542D" w:rsidRDefault="0024542D" w:rsidP="0024542D">
      <w:pPr>
        <w:rPr>
          <w:b/>
          <w:bCs/>
        </w:rPr>
      </w:pPr>
      <w:r w:rsidRPr="003E0055">
        <w:rPr>
          <w:b/>
          <w:bCs/>
          <w:noProof/>
        </w:rPr>
        <w:drawing>
          <wp:anchor distT="0" distB="0" distL="114300" distR="114300" simplePos="0" relativeHeight="251426304" behindDoc="0" locked="0" layoutInCell="1" allowOverlap="1" wp14:anchorId="23CEEB03" wp14:editId="345F2F82">
            <wp:simplePos x="0" y="0"/>
            <wp:positionH relativeFrom="margin">
              <wp:posOffset>-907085</wp:posOffset>
            </wp:positionH>
            <wp:positionV relativeFrom="paragraph">
              <wp:posOffset>294971</wp:posOffset>
            </wp:positionV>
            <wp:extent cx="4630522" cy="900864"/>
            <wp:effectExtent l="0" t="0" r="0" b="0"/>
            <wp:wrapNone/>
            <wp:docPr id="1857524018" name="Picture 1" descr="A computer code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524018" name="Picture 1" descr="A computer code with numbers&#10;&#10;Description automatically generated"/>
                    <pic:cNvPicPr/>
                  </pic:nvPicPr>
                  <pic:blipFill>
                    <a:blip r:embed="rId109">
                      <a:extLst>
                        <a:ext uri="{28A0092B-C50C-407E-A947-70E740481C1C}">
                          <a14:useLocalDpi xmlns:a14="http://schemas.microsoft.com/office/drawing/2010/main" val="0"/>
                        </a:ext>
                      </a:extLst>
                    </a:blip>
                    <a:stretch>
                      <a:fillRect/>
                    </a:stretch>
                  </pic:blipFill>
                  <pic:spPr>
                    <a:xfrm>
                      <a:off x="0" y="0"/>
                      <a:ext cx="4630522" cy="900864"/>
                    </a:xfrm>
                    <a:prstGeom prst="rect">
                      <a:avLst/>
                    </a:prstGeom>
                  </pic:spPr>
                </pic:pic>
              </a:graphicData>
            </a:graphic>
            <wp14:sizeRelH relativeFrom="page">
              <wp14:pctWidth>0</wp14:pctWidth>
            </wp14:sizeRelH>
            <wp14:sizeRelV relativeFrom="page">
              <wp14:pctHeight>0</wp14:pctHeight>
            </wp14:sizeRelV>
          </wp:anchor>
        </w:drawing>
      </w:r>
      <w:r w:rsidRPr="00305143">
        <w:rPr>
          <w:b/>
          <w:bCs/>
        </w:rPr>
        <w:t>Add element in the array with the help of Splice</w:t>
      </w:r>
    </w:p>
    <w:p w14:paraId="1B8A642B" w14:textId="77777777" w:rsidR="0024542D" w:rsidRDefault="0024542D" w:rsidP="0024542D">
      <w:pPr>
        <w:rPr>
          <w:b/>
          <w:bCs/>
        </w:rPr>
      </w:pPr>
      <w:r w:rsidRPr="003A45E9">
        <w:rPr>
          <w:noProof/>
        </w:rPr>
        <w:drawing>
          <wp:anchor distT="0" distB="0" distL="114300" distR="114300" simplePos="0" relativeHeight="251427328" behindDoc="0" locked="0" layoutInCell="1" allowOverlap="1" wp14:anchorId="1AFB40E6" wp14:editId="42AE62E5">
            <wp:simplePos x="0" y="0"/>
            <wp:positionH relativeFrom="column">
              <wp:posOffset>3818179</wp:posOffset>
            </wp:positionH>
            <wp:positionV relativeFrom="paragraph">
              <wp:posOffset>9322</wp:posOffset>
            </wp:positionV>
            <wp:extent cx="1783080" cy="998220"/>
            <wp:effectExtent l="0" t="0" r="7620" b="0"/>
            <wp:wrapNone/>
            <wp:docPr id="317014885" name="Picture 1" descr="A number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014885" name="Picture 1" descr="A number on a black background&#10;&#10;Description automatically generated"/>
                    <pic:cNvPicPr/>
                  </pic:nvPicPr>
                  <pic:blipFill>
                    <a:blip r:embed="rId110">
                      <a:extLst>
                        <a:ext uri="{28A0092B-C50C-407E-A947-70E740481C1C}">
                          <a14:useLocalDpi xmlns:a14="http://schemas.microsoft.com/office/drawing/2010/main" val="0"/>
                        </a:ext>
                      </a:extLst>
                    </a:blip>
                    <a:stretch>
                      <a:fillRect/>
                    </a:stretch>
                  </pic:blipFill>
                  <pic:spPr>
                    <a:xfrm>
                      <a:off x="0" y="0"/>
                      <a:ext cx="1783080" cy="998220"/>
                    </a:xfrm>
                    <a:prstGeom prst="rect">
                      <a:avLst/>
                    </a:prstGeom>
                  </pic:spPr>
                </pic:pic>
              </a:graphicData>
            </a:graphic>
            <wp14:sizeRelH relativeFrom="page">
              <wp14:pctWidth>0</wp14:pctWidth>
            </wp14:sizeRelH>
            <wp14:sizeRelV relativeFrom="page">
              <wp14:pctHeight>0</wp14:pctHeight>
            </wp14:sizeRelV>
          </wp:anchor>
        </w:drawing>
      </w:r>
    </w:p>
    <w:p w14:paraId="273183F7" w14:textId="77777777" w:rsidR="0024542D" w:rsidRDefault="0024542D" w:rsidP="0024542D">
      <w:pPr>
        <w:rPr>
          <w:b/>
          <w:bCs/>
        </w:rPr>
      </w:pPr>
    </w:p>
    <w:p w14:paraId="31A05301" w14:textId="77777777" w:rsidR="0024542D" w:rsidRDefault="0024542D" w:rsidP="0024542D">
      <w:pPr>
        <w:rPr>
          <w:b/>
          <w:bCs/>
        </w:rPr>
      </w:pPr>
    </w:p>
    <w:p w14:paraId="25043275" w14:textId="516C5F5F" w:rsidR="0024542D" w:rsidRDefault="0024542D" w:rsidP="0024542D">
      <w:pPr>
        <w:tabs>
          <w:tab w:val="left" w:pos="6083"/>
        </w:tabs>
      </w:pPr>
      <w:r>
        <w:tab/>
      </w:r>
    </w:p>
    <w:p w14:paraId="2D106BFA" w14:textId="0C841700" w:rsidR="0024542D" w:rsidRDefault="0024542D" w:rsidP="0024542D">
      <w:pPr>
        <w:tabs>
          <w:tab w:val="left" w:pos="6083"/>
        </w:tabs>
        <w:rPr>
          <w:b/>
          <w:bCs/>
        </w:rPr>
      </w:pPr>
      <w:r w:rsidRPr="0088388C">
        <w:rPr>
          <w:b/>
          <w:bCs/>
          <w:noProof/>
        </w:rPr>
        <w:drawing>
          <wp:anchor distT="0" distB="0" distL="114300" distR="114300" simplePos="0" relativeHeight="251430400" behindDoc="0" locked="0" layoutInCell="1" allowOverlap="1" wp14:anchorId="056F97BD" wp14:editId="1353EDF2">
            <wp:simplePos x="0" y="0"/>
            <wp:positionH relativeFrom="margin">
              <wp:posOffset>-797356</wp:posOffset>
            </wp:positionH>
            <wp:positionV relativeFrom="paragraph">
              <wp:posOffset>219279</wp:posOffset>
            </wp:positionV>
            <wp:extent cx="4059936" cy="850349"/>
            <wp:effectExtent l="0" t="0" r="0" b="6985"/>
            <wp:wrapNone/>
            <wp:docPr id="1366177070" name="Picture 1" descr="A computer screen shot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177070" name="Picture 1" descr="A computer screen shot of a number&#10;&#10;Description automatically generated"/>
                    <pic:cNvPicPr/>
                  </pic:nvPicPr>
                  <pic:blipFill>
                    <a:blip r:embed="rId111">
                      <a:extLst>
                        <a:ext uri="{28A0092B-C50C-407E-A947-70E740481C1C}">
                          <a14:useLocalDpi xmlns:a14="http://schemas.microsoft.com/office/drawing/2010/main" val="0"/>
                        </a:ext>
                      </a:extLst>
                    </a:blip>
                    <a:stretch>
                      <a:fillRect/>
                    </a:stretch>
                  </pic:blipFill>
                  <pic:spPr>
                    <a:xfrm>
                      <a:off x="0" y="0"/>
                      <a:ext cx="4059936" cy="850349"/>
                    </a:xfrm>
                    <a:prstGeom prst="rect">
                      <a:avLst/>
                    </a:prstGeom>
                  </pic:spPr>
                </pic:pic>
              </a:graphicData>
            </a:graphic>
            <wp14:sizeRelH relativeFrom="page">
              <wp14:pctWidth>0</wp14:pctWidth>
            </wp14:sizeRelH>
            <wp14:sizeRelV relativeFrom="page">
              <wp14:pctHeight>0</wp14:pctHeight>
            </wp14:sizeRelV>
          </wp:anchor>
        </w:drawing>
      </w:r>
      <w:r w:rsidRPr="0088388C">
        <w:rPr>
          <w:b/>
          <w:bCs/>
        </w:rPr>
        <w:t>Delete element in the array with the help of splice.</w:t>
      </w:r>
    </w:p>
    <w:p w14:paraId="6A0B1582" w14:textId="4593ACAF" w:rsidR="0024542D" w:rsidRPr="0088388C" w:rsidRDefault="0077391F" w:rsidP="0024542D">
      <w:pPr>
        <w:tabs>
          <w:tab w:val="left" w:pos="5368"/>
        </w:tabs>
        <w:rPr>
          <w:b/>
          <w:bCs/>
        </w:rPr>
      </w:pPr>
      <w:r w:rsidRPr="00F97EBB">
        <w:rPr>
          <w:b/>
          <w:bCs/>
          <w:noProof/>
        </w:rPr>
        <w:drawing>
          <wp:anchor distT="0" distB="0" distL="114300" distR="114300" simplePos="0" relativeHeight="251440640" behindDoc="0" locked="0" layoutInCell="1" allowOverlap="1" wp14:anchorId="6B230C0A" wp14:editId="6601216C">
            <wp:simplePos x="0" y="0"/>
            <wp:positionH relativeFrom="column">
              <wp:posOffset>3444240</wp:posOffset>
            </wp:positionH>
            <wp:positionV relativeFrom="paragraph">
              <wp:posOffset>186690</wp:posOffset>
            </wp:positionV>
            <wp:extent cx="1463040" cy="304800"/>
            <wp:effectExtent l="0" t="0" r="3810" b="0"/>
            <wp:wrapNone/>
            <wp:docPr id="2092374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374198" name=""/>
                    <pic:cNvPicPr/>
                  </pic:nvPicPr>
                  <pic:blipFill>
                    <a:blip r:embed="rId112">
                      <a:extLst>
                        <a:ext uri="{28A0092B-C50C-407E-A947-70E740481C1C}">
                          <a14:useLocalDpi xmlns:a14="http://schemas.microsoft.com/office/drawing/2010/main" val="0"/>
                        </a:ext>
                      </a:extLst>
                    </a:blip>
                    <a:stretch>
                      <a:fillRect/>
                    </a:stretch>
                  </pic:blipFill>
                  <pic:spPr>
                    <a:xfrm>
                      <a:off x="0" y="0"/>
                      <a:ext cx="1463040" cy="304800"/>
                    </a:xfrm>
                    <a:prstGeom prst="rect">
                      <a:avLst/>
                    </a:prstGeom>
                  </pic:spPr>
                </pic:pic>
              </a:graphicData>
            </a:graphic>
            <wp14:sizeRelH relativeFrom="page">
              <wp14:pctWidth>0</wp14:pctWidth>
            </wp14:sizeRelH>
            <wp14:sizeRelV relativeFrom="page">
              <wp14:pctHeight>0</wp14:pctHeight>
            </wp14:sizeRelV>
          </wp:anchor>
        </w:drawing>
      </w:r>
      <w:r w:rsidR="0024542D">
        <w:rPr>
          <w:b/>
          <w:bCs/>
        </w:rPr>
        <w:tab/>
      </w:r>
    </w:p>
    <w:p w14:paraId="46450533" w14:textId="0C0831F2" w:rsidR="0024542D" w:rsidRDefault="0024542D" w:rsidP="0024542D">
      <w:pPr>
        <w:tabs>
          <w:tab w:val="left" w:pos="6083"/>
        </w:tabs>
      </w:pPr>
    </w:p>
    <w:p w14:paraId="60E561B9" w14:textId="17513A7E" w:rsidR="0024542D" w:rsidRDefault="0024542D" w:rsidP="0024542D">
      <w:pPr>
        <w:tabs>
          <w:tab w:val="left" w:pos="6083"/>
        </w:tabs>
      </w:pPr>
    </w:p>
    <w:p w14:paraId="5AE2DB22" w14:textId="77777777" w:rsidR="0024542D" w:rsidRDefault="0024542D" w:rsidP="0024542D">
      <w:pPr>
        <w:tabs>
          <w:tab w:val="left" w:pos="6083"/>
        </w:tabs>
      </w:pPr>
    </w:p>
    <w:p w14:paraId="4BFD9AE4" w14:textId="77777777" w:rsidR="0024542D" w:rsidRDefault="0024542D" w:rsidP="0024542D">
      <w:pPr>
        <w:tabs>
          <w:tab w:val="left" w:pos="6083"/>
        </w:tabs>
        <w:rPr>
          <w:b/>
          <w:bCs/>
        </w:rPr>
      </w:pPr>
      <w:r w:rsidRPr="00961034">
        <w:rPr>
          <w:b/>
          <w:bCs/>
          <w:noProof/>
        </w:rPr>
        <w:drawing>
          <wp:anchor distT="0" distB="0" distL="114300" distR="114300" simplePos="0" relativeHeight="251441664" behindDoc="0" locked="0" layoutInCell="1" allowOverlap="1" wp14:anchorId="6093E646" wp14:editId="546C06BF">
            <wp:simplePos x="0" y="0"/>
            <wp:positionH relativeFrom="margin">
              <wp:posOffset>-789152</wp:posOffset>
            </wp:positionH>
            <wp:positionV relativeFrom="paragraph">
              <wp:posOffset>231699</wp:posOffset>
            </wp:positionV>
            <wp:extent cx="4425696" cy="811002"/>
            <wp:effectExtent l="0" t="0" r="0" b="8255"/>
            <wp:wrapNone/>
            <wp:docPr id="1976527583"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527583" name="Picture 1" descr="A black background with white text&#10;&#10;Description automatically generated"/>
                    <pic:cNvPicPr/>
                  </pic:nvPicPr>
                  <pic:blipFill>
                    <a:blip r:embed="rId113">
                      <a:extLst>
                        <a:ext uri="{28A0092B-C50C-407E-A947-70E740481C1C}">
                          <a14:useLocalDpi xmlns:a14="http://schemas.microsoft.com/office/drawing/2010/main" val="0"/>
                        </a:ext>
                      </a:extLst>
                    </a:blip>
                    <a:stretch>
                      <a:fillRect/>
                    </a:stretch>
                  </pic:blipFill>
                  <pic:spPr>
                    <a:xfrm>
                      <a:off x="0" y="0"/>
                      <a:ext cx="4425696" cy="811002"/>
                    </a:xfrm>
                    <a:prstGeom prst="rect">
                      <a:avLst/>
                    </a:prstGeom>
                  </pic:spPr>
                </pic:pic>
              </a:graphicData>
            </a:graphic>
            <wp14:sizeRelH relativeFrom="page">
              <wp14:pctWidth>0</wp14:pctWidth>
            </wp14:sizeRelH>
            <wp14:sizeRelV relativeFrom="page">
              <wp14:pctHeight>0</wp14:pctHeight>
            </wp14:sizeRelV>
          </wp:anchor>
        </w:drawing>
      </w:r>
      <w:r>
        <w:rPr>
          <w:b/>
          <w:bCs/>
        </w:rPr>
        <w:t>Delete element and add element in the array with the help of splice.</w:t>
      </w:r>
    </w:p>
    <w:p w14:paraId="5B2BFA1D" w14:textId="77777777" w:rsidR="0024542D" w:rsidRDefault="0024542D" w:rsidP="0024542D">
      <w:pPr>
        <w:tabs>
          <w:tab w:val="left" w:pos="6083"/>
        </w:tabs>
        <w:rPr>
          <w:b/>
          <w:bCs/>
        </w:rPr>
      </w:pPr>
      <w:r w:rsidRPr="000E0A38">
        <w:rPr>
          <w:b/>
          <w:bCs/>
          <w:noProof/>
        </w:rPr>
        <w:drawing>
          <wp:anchor distT="0" distB="0" distL="114300" distR="114300" simplePos="0" relativeHeight="251442688" behindDoc="0" locked="0" layoutInCell="1" allowOverlap="1" wp14:anchorId="08DF3471" wp14:editId="4F4BB769">
            <wp:simplePos x="0" y="0"/>
            <wp:positionH relativeFrom="column">
              <wp:posOffset>3760013</wp:posOffset>
            </wp:positionH>
            <wp:positionV relativeFrom="paragraph">
              <wp:posOffset>129133</wp:posOffset>
            </wp:positionV>
            <wp:extent cx="2651760" cy="259080"/>
            <wp:effectExtent l="0" t="0" r="0" b="7620"/>
            <wp:wrapNone/>
            <wp:docPr id="102354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54021" name=""/>
                    <pic:cNvPicPr/>
                  </pic:nvPicPr>
                  <pic:blipFill>
                    <a:blip r:embed="rId114">
                      <a:extLst>
                        <a:ext uri="{28A0092B-C50C-407E-A947-70E740481C1C}">
                          <a14:useLocalDpi xmlns:a14="http://schemas.microsoft.com/office/drawing/2010/main" val="0"/>
                        </a:ext>
                      </a:extLst>
                    </a:blip>
                    <a:stretch>
                      <a:fillRect/>
                    </a:stretch>
                  </pic:blipFill>
                  <pic:spPr>
                    <a:xfrm>
                      <a:off x="0" y="0"/>
                      <a:ext cx="2651760" cy="259080"/>
                    </a:xfrm>
                    <a:prstGeom prst="rect">
                      <a:avLst/>
                    </a:prstGeom>
                  </pic:spPr>
                </pic:pic>
              </a:graphicData>
            </a:graphic>
            <wp14:sizeRelH relativeFrom="page">
              <wp14:pctWidth>0</wp14:pctWidth>
            </wp14:sizeRelH>
            <wp14:sizeRelV relativeFrom="page">
              <wp14:pctHeight>0</wp14:pctHeight>
            </wp14:sizeRelV>
          </wp:anchor>
        </w:drawing>
      </w:r>
      <w:r>
        <w:rPr>
          <w:b/>
          <w:bCs/>
        </w:rPr>
        <w:tab/>
      </w:r>
    </w:p>
    <w:p w14:paraId="412709D8" w14:textId="77777777" w:rsidR="0024542D" w:rsidRPr="00C42D4D" w:rsidRDefault="0024542D" w:rsidP="0024542D"/>
    <w:p w14:paraId="11B17F1C" w14:textId="77777777" w:rsidR="0024542D" w:rsidRDefault="0024542D" w:rsidP="0024542D">
      <w:pPr>
        <w:rPr>
          <w:b/>
          <w:bCs/>
        </w:rPr>
      </w:pPr>
    </w:p>
    <w:p w14:paraId="2B8C6402" w14:textId="26DB0433" w:rsidR="00231085" w:rsidRDefault="00231085" w:rsidP="00231085">
      <w:pPr>
        <w:tabs>
          <w:tab w:val="left" w:pos="6474"/>
        </w:tabs>
      </w:pPr>
      <w:r>
        <w:tab/>
      </w:r>
    </w:p>
    <w:p w14:paraId="43E56583" w14:textId="77777777" w:rsidR="00231085" w:rsidRDefault="00231085" w:rsidP="00231085"/>
    <w:p w14:paraId="0AC01BAF" w14:textId="77777777" w:rsidR="00D50811" w:rsidRDefault="00D50811" w:rsidP="00231085"/>
    <w:p w14:paraId="2C162E83" w14:textId="77777777" w:rsidR="00D50811" w:rsidRDefault="00D50811" w:rsidP="00231085"/>
    <w:p w14:paraId="7EE57AFC" w14:textId="77777777" w:rsidR="00D50811" w:rsidRDefault="00D50811" w:rsidP="00D50811">
      <w:pPr>
        <w:pStyle w:val="Heading1"/>
        <w:jc w:val="center"/>
      </w:pPr>
      <w:r>
        <w:lastRenderedPageBreak/>
        <w:t>Looping through an array</w:t>
      </w:r>
    </w:p>
    <w:p w14:paraId="184F9DFC" w14:textId="1347CEB3" w:rsidR="00D50811" w:rsidRDefault="00D50811" w:rsidP="00D50811">
      <w:r>
        <w:t xml:space="preserve">Array can be looped through using the classical JavaScript For loop or through some other methods </w:t>
      </w:r>
    </w:p>
    <w:p w14:paraId="416C9753" w14:textId="4B4C7FE6" w:rsidR="00D50811" w:rsidRDefault="00D50811" w:rsidP="00D50811">
      <w:r w:rsidRPr="003857F7">
        <w:rPr>
          <w:noProof/>
        </w:rPr>
        <w:drawing>
          <wp:anchor distT="0" distB="0" distL="114300" distR="114300" simplePos="0" relativeHeight="251446784" behindDoc="0" locked="0" layoutInCell="1" allowOverlap="1" wp14:anchorId="38D1E3B7" wp14:editId="5955E2C0">
            <wp:simplePos x="0" y="0"/>
            <wp:positionH relativeFrom="margin">
              <wp:posOffset>-482803</wp:posOffset>
            </wp:positionH>
            <wp:positionV relativeFrom="paragraph">
              <wp:posOffset>204013</wp:posOffset>
            </wp:positionV>
            <wp:extent cx="3664915" cy="822322"/>
            <wp:effectExtent l="0" t="0" r="0" b="0"/>
            <wp:wrapNone/>
            <wp:docPr id="69295024"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95024" name="Picture 1" descr="A computer screen shot of text&#10;&#10;Description automatically generated"/>
                    <pic:cNvPicPr/>
                  </pic:nvPicPr>
                  <pic:blipFill>
                    <a:blip r:embed="rId115">
                      <a:extLst>
                        <a:ext uri="{28A0092B-C50C-407E-A947-70E740481C1C}">
                          <a14:useLocalDpi xmlns:a14="http://schemas.microsoft.com/office/drawing/2010/main" val="0"/>
                        </a:ext>
                      </a:extLst>
                    </a:blip>
                    <a:stretch>
                      <a:fillRect/>
                    </a:stretch>
                  </pic:blipFill>
                  <pic:spPr>
                    <a:xfrm>
                      <a:off x="0" y="0"/>
                      <a:ext cx="3664915" cy="822322"/>
                    </a:xfrm>
                    <a:prstGeom prst="rect">
                      <a:avLst/>
                    </a:prstGeom>
                  </pic:spPr>
                </pic:pic>
              </a:graphicData>
            </a:graphic>
            <wp14:sizeRelH relativeFrom="page">
              <wp14:pctWidth>0</wp14:pctWidth>
            </wp14:sizeRelH>
            <wp14:sizeRelV relativeFrom="page">
              <wp14:pctHeight>0</wp14:pctHeight>
            </wp14:sizeRelV>
          </wp:anchor>
        </w:drawing>
      </w:r>
      <w:r>
        <w:rPr>
          <w:b/>
          <w:bCs/>
        </w:rPr>
        <w:t xml:space="preserve">Array can be looped through </w:t>
      </w:r>
      <w:r w:rsidRPr="000313B8">
        <w:rPr>
          <w:b/>
          <w:bCs/>
          <w:color w:val="FF0000"/>
        </w:rPr>
        <w:t>for loop</w:t>
      </w:r>
      <w:r>
        <w:rPr>
          <w:b/>
          <w:bCs/>
        </w:rPr>
        <w:t xml:space="preserve">: </w:t>
      </w:r>
    </w:p>
    <w:p w14:paraId="7DF62FA1" w14:textId="77777777" w:rsidR="00D50811" w:rsidRDefault="00D50811" w:rsidP="00D50811">
      <w:r>
        <w:tab/>
      </w:r>
    </w:p>
    <w:p w14:paraId="688E2394" w14:textId="77777777" w:rsidR="00D50811" w:rsidRDefault="00D50811" w:rsidP="00D50811"/>
    <w:p w14:paraId="2FF7DAC7" w14:textId="77777777" w:rsidR="00D50811" w:rsidRDefault="00D50811" w:rsidP="00D50811"/>
    <w:p w14:paraId="38DEA8B9" w14:textId="77777777" w:rsidR="005F78AF" w:rsidRDefault="005F78AF" w:rsidP="00D50811"/>
    <w:p w14:paraId="5290E15A" w14:textId="77777777" w:rsidR="00D50811" w:rsidRDefault="00D50811" w:rsidP="00D50811">
      <w:pPr>
        <w:rPr>
          <w:b/>
          <w:bCs/>
        </w:rPr>
      </w:pPr>
      <w:r>
        <w:rPr>
          <w:b/>
          <w:bCs/>
        </w:rPr>
        <w:t xml:space="preserve">Array can be looped through </w:t>
      </w:r>
      <w:r w:rsidRPr="000313B8">
        <w:rPr>
          <w:b/>
          <w:bCs/>
          <w:color w:val="FF0000"/>
        </w:rPr>
        <w:t>for each loop</w:t>
      </w:r>
      <w:r>
        <w:rPr>
          <w:b/>
          <w:bCs/>
        </w:rPr>
        <w:t xml:space="preserve"> </w:t>
      </w:r>
    </w:p>
    <w:p w14:paraId="1B222A77" w14:textId="77777777" w:rsidR="00D50811" w:rsidRDefault="00D50811" w:rsidP="00D50811">
      <w:pPr>
        <w:rPr>
          <w:b/>
          <w:bCs/>
        </w:rPr>
      </w:pPr>
      <w:r w:rsidRPr="0071308B">
        <w:rPr>
          <w:b/>
          <w:bCs/>
          <w:noProof/>
        </w:rPr>
        <w:drawing>
          <wp:anchor distT="0" distB="0" distL="114300" distR="114300" simplePos="0" relativeHeight="251452928" behindDoc="0" locked="0" layoutInCell="1" allowOverlap="1" wp14:anchorId="6086AFB6" wp14:editId="062CE8D4">
            <wp:simplePos x="0" y="0"/>
            <wp:positionH relativeFrom="margin">
              <wp:posOffset>-555905</wp:posOffset>
            </wp:positionH>
            <wp:positionV relativeFrom="paragraph">
              <wp:posOffset>303911</wp:posOffset>
            </wp:positionV>
            <wp:extent cx="2809037" cy="1006353"/>
            <wp:effectExtent l="0" t="0" r="0" b="3810"/>
            <wp:wrapNone/>
            <wp:docPr id="9624622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462286" name="Picture 1" descr="A screenshot of a computer&#10;&#10;Description automatically generated"/>
                    <pic:cNvPicPr/>
                  </pic:nvPicPr>
                  <pic:blipFill>
                    <a:blip r:embed="rId116">
                      <a:extLst>
                        <a:ext uri="{28A0092B-C50C-407E-A947-70E740481C1C}">
                          <a14:useLocalDpi xmlns:a14="http://schemas.microsoft.com/office/drawing/2010/main" val="0"/>
                        </a:ext>
                      </a:extLst>
                    </a:blip>
                    <a:stretch>
                      <a:fillRect/>
                    </a:stretch>
                  </pic:blipFill>
                  <pic:spPr>
                    <a:xfrm>
                      <a:off x="0" y="0"/>
                      <a:ext cx="2809037" cy="1006353"/>
                    </a:xfrm>
                    <a:prstGeom prst="rect">
                      <a:avLst/>
                    </a:prstGeom>
                  </pic:spPr>
                </pic:pic>
              </a:graphicData>
            </a:graphic>
            <wp14:sizeRelH relativeFrom="page">
              <wp14:pctWidth>0</wp14:pctWidth>
            </wp14:sizeRelH>
            <wp14:sizeRelV relativeFrom="page">
              <wp14:pctHeight>0</wp14:pctHeight>
            </wp14:sizeRelV>
          </wp:anchor>
        </w:drawing>
      </w:r>
      <w:r w:rsidRPr="004A4456">
        <w:rPr>
          <w:b/>
          <w:bCs/>
          <w:noProof/>
        </w:rPr>
        <w:drawing>
          <wp:anchor distT="0" distB="0" distL="114300" distR="114300" simplePos="0" relativeHeight="251447808" behindDoc="0" locked="0" layoutInCell="1" allowOverlap="1" wp14:anchorId="393CBC90" wp14:editId="4EE8D17E">
            <wp:simplePos x="0" y="0"/>
            <wp:positionH relativeFrom="column">
              <wp:posOffset>1470355</wp:posOffset>
            </wp:positionH>
            <wp:positionV relativeFrom="paragraph">
              <wp:posOffset>4445</wp:posOffset>
            </wp:positionV>
            <wp:extent cx="4937760" cy="236220"/>
            <wp:effectExtent l="190500" t="190500" r="186690" b="182880"/>
            <wp:wrapNone/>
            <wp:docPr id="446146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146688" name=""/>
                    <pic:cNvPicPr/>
                  </pic:nvPicPr>
                  <pic:blipFill>
                    <a:blip r:embed="rId117">
                      <a:extLst>
                        <a:ext uri="{28A0092B-C50C-407E-A947-70E740481C1C}">
                          <a14:useLocalDpi xmlns:a14="http://schemas.microsoft.com/office/drawing/2010/main" val="0"/>
                        </a:ext>
                      </a:extLst>
                    </a:blip>
                    <a:stretch>
                      <a:fillRect/>
                    </a:stretch>
                  </pic:blipFill>
                  <pic:spPr>
                    <a:xfrm>
                      <a:off x="0" y="0"/>
                      <a:ext cx="4937760" cy="23622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Pr>
          <w:b/>
          <w:bCs/>
        </w:rPr>
        <w:t xml:space="preserve">Syntax of ForEach loop : </w:t>
      </w:r>
      <w:r>
        <w:rPr>
          <w:b/>
          <w:bCs/>
        </w:rPr>
        <w:tab/>
      </w:r>
    </w:p>
    <w:p w14:paraId="08C3D8DF" w14:textId="77777777" w:rsidR="00D50811" w:rsidRDefault="00D50811" w:rsidP="00D50811">
      <w:pPr>
        <w:rPr>
          <w:b/>
          <w:bCs/>
        </w:rPr>
      </w:pPr>
    </w:p>
    <w:p w14:paraId="5C639AFB" w14:textId="77777777" w:rsidR="00D50811" w:rsidRDefault="00D50811" w:rsidP="00D50811">
      <w:pPr>
        <w:rPr>
          <w:b/>
          <w:bCs/>
        </w:rPr>
      </w:pPr>
    </w:p>
    <w:p w14:paraId="743D8352" w14:textId="77777777" w:rsidR="00D50811" w:rsidRDefault="00D50811" w:rsidP="00D50811">
      <w:pPr>
        <w:rPr>
          <w:b/>
          <w:bCs/>
        </w:rPr>
      </w:pPr>
    </w:p>
    <w:p w14:paraId="76E3CF75" w14:textId="77777777" w:rsidR="00D50811" w:rsidRDefault="00D50811" w:rsidP="00D50811">
      <w:pPr>
        <w:rPr>
          <w:b/>
          <w:bCs/>
        </w:rPr>
      </w:pPr>
      <w:r w:rsidRPr="00B76C0C">
        <w:rPr>
          <w:b/>
          <w:bCs/>
          <w:noProof/>
        </w:rPr>
        <w:drawing>
          <wp:anchor distT="0" distB="0" distL="114300" distR="114300" simplePos="0" relativeHeight="251453952" behindDoc="0" locked="0" layoutInCell="1" allowOverlap="1" wp14:anchorId="1C33B510" wp14:editId="03ECB328">
            <wp:simplePos x="0" y="0"/>
            <wp:positionH relativeFrom="margin">
              <wp:posOffset>-687629</wp:posOffset>
            </wp:positionH>
            <wp:positionV relativeFrom="paragraph">
              <wp:posOffset>295605</wp:posOffset>
            </wp:positionV>
            <wp:extent cx="3354796" cy="1009498"/>
            <wp:effectExtent l="0" t="0" r="0" b="635"/>
            <wp:wrapNone/>
            <wp:docPr id="18178776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87768" name="Picture 1" descr="A screenshot of a computer code&#10;&#10;Description automatically generated"/>
                    <pic:cNvPicPr/>
                  </pic:nvPicPr>
                  <pic:blipFill>
                    <a:blip r:embed="rId118">
                      <a:extLst>
                        <a:ext uri="{28A0092B-C50C-407E-A947-70E740481C1C}">
                          <a14:useLocalDpi xmlns:a14="http://schemas.microsoft.com/office/drawing/2010/main" val="0"/>
                        </a:ext>
                      </a:extLst>
                    </a:blip>
                    <a:stretch>
                      <a:fillRect/>
                    </a:stretch>
                  </pic:blipFill>
                  <pic:spPr>
                    <a:xfrm>
                      <a:off x="0" y="0"/>
                      <a:ext cx="3354796" cy="1009498"/>
                    </a:xfrm>
                    <a:prstGeom prst="rect">
                      <a:avLst/>
                    </a:prstGeom>
                  </pic:spPr>
                </pic:pic>
              </a:graphicData>
            </a:graphic>
            <wp14:sizeRelH relativeFrom="page">
              <wp14:pctWidth>0</wp14:pctWidth>
            </wp14:sizeRelH>
            <wp14:sizeRelV relativeFrom="page">
              <wp14:pctHeight>0</wp14:pctHeight>
            </wp14:sizeRelV>
          </wp:anchor>
        </w:drawing>
      </w:r>
    </w:p>
    <w:p w14:paraId="1C9AA049" w14:textId="77777777" w:rsidR="00D50811" w:rsidRDefault="00D50811" w:rsidP="00D50811">
      <w:pPr>
        <w:rPr>
          <w:b/>
          <w:bCs/>
        </w:rPr>
      </w:pPr>
      <w:r w:rsidRPr="0045271C">
        <w:rPr>
          <w:noProof/>
        </w:rPr>
        <w:drawing>
          <wp:anchor distT="0" distB="0" distL="114300" distR="114300" simplePos="0" relativeHeight="251461120" behindDoc="0" locked="0" layoutInCell="1" allowOverlap="1" wp14:anchorId="09253ED3" wp14:editId="77DC9D6D">
            <wp:simplePos x="0" y="0"/>
            <wp:positionH relativeFrom="margin">
              <wp:posOffset>3057753</wp:posOffset>
            </wp:positionH>
            <wp:positionV relativeFrom="paragraph">
              <wp:posOffset>68707</wp:posOffset>
            </wp:positionV>
            <wp:extent cx="3531271" cy="563270"/>
            <wp:effectExtent l="0" t="0" r="0" b="8255"/>
            <wp:wrapNone/>
            <wp:docPr id="44734733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347332" name="Picture 1" descr="A screenshot of a computer screen&#10;&#10;Description automatically generated"/>
                    <pic:cNvPicPr/>
                  </pic:nvPicPr>
                  <pic:blipFill>
                    <a:blip r:embed="rId119">
                      <a:extLst>
                        <a:ext uri="{28A0092B-C50C-407E-A947-70E740481C1C}">
                          <a14:useLocalDpi xmlns:a14="http://schemas.microsoft.com/office/drawing/2010/main" val="0"/>
                        </a:ext>
                      </a:extLst>
                    </a:blip>
                    <a:stretch>
                      <a:fillRect/>
                    </a:stretch>
                  </pic:blipFill>
                  <pic:spPr>
                    <a:xfrm>
                      <a:off x="0" y="0"/>
                      <a:ext cx="3553246" cy="566775"/>
                    </a:xfrm>
                    <a:prstGeom prst="rect">
                      <a:avLst/>
                    </a:prstGeom>
                  </pic:spPr>
                </pic:pic>
              </a:graphicData>
            </a:graphic>
            <wp14:sizeRelH relativeFrom="page">
              <wp14:pctWidth>0</wp14:pctWidth>
            </wp14:sizeRelH>
            <wp14:sizeRelV relativeFrom="page">
              <wp14:pctHeight>0</wp14:pctHeight>
            </wp14:sizeRelV>
          </wp:anchor>
        </w:drawing>
      </w:r>
    </w:p>
    <w:p w14:paraId="7303CFD5" w14:textId="77777777" w:rsidR="00D50811" w:rsidRPr="00512965" w:rsidRDefault="00D50811" w:rsidP="00D50811"/>
    <w:p w14:paraId="74490ADF" w14:textId="77777777" w:rsidR="00D50811" w:rsidRPr="00512965" w:rsidRDefault="00D50811" w:rsidP="00D50811"/>
    <w:p w14:paraId="31330DD1" w14:textId="77777777" w:rsidR="00D50811" w:rsidRDefault="00D50811" w:rsidP="00D50811">
      <w:pPr>
        <w:rPr>
          <w:b/>
          <w:bCs/>
        </w:rPr>
      </w:pPr>
    </w:p>
    <w:p w14:paraId="0EA5C7B2" w14:textId="77777777" w:rsidR="00D50811" w:rsidRDefault="00D50811" w:rsidP="00D50811">
      <w:pPr>
        <w:rPr>
          <w:b/>
          <w:bCs/>
        </w:rPr>
      </w:pPr>
    </w:p>
    <w:p w14:paraId="08EAB70F" w14:textId="0B143E93" w:rsidR="00D50811" w:rsidRDefault="00680186" w:rsidP="00D50811">
      <w:r w:rsidRPr="002A7BB6">
        <w:rPr>
          <w:noProof/>
        </w:rPr>
        <w:drawing>
          <wp:anchor distT="0" distB="0" distL="114300" distR="114300" simplePos="0" relativeHeight="251560448" behindDoc="0" locked="0" layoutInCell="1" allowOverlap="1" wp14:anchorId="7325A378" wp14:editId="4B1980AE">
            <wp:simplePos x="0" y="0"/>
            <wp:positionH relativeFrom="column">
              <wp:posOffset>3239135</wp:posOffset>
            </wp:positionH>
            <wp:positionV relativeFrom="paragraph">
              <wp:posOffset>382270</wp:posOffset>
            </wp:positionV>
            <wp:extent cx="746760" cy="975360"/>
            <wp:effectExtent l="0" t="0" r="0" b="0"/>
            <wp:wrapNone/>
            <wp:docPr id="2131724593"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724593" name="Picture 1" descr="A black background with white text&#10;&#10;Description automatically generated"/>
                    <pic:cNvPicPr/>
                  </pic:nvPicPr>
                  <pic:blipFill>
                    <a:blip r:embed="rId120">
                      <a:extLst>
                        <a:ext uri="{28A0092B-C50C-407E-A947-70E740481C1C}">
                          <a14:useLocalDpi xmlns:a14="http://schemas.microsoft.com/office/drawing/2010/main" val="0"/>
                        </a:ext>
                      </a:extLst>
                    </a:blip>
                    <a:stretch>
                      <a:fillRect/>
                    </a:stretch>
                  </pic:blipFill>
                  <pic:spPr>
                    <a:xfrm>
                      <a:off x="0" y="0"/>
                      <a:ext cx="746760" cy="975360"/>
                    </a:xfrm>
                    <a:prstGeom prst="rect">
                      <a:avLst/>
                    </a:prstGeom>
                  </pic:spPr>
                </pic:pic>
              </a:graphicData>
            </a:graphic>
            <wp14:sizeRelH relativeFrom="page">
              <wp14:pctWidth>0</wp14:pctWidth>
            </wp14:sizeRelH>
            <wp14:sizeRelV relativeFrom="page">
              <wp14:pctHeight>0</wp14:pctHeight>
            </wp14:sizeRelV>
          </wp:anchor>
        </w:drawing>
      </w:r>
      <w:r w:rsidR="00D50811" w:rsidRPr="00AE081F">
        <w:rPr>
          <w:noProof/>
        </w:rPr>
        <w:drawing>
          <wp:anchor distT="0" distB="0" distL="114300" distR="114300" simplePos="0" relativeHeight="251558400" behindDoc="0" locked="0" layoutInCell="1" allowOverlap="1" wp14:anchorId="006BF85C" wp14:editId="168B4FC7">
            <wp:simplePos x="0" y="0"/>
            <wp:positionH relativeFrom="margin">
              <wp:posOffset>-811987</wp:posOffset>
            </wp:positionH>
            <wp:positionV relativeFrom="paragraph">
              <wp:posOffset>381482</wp:posOffset>
            </wp:positionV>
            <wp:extent cx="3818534" cy="1024061"/>
            <wp:effectExtent l="0" t="0" r="0" b="5080"/>
            <wp:wrapNone/>
            <wp:docPr id="1605622571" name="Picture 1" descr="A black screen with purpl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622571" name="Picture 1" descr="A black screen with purple text&#10;&#10;Description automatically generated"/>
                    <pic:cNvPicPr/>
                  </pic:nvPicPr>
                  <pic:blipFill>
                    <a:blip r:embed="rId121">
                      <a:extLst>
                        <a:ext uri="{28A0092B-C50C-407E-A947-70E740481C1C}">
                          <a14:useLocalDpi xmlns:a14="http://schemas.microsoft.com/office/drawing/2010/main" val="0"/>
                        </a:ext>
                      </a:extLst>
                    </a:blip>
                    <a:stretch>
                      <a:fillRect/>
                    </a:stretch>
                  </pic:blipFill>
                  <pic:spPr>
                    <a:xfrm>
                      <a:off x="0" y="0"/>
                      <a:ext cx="3818534" cy="1024061"/>
                    </a:xfrm>
                    <a:prstGeom prst="rect">
                      <a:avLst/>
                    </a:prstGeom>
                  </pic:spPr>
                </pic:pic>
              </a:graphicData>
            </a:graphic>
            <wp14:sizeRelH relativeFrom="page">
              <wp14:pctWidth>0</wp14:pctWidth>
            </wp14:sizeRelH>
            <wp14:sizeRelV relativeFrom="page">
              <wp14:pctHeight>0</wp14:pctHeight>
            </wp14:sizeRelV>
          </wp:anchor>
        </w:drawing>
      </w:r>
      <w:r w:rsidR="00D50811">
        <w:rPr>
          <w:b/>
          <w:bCs/>
        </w:rPr>
        <w:t xml:space="preserve">Array can be looped through </w:t>
      </w:r>
      <w:r w:rsidR="00D50811" w:rsidRPr="00627F9F">
        <w:rPr>
          <w:b/>
          <w:bCs/>
          <w:color w:val="FF0000"/>
        </w:rPr>
        <w:t>for of loop</w:t>
      </w:r>
      <w:r w:rsidR="00D50811">
        <w:rPr>
          <w:b/>
          <w:bCs/>
        </w:rPr>
        <w:t xml:space="preserve">: </w:t>
      </w:r>
      <w:r w:rsidR="004432E1">
        <w:t>Basically,</w:t>
      </w:r>
      <w:r w:rsidR="00D50811">
        <w:t xml:space="preserve"> for of loop, loops through the value of an </w:t>
      </w:r>
      <w:r>
        <w:t xml:space="preserve">iterate able </w:t>
      </w:r>
      <w:r w:rsidR="00D50811">
        <w:t>object</w:t>
      </w:r>
    </w:p>
    <w:p w14:paraId="2F7D6130" w14:textId="414B949A" w:rsidR="00D50811" w:rsidRPr="00512965" w:rsidRDefault="00D50811" w:rsidP="00D50811"/>
    <w:p w14:paraId="780644C0" w14:textId="77777777" w:rsidR="00D50811" w:rsidRDefault="00D50811" w:rsidP="00D50811">
      <w:pPr>
        <w:tabs>
          <w:tab w:val="left" w:pos="5679"/>
        </w:tabs>
      </w:pPr>
      <w:r>
        <w:tab/>
      </w:r>
    </w:p>
    <w:p w14:paraId="2388838C" w14:textId="77777777" w:rsidR="00D50811" w:rsidRPr="00C55A01" w:rsidRDefault="00D50811" w:rsidP="00D50811"/>
    <w:p w14:paraId="472B46D5" w14:textId="77777777" w:rsidR="00D50811" w:rsidRDefault="00D50811" w:rsidP="00D50811"/>
    <w:p w14:paraId="62494353" w14:textId="77777777" w:rsidR="00D50811" w:rsidRDefault="00D50811" w:rsidP="00D50811"/>
    <w:p w14:paraId="2FA8C136" w14:textId="77777777" w:rsidR="00D50811" w:rsidRDefault="00D50811" w:rsidP="00D50811"/>
    <w:p w14:paraId="78090A55" w14:textId="7AC6A5D4" w:rsidR="00D50811" w:rsidRDefault="00D50811" w:rsidP="00D50811">
      <w:pPr>
        <w:rPr>
          <w:lang w:val="en-GB"/>
        </w:rPr>
      </w:pPr>
      <w:r w:rsidRPr="00C55A01">
        <w:rPr>
          <w:noProof/>
          <w:lang w:val="en-GB"/>
        </w:rPr>
        <w:drawing>
          <wp:anchor distT="0" distB="0" distL="114300" distR="114300" simplePos="0" relativeHeight="251652608" behindDoc="0" locked="0" layoutInCell="1" allowOverlap="1" wp14:anchorId="7F6D84D4" wp14:editId="47F3C586">
            <wp:simplePos x="0" y="0"/>
            <wp:positionH relativeFrom="margin">
              <wp:posOffset>-819303</wp:posOffset>
            </wp:positionH>
            <wp:positionV relativeFrom="paragraph">
              <wp:posOffset>255219</wp:posOffset>
            </wp:positionV>
            <wp:extent cx="3425615" cy="980237"/>
            <wp:effectExtent l="0" t="0" r="3810" b="0"/>
            <wp:wrapNone/>
            <wp:docPr id="163554853" name="Picture 1" descr="A computer screen shot of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54853" name="Picture 1" descr="A computer screen shot of a black background&#10;&#10;Description automatically generated"/>
                    <pic:cNvPicPr/>
                  </pic:nvPicPr>
                  <pic:blipFill>
                    <a:blip r:embed="rId122">
                      <a:extLst>
                        <a:ext uri="{28A0092B-C50C-407E-A947-70E740481C1C}">
                          <a14:useLocalDpi xmlns:a14="http://schemas.microsoft.com/office/drawing/2010/main" val="0"/>
                        </a:ext>
                      </a:extLst>
                    </a:blip>
                    <a:stretch>
                      <a:fillRect/>
                    </a:stretch>
                  </pic:blipFill>
                  <pic:spPr>
                    <a:xfrm>
                      <a:off x="0" y="0"/>
                      <a:ext cx="3425615" cy="980237"/>
                    </a:xfrm>
                    <a:prstGeom prst="rect">
                      <a:avLst/>
                    </a:prstGeom>
                  </pic:spPr>
                </pic:pic>
              </a:graphicData>
            </a:graphic>
            <wp14:sizeRelH relativeFrom="page">
              <wp14:pctWidth>0</wp14:pctWidth>
            </wp14:sizeRelH>
            <wp14:sizeRelV relativeFrom="page">
              <wp14:pctHeight>0</wp14:pctHeight>
            </wp14:sizeRelV>
          </wp:anchor>
        </w:drawing>
      </w:r>
      <w:r>
        <w:rPr>
          <w:b/>
          <w:bCs/>
        </w:rPr>
        <w:t xml:space="preserve">Array can be loop through </w:t>
      </w:r>
      <w:r w:rsidRPr="003B5073">
        <w:rPr>
          <w:b/>
          <w:bCs/>
          <w:color w:val="FF0000"/>
        </w:rPr>
        <w:t>for in loop</w:t>
      </w:r>
      <w:r>
        <w:rPr>
          <w:b/>
          <w:bCs/>
        </w:rPr>
        <w:t xml:space="preserve">: </w:t>
      </w:r>
    </w:p>
    <w:p w14:paraId="0DDE574B" w14:textId="5DECBDC7" w:rsidR="00D50811" w:rsidRDefault="00804F7C" w:rsidP="00D50811">
      <w:pPr>
        <w:rPr>
          <w:lang w:val="en-GB"/>
        </w:rPr>
      </w:pPr>
      <w:r w:rsidRPr="002A7BB6">
        <w:rPr>
          <w:noProof/>
        </w:rPr>
        <w:drawing>
          <wp:anchor distT="0" distB="0" distL="114300" distR="114300" simplePos="0" relativeHeight="251653632" behindDoc="0" locked="0" layoutInCell="1" allowOverlap="1" wp14:anchorId="5C36BD94" wp14:editId="6DED7C38">
            <wp:simplePos x="0" y="0"/>
            <wp:positionH relativeFrom="column">
              <wp:posOffset>2756535</wp:posOffset>
            </wp:positionH>
            <wp:positionV relativeFrom="paragraph">
              <wp:posOffset>24765</wp:posOffset>
            </wp:positionV>
            <wp:extent cx="746760" cy="925830"/>
            <wp:effectExtent l="0" t="0" r="0" b="0"/>
            <wp:wrapNone/>
            <wp:docPr id="825677522"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724593" name="Picture 1" descr="A black background with white text&#10;&#10;Description automatically generated"/>
                    <pic:cNvPicPr/>
                  </pic:nvPicPr>
                  <pic:blipFill rotWithShape="1">
                    <a:blip r:embed="rId120">
                      <a:extLst>
                        <a:ext uri="{28A0092B-C50C-407E-A947-70E740481C1C}">
                          <a14:useLocalDpi xmlns:a14="http://schemas.microsoft.com/office/drawing/2010/main" val="0"/>
                        </a:ext>
                      </a:extLst>
                    </a:blip>
                    <a:srcRect l="-600" t="4136" r="600" b="919"/>
                    <a:stretch/>
                  </pic:blipFill>
                  <pic:spPr bwMode="auto">
                    <a:xfrm>
                      <a:off x="0" y="0"/>
                      <a:ext cx="746760" cy="9258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5C787D4" w14:textId="77777777" w:rsidR="00D50811" w:rsidRDefault="00D50811" w:rsidP="00D50811">
      <w:pPr>
        <w:rPr>
          <w:lang w:val="en-GB"/>
        </w:rPr>
      </w:pPr>
    </w:p>
    <w:p w14:paraId="72B2909A" w14:textId="77777777" w:rsidR="00D50811" w:rsidRDefault="00D50811" w:rsidP="00D50811">
      <w:pPr>
        <w:rPr>
          <w:lang w:val="en-GB"/>
        </w:rPr>
      </w:pPr>
    </w:p>
    <w:p w14:paraId="5C810F2C" w14:textId="77777777" w:rsidR="005F78AF" w:rsidRDefault="005F78AF" w:rsidP="00D50811">
      <w:pPr>
        <w:rPr>
          <w:lang w:val="en-GB"/>
        </w:rPr>
      </w:pPr>
    </w:p>
    <w:p w14:paraId="146BF06B" w14:textId="397DD562" w:rsidR="00D50811" w:rsidRPr="00940DDA" w:rsidRDefault="00D50811" w:rsidP="00D50811">
      <w:r w:rsidRPr="00084AC1">
        <w:rPr>
          <w:b/>
          <w:bCs/>
          <w:noProof/>
        </w:rPr>
        <w:lastRenderedPageBreak/>
        <w:drawing>
          <wp:anchor distT="0" distB="0" distL="114300" distR="114300" simplePos="0" relativeHeight="251464192" behindDoc="0" locked="0" layoutInCell="1" allowOverlap="1" wp14:anchorId="01A5DAED" wp14:editId="4E94D54B">
            <wp:simplePos x="0" y="0"/>
            <wp:positionH relativeFrom="column">
              <wp:posOffset>570484</wp:posOffset>
            </wp:positionH>
            <wp:positionV relativeFrom="paragraph">
              <wp:posOffset>219583</wp:posOffset>
            </wp:positionV>
            <wp:extent cx="4015740" cy="297942"/>
            <wp:effectExtent l="190500" t="190500" r="194310" b="197485"/>
            <wp:wrapNone/>
            <wp:docPr id="152501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01040" name=""/>
                    <pic:cNvPicPr/>
                  </pic:nvPicPr>
                  <pic:blipFill>
                    <a:blip r:embed="rId123">
                      <a:extLst>
                        <a:ext uri="{28A0092B-C50C-407E-A947-70E740481C1C}">
                          <a14:useLocalDpi xmlns:a14="http://schemas.microsoft.com/office/drawing/2010/main" val="0"/>
                        </a:ext>
                      </a:extLst>
                    </a:blip>
                    <a:stretch>
                      <a:fillRect/>
                    </a:stretch>
                  </pic:blipFill>
                  <pic:spPr>
                    <a:xfrm>
                      <a:off x="0" y="0"/>
                      <a:ext cx="4015740" cy="297942"/>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Pr>
          <w:b/>
          <w:bCs/>
        </w:rPr>
        <w:t xml:space="preserve">Array loop through the </w:t>
      </w:r>
      <w:r w:rsidRPr="00523340">
        <w:rPr>
          <w:b/>
          <w:bCs/>
          <w:color w:val="FF0000"/>
        </w:rPr>
        <w:t>map function</w:t>
      </w:r>
      <w:r>
        <w:rPr>
          <w:b/>
          <w:bCs/>
        </w:rPr>
        <w:t xml:space="preserve">: </w:t>
      </w:r>
      <w:r>
        <w:t>JavaScript map returns a new array element.</w:t>
      </w:r>
    </w:p>
    <w:p w14:paraId="0BF2FE09" w14:textId="77777777" w:rsidR="00D50811" w:rsidRDefault="00D50811" w:rsidP="00D50811">
      <w:pPr>
        <w:tabs>
          <w:tab w:val="right" w:pos="9026"/>
        </w:tabs>
        <w:rPr>
          <w:b/>
          <w:bCs/>
        </w:rPr>
      </w:pPr>
      <w:r>
        <w:rPr>
          <w:b/>
          <w:bCs/>
        </w:rPr>
        <w:t xml:space="preserve">Syntax : </w:t>
      </w:r>
      <w:r>
        <w:rPr>
          <w:b/>
          <w:bCs/>
        </w:rPr>
        <w:tab/>
      </w:r>
    </w:p>
    <w:p w14:paraId="4C5E71F3" w14:textId="60DA4FE3" w:rsidR="00D50811" w:rsidRDefault="00D50811" w:rsidP="005F78AF">
      <w:pPr>
        <w:tabs>
          <w:tab w:val="left" w:pos="5322"/>
        </w:tabs>
        <w:rPr>
          <w:b/>
          <w:bCs/>
        </w:rPr>
      </w:pPr>
      <w:r>
        <w:rPr>
          <w:b/>
          <w:bCs/>
        </w:rPr>
        <w:tab/>
      </w:r>
      <w:r w:rsidRPr="00332EF8">
        <w:rPr>
          <w:b/>
          <w:bCs/>
          <w:noProof/>
        </w:rPr>
        <w:drawing>
          <wp:anchor distT="0" distB="0" distL="114300" distR="114300" simplePos="0" relativeHeight="251468288" behindDoc="0" locked="0" layoutInCell="1" allowOverlap="1" wp14:anchorId="082310C2" wp14:editId="177296B0">
            <wp:simplePos x="0" y="0"/>
            <wp:positionH relativeFrom="margin">
              <wp:posOffset>-541020</wp:posOffset>
            </wp:positionH>
            <wp:positionV relativeFrom="paragraph">
              <wp:posOffset>334645</wp:posOffset>
            </wp:positionV>
            <wp:extent cx="3723005" cy="1036955"/>
            <wp:effectExtent l="0" t="0" r="0" b="0"/>
            <wp:wrapNone/>
            <wp:docPr id="16762023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20234" name="Picture 1" descr="A screenshot of a computer program&#10;&#10;Description automatically generated"/>
                    <pic:cNvPicPr/>
                  </pic:nvPicPr>
                  <pic:blipFill>
                    <a:blip r:embed="rId124">
                      <a:extLst>
                        <a:ext uri="{28A0092B-C50C-407E-A947-70E740481C1C}">
                          <a14:useLocalDpi xmlns:a14="http://schemas.microsoft.com/office/drawing/2010/main" val="0"/>
                        </a:ext>
                      </a:extLst>
                    </a:blip>
                    <a:stretch>
                      <a:fillRect/>
                    </a:stretch>
                  </pic:blipFill>
                  <pic:spPr>
                    <a:xfrm>
                      <a:off x="0" y="0"/>
                      <a:ext cx="3723005" cy="1036955"/>
                    </a:xfrm>
                    <a:prstGeom prst="rect">
                      <a:avLst/>
                    </a:prstGeom>
                  </pic:spPr>
                </pic:pic>
              </a:graphicData>
            </a:graphic>
            <wp14:sizeRelH relativeFrom="page">
              <wp14:pctWidth>0</wp14:pctWidth>
            </wp14:sizeRelH>
            <wp14:sizeRelV relativeFrom="page">
              <wp14:pctHeight>0</wp14:pctHeight>
            </wp14:sizeRelV>
          </wp:anchor>
        </w:drawing>
      </w:r>
      <w:r w:rsidRPr="00FD78E3">
        <w:rPr>
          <w:b/>
          <w:bCs/>
          <w:noProof/>
        </w:rPr>
        <w:drawing>
          <wp:anchor distT="0" distB="0" distL="114300" distR="114300" simplePos="0" relativeHeight="251471360" behindDoc="0" locked="0" layoutInCell="1" allowOverlap="1" wp14:anchorId="643B3491" wp14:editId="05C2B09C">
            <wp:simplePos x="0" y="0"/>
            <wp:positionH relativeFrom="column">
              <wp:posOffset>3327705</wp:posOffset>
            </wp:positionH>
            <wp:positionV relativeFrom="paragraph">
              <wp:posOffset>152197</wp:posOffset>
            </wp:positionV>
            <wp:extent cx="449580" cy="1623060"/>
            <wp:effectExtent l="0" t="0" r="7620" b="0"/>
            <wp:wrapNone/>
            <wp:docPr id="679290123" name="Picture 1" descr="A black background with white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290123" name="Picture 1" descr="A black background with white letters&#10;&#10;Description automatically generated"/>
                    <pic:cNvPicPr/>
                  </pic:nvPicPr>
                  <pic:blipFill>
                    <a:blip r:embed="rId125">
                      <a:extLst>
                        <a:ext uri="{28A0092B-C50C-407E-A947-70E740481C1C}">
                          <a14:useLocalDpi xmlns:a14="http://schemas.microsoft.com/office/drawing/2010/main" val="0"/>
                        </a:ext>
                      </a:extLst>
                    </a:blip>
                    <a:stretch>
                      <a:fillRect/>
                    </a:stretch>
                  </pic:blipFill>
                  <pic:spPr>
                    <a:xfrm>
                      <a:off x="0" y="0"/>
                      <a:ext cx="449580" cy="1623060"/>
                    </a:xfrm>
                    <a:prstGeom prst="rect">
                      <a:avLst/>
                    </a:prstGeom>
                  </pic:spPr>
                </pic:pic>
              </a:graphicData>
            </a:graphic>
            <wp14:sizeRelH relativeFrom="page">
              <wp14:pctWidth>0</wp14:pctWidth>
            </wp14:sizeRelH>
            <wp14:sizeRelV relativeFrom="page">
              <wp14:pctHeight>0</wp14:pctHeight>
            </wp14:sizeRelV>
          </wp:anchor>
        </w:drawing>
      </w:r>
    </w:p>
    <w:p w14:paraId="5E465131" w14:textId="3D875B41" w:rsidR="00D50811" w:rsidRDefault="000C0EF0" w:rsidP="00D50811">
      <w:pPr>
        <w:rPr>
          <w:b/>
          <w:bCs/>
        </w:rPr>
      </w:pPr>
      <w:r w:rsidRPr="00656204">
        <w:rPr>
          <w:noProof/>
        </w:rPr>
        <w:drawing>
          <wp:anchor distT="0" distB="0" distL="114300" distR="114300" simplePos="0" relativeHeight="251855360" behindDoc="0" locked="0" layoutInCell="1" allowOverlap="1" wp14:anchorId="0CC4A6AE" wp14:editId="06F746AC">
            <wp:simplePos x="0" y="0"/>
            <wp:positionH relativeFrom="margin">
              <wp:posOffset>4070894</wp:posOffset>
            </wp:positionH>
            <wp:positionV relativeFrom="paragraph">
              <wp:posOffset>3175</wp:posOffset>
            </wp:positionV>
            <wp:extent cx="2168952" cy="849086"/>
            <wp:effectExtent l="0" t="0" r="0" b="0"/>
            <wp:wrapNone/>
            <wp:docPr id="43425006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250067" name="Picture 1" descr="A screenshot of a computer program&#10;&#10;Description automatically generated"/>
                    <pic:cNvPicPr/>
                  </pic:nvPicPr>
                  <pic:blipFill>
                    <a:blip r:embed="rId126">
                      <a:extLst>
                        <a:ext uri="{28A0092B-C50C-407E-A947-70E740481C1C}">
                          <a14:useLocalDpi xmlns:a14="http://schemas.microsoft.com/office/drawing/2010/main" val="0"/>
                        </a:ext>
                      </a:extLst>
                    </a:blip>
                    <a:stretch>
                      <a:fillRect/>
                    </a:stretch>
                  </pic:blipFill>
                  <pic:spPr>
                    <a:xfrm>
                      <a:off x="0" y="0"/>
                      <a:ext cx="2168952" cy="849086"/>
                    </a:xfrm>
                    <a:prstGeom prst="rect">
                      <a:avLst/>
                    </a:prstGeom>
                  </pic:spPr>
                </pic:pic>
              </a:graphicData>
            </a:graphic>
            <wp14:sizeRelH relativeFrom="page">
              <wp14:pctWidth>0</wp14:pctWidth>
            </wp14:sizeRelH>
            <wp14:sizeRelV relativeFrom="page">
              <wp14:pctHeight>0</wp14:pctHeight>
            </wp14:sizeRelV>
          </wp:anchor>
        </w:drawing>
      </w:r>
    </w:p>
    <w:p w14:paraId="4AA59D71" w14:textId="77777777" w:rsidR="00D50811" w:rsidRDefault="00D50811" w:rsidP="00D50811">
      <w:pPr>
        <w:rPr>
          <w:b/>
          <w:bCs/>
        </w:rPr>
      </w:pPr>
    </w:p>
    <w:p w14:paraId="4E95CD52" w14:textId="77777777" w:rsidR="00D50811" w:rsidRDefault="00D50811" w:rsidP="00D50811">
      <w:pPr>
        <w:rPr>
          <w:b/>
          <w:bCs/>
        </w:rPr>
      </w:pPr>
    </w:p>
    <w:p w14:paraId="63F29163" w14:textId="402A2F51" w:rsidR="00D50811" w:rsidRDefault="00BD6C92" w:rsidP="00D50811">
      <w:pPr>
        <w:rPr>
          <w:b/>
          <w:bCs/>
        </w:rPr>
      </w:pPr>
      <w:r w:rsidRPr="00656204">
        <w:rPr>
          <w:noProof/>
        </w:rPr>
        <w:drawing>
          <wp:anchor distT="0" distB="0" distL="114300" distR="114300" simplePos="0" relativeHeight="251774464" behindDoc="0" locked="0" layoutInCell="1" allowOverlap="1" wp14:anchorId="0EFBEEAA" wp14:editId="057B7C19">
            <wp:simplePos x="0" y="0"/>
            <wp:positionH relativeFrom="column">
              <wp:posOffset>4566557</wp:posOffset>
            </wp:positionH>
            <wp:positionV relativeFrom="paragraph">
              <wp:posOffset>81915</wp:posOffset>
            </wp:positionV>
            <wp:extent cx="1266529" cy="261257"/>
            <wp:effectExtent l="0" t="0" r="0" b="0"/>
            <wp:wrapNone/>
            <wp:docPr id="595271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271292" name=""/>
                    <pic:cNvPicPr/>
                  </pic:nvPicPr>
                  <pic:blipFill>
                    <a:blip r:embed="rId127">
                      <a:extLst>
                        <a:ext uri="{28A0092B-C50C-407E-A947-70E740481C1C}">
                          <a14:useLocalDpi xmlns:a14="http://schemas.microsoft.com/office/drawing/2010/main" val="0"/>
                        </a:ext>
                      </a:extLst>
                    </a:blip>
                    <a:stretch>
                      <a:fillRect/>
                    </a:stretch>
                  </pic:blipFill>
                  <pic:spPr>
                    <a:xfrm>
                      <a:off x="0" y="0"/>
                      <a:ext cx="1266529" cy="261257"/>
                    </a:xfrm>
                    <a:prstGeom prst="rect">
                      <a:avLst/>
                    </a:prstGeom>
                  </pic:spPr>
                </pic:pic>
              </a:graphicData>
            </a:graphic>
            <wp14:sizeRelH relativeFrom="page">
              <wp14:pctWidth>0</wp14:pctWidth>
            </wp14:sizeRelH>
            <wp14:sizeRelV relativeFrom="page">
              <wp14:pctHeight>0</wp14:pctHeight>
            </wp14:sizeRelV>
          </wp:anchor>
        </w:drawing>
      </w:r>
    </w:p>
    <w:p w14:paraId="6BC0718F" w14:textId="4C6B01A0" w:rsidR="00D50811" w:rsidRDefault="00D50811" w:rsidP="00D50811">
      <w:pPr>
        <w:rPr>
          <w:b/>
          <w:bCs/>
        </w:rPr>
      </w:pPr>
    </w:p>
    <w:p w14:paraId="19433E54" w14:textId="77777777" w:rsidR="00D2083A" w:rsidRDefault="00D2083A" w:rsidP="00D50811">
      <w:pPr>
        <w:rPr>
          <w:b/>
          <w:bCs/>
        </w:rPr>
      </w:pPr>
    </w:p>
    <w:p w14:paraId="50D158AF" w14:textId="77777777" w:rsidR="00D50811" w:rsidRDefault="00D50811" w:rsidP="00D50811">
      <w:pPr>
        <w:pStyle w:val="Heading1"/>
      </w:pPr>
      <w:r>
        <w:t>What is the difference between map function and for each loop</w:t>
      </w:r>
    </w:p>
    <w:p w14:paraId="0A441469" w14:textId="29B526DD" w:rsidR="00D50811" w:rsidRDefault="00D50811" w:rsidP="00D50811">
      <w:pPr>
        <w:rPr>
          <w:rStyle w:val="hgkelc"/>
        </w:rPr>
      </w:pPr>
      <w:r w:rsidRPr="00525EDA">
        <w:rPr>
          <w:rStyle w:val="hgkelc"/>
        </w:rPr>
        <w:t xml:space="preserve">So, the main difference between </w:t>
      </w:r>
      <w:r w:rsidRPr="00C40E26">
        <w:rPr>
          <w:rStyle w:val="hgkelc"/>
          <w:b/>
          <w:bCs/>
        </w:rPr>
        <w:t>map</w:t>
      </w:r>
      <w:r w:rsidRPr="00525EDA">
        <w:rPr>
          <w:rStyle w:val="hgkelc"/>
        </w:rPr>
        <w:t xml:space="preserve"> and </w:t>
      </w:r>
      <w:r w:rsidRPr="00C40E26">
        <w:rPr>
          <w:rStyle w:val="hgkelc"/>
          <w:b/>
          <w:bCs/>
        </w:rPr>
        <w:t>forEach</w:t>
      </w:r>
      <w:r w:rsidRPr="00525EDA">
        <w:rPr>
          <w:rStyle w:val="hgkelc"/>
        </w:rPr>
        <w:t xml:space="preserve"> is that </w:t>
      </w:r>
      <w:r w:rsidRPr="00121734">
        <w:rPr>
          <w:rStyle w:val="hgkelc"/>
          <w:b/>
          <w:bCs/>
        </w:rPr>
        <w:t>map returns a</w:t>
      </w:r>
      <w:r w:rsidR="00B73574" w:rsidRPr="00121734">
        <w:rPr>
          <w:rStyle w:val="hgkelc"/>
          <w:b/>
          <w:bCs/>
        </w:rPr>
        <w:t xml:space="preserve"> </w:t>
      </w:r>
      <w:r w:rsidRPr="00121734">
        <w:rPr>
          <w:rStyle w:val="hgkelc"/>
          <w:b/>
          <w:bCs/>
        </w:rPr>
        <w:t>array</w:t>
      </w:r>
      <w:r w:rsidRPr="00525EDA">
        <w:rPr>
          <w:rStyle w:val="hgkelc"/>
        </w:rPr>
        <w:t xml:space="preserve">, while </w:t>
      </w:r>
      <w:r w:rsidR="00121734">
        <w:rPr>
          <w:rStyle w:val="hgkelc"/>
        </w:rPr>
        <w:t xml:space="preserve">                                </w:t>
      </w:r>
      <w:r w:rsidRPr="00121734">
        <w:rPr>
          <w:rStyle w:val="hgkelc"/>
          <w:b/>
          <w:bCs/>
        </w:rPr>
        <w:t>forEach does not return</w:t>
      </w:r>
      <w:r w:rsidRPr="00525EDA">
        <w:rPr>
          <w:rStyle w:val="hgkelc"/>
        </w:rPr>
        <w:t xml:space="preserve"> anything and only modifies the original array.</w:t>
      </w:r>
    </w:p>
    <w:p w14:paraId="70CFA3A8" w14:textId="77777777" w:rsidR="00D50811" w:rsidRDefault="00D50811" w:rsidP="00D50811">
      <w:pPr>
        <w:rPr>
          <w:rStyle w:val="hgkelc"/>
        </w:rPr>
      </w:pPr>
    </w:p>
    <w:p w14:paraId="68C667FA" w14:textId="77777777" w:rsidR="00D50811" w:rsidRDefault="00D50811" w:rsidP="00D50811">
      <w:pPr>
        <w:pStyle w:val="Heading1"/>
      </w:pPr>
      <w:r>
        <w:t>How to modify array with the help of for each  loop</w:t>
      </w:r>
    </w:p>
    <w:p w14:paraId="1E8FDD14" w14:textId="77777777" w:rsidR="00D50811" w:rsidRDefault="00D50811" w:rsidP="00D50811">
      <w:pPr>
        <w:pStyle w:val="Heading1"/>
      </w:pPr>
      <w:r w:rsidRPr="00C40E26">
        <w:rPr>
          <w:noProof/>
        </w:rPr>
        <w:drawing>
          <wp:anchor distT="0" distB="0" distL="114300" distR="114300" simplePos="0" relativeHeight="251475456" behindDoc="0" locked="0" layoutInCell="1" allowOverlap="1" wp14:anchorId="50CC807B" wp14:editId="10F46A6E">
            <wp:simplePos x="0" y="0"/>
            <wp:positionH relativeFrom="column">
              <wp:posOffset>-607162</wp:posOffset>
            </wp:positionH>
            <wp:positionV relativeFrom="paragraph">
              <wp:posOffset>105689</wp:posOffset>
            </wp:positionV>
            <wp:extent cx="4602879" cy="1486029"/>
            <wp:effectExtent l="0" t="0" r="7620" b="0"/>
            <wp:wrapNone/>
            <wp:docPr id="150303666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036660" name="Picture 1" descr="A screenshot of a computer code&#10;&#10;Description automatically generated"/>
                    <pic:cNvPicPr/>
                  </pic:nvPicPr>
                  <pic:blipFill>
                    <a:blip r:embed="rId128">
                      <a:extLst>
                        <a:ext uri="{28A0092B-C50C-407E-A947-70E740481C1C}">
                          <a14:useLocalDpi xmlns:a14="http://schemas.microsoft.com/office/drawing/2010/main" val="0"/>
                        </a:ext>
                      </a:extLst>
                    </a:blip>
                    <a:stretch>
                      <a:fillRect/>
                    </a:stretch>
                  </pic:blipFill>
                  <pic:spPr>
                    <a:xfrm>
                      <a:off x="0" y="0"/>
                      <a:ext cx="4602879" cy="1486029"/>
                    </a:xfrm>
                    <a:prstGeom prst="rect">
                      <a:avLst/>
                    </a:prstGeom>
                  </pic:spPr>
                </pic:pic>
              </a:graphicData>
            </a:graphic>
            <wp14:sizeRelH relativeFrom="page">
              <wp14:pctWidth>0</wp14:pctWidth>
            </wp14:sizeRelH>
            <wp14:sizeRelV relativeFrom="page">
              <wp14:pctHeight>0</wp14:pctHeight>
            </wp14:sizeRelV>
          </wp:anchor>
        </w:drawing>
      </w:r>
      <w:r>
        <w:t xml:space="preserve">qwd </w:t>
      </w:r>
    </w:p>
    <w:p w14:paraId="10211A64" w14:textId="77777777" w:rsidR="00D50811" w:rsidRPr="00FB6F63" w:rsidRDefault="00D50811" w:rsidP="00D50811">
      <w:r w:rsidRPr="00FB6F63">
        <w:rPr>
          <w:noProof/>
        </w:rPr>
        <w:drawing>
          <wp:anchor distT="0" distB="0" distL="114300" distR="114300" simplePos="0" relativeHeight="251478528" behindDoc="0" locked="0" layoutInCell="1" allowOverlap="1" wp14:anchorId="0635C33C" wp14:editId="0795F314">
            <wp:simplePos x="0" y="0"/>
            <wp:positionH relativeFrom="column">
              <wp:posOffset>4301338</wp:posOffset>
            </wp:positionH>
            <wp:positionV relativeFrom="paragraph">
              <wp:posOffset>84734</wp:posOffset>
            </wp:positionV>
            <wp:extent cx="1912620" cy="822960"/>
            <wp:effectExtent l="0" t="0" r="0" b="0"/>
            <wp:wrapNone/>
            <wp:docPr id="812817386" name="Picture 1" descr="A number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817386" name="Picture 1" descr="A number on a black background&#10;&#10;Description automatically generated"/>
                    <pic:cNvPicPr/>
                  </pic:nvPicPr>
                  <pic:blipFill>
                    <a:blip r:embed="rId129">
                      <a:extLst>
                        <a:ext uri="{28A0092B-C50C-407E-A947-70E740481C1C}">
                          <a14:useLocalDpi xmlns:a14="http://schemas.microsoft.com/office/drawing/2010/main" val="0"/>
                        </a:ext>
                      </a:extLst>
                    </a:blip>
                    <a:stretch>
                      <a:fillRect/>
                    </a:stretch>
                  </pic:blipFill>
                  <pic:spPr>
                    <a:xfrm>
                      <a:off x="0" y="0"/>
                      <a:ext cx="1912620" cy="822960"/>
                    </a:xfrm>
                    <a:prstGeom prst="rect">
                      <a:avLst/>
                    </a:prstGeom>
                  </pic:spPr>
                </pic:pic>
              </a:graphicData>
            </a:graphic>
            <wp14:sizeRelH relativeFrom="page">
              <wp14:pctWidth>0</wp14:pctWidth>
            </wp14:sizeRelH>
            <wp14:sizeRelV relativeFrom="page">
              <wp14:pctHeight>0</wp14:pctHeight>
            </wp14:sizeRelV>
          </wp:anchor>
        </w:drawing>
      </w:r>
    </w:p>
    <w:p w14:paraId="60FE24CD" w14:textId="77777777" w:rsidR="00D50811" w:rsidRPr="00FB6F63" w:rsidRDefault="00D50811" w:rsidP="00D50811">
      <w:pPr>
        <w:tabs>
          <w:tab w:val="left" w:pos="6889"/>
        </w:tabs>
      </w:pPr>
      <w:r>
        <w:tab/>
      </w:r>
    </w:p>
    <w:p w14:paraId="10D6A857" w14:textId="77777777" w:rsidR="00D50811" w:rsidRPr="00FB6F63" w:rsidRDefault="00D50811" w:rsidP="00D50811"/>
    <w:p w14:paraId="1604B93F" w14:textId="77777777" w:rsidR="00D50811" w:rsidRPr="00FB6F63" w:rsidRDefault="00D50811" w:rsidP="00D50811"/>
    <w:p w14:paraId="4E435CBC" w14:textId="77777777" w:rsidR="00D50811" w:rsidRDefault="00D50811" w:rsidP="00D50811">
      <w:pPr>
        <w:rPr>
          <w:rFonts w:asciiTheme="majorHAnsi" w:eastAsiaTheme="majorEastAsia" w:hAnsiTheme="majorHAnsi" w:cstheme="majorBidi"/>
          <w:color w:val="FF0000"/>
          <w:sz w:val="28"/>
          <w:szCs w:val="32"/>
        </w:rPr>
      </w:pPr>
    </w:p>
    <w:p w14:paraId="094970A4" w14:textId="77777777" w:rsidR="00D50811" w:rsidRDefault="00D50811" w:rsidP="00D50811">
      <w:r>
        <w:t>Here as you can see in the array index we are storing the square of each element.  Same also can be done with the help of Map function and Filter.</w:t>
      </w:r>
    </w:p>
    <w:p w14:paraId="6172FCF9" w14:textId="77777777" w:rsidR="00D50811" w:rsidRDefault="00D50811" w:rsidP="00D50811">
      <w:r w:rsidRPr="00FC3FF2">
        <w:rPr>
          <w:b/>
          <w:bCs/>
          <w:color w:val="FF0000"/>
        </w:rPr>
        <w:t>filter method</w:t>
      </w:r>
      <w:r>
        <w:rPr>
          <w:b/>
          <w:bCs/>
        </w:rPr>
        <w:t xml:space="preserve"> : </w:t>
      </w:r>
      <w:r>
        <w:rPr>
          <w:b/>
          <w:bCs/>
        </w:rPr>
        <w:tab/>
      </w:r>
      <w:r w:rsidRPr="00E873B6">
        <w:t>JavaScript Array filter() Method is used to create a new array from a given array consisting of only those elements from the given array that satisfy a condition</w:t>
      </w:r>
      <w:r>
        <w:t xml:space="preserve">. The filter method </w:t>
      </w:r>
      <w:r w:rsidRPr="0070262C">
        <w:rPr>
          <w:b/>
          <w:bCs/>
        </w:rPr>
        <w:t>return</w:t>
      </w:r>
      <w:r>
        <w:t xml:space="preserve"> array.</w:t>
      </w:r>
      <w:r>
        <w:tab/>
      </w:r>
    </w:p>
    <w:p w14:paraId="135FBB8B" w14:textId="77777777" w:rsidR="00D50811" w:rsidRDefault="00D50811" w:rsidP="00D50811">
      <w:r w:rsidRPr="00272F9C">
        <w:rPr>
          <w:b/>
          <w:bCs/>
          <w:noProof/>
        </w:rPr>
        <w:drawing>
          <wp:anchor distT="0" distB="0" distL="114300" distR="114300" simplePos="0" relativeHeight="251481600" behindDoc="0" locked="0" layoutInCell="1" allowOverlap="1" wp14:anchorId="36FBC7A8" wp14:editId="43308E54">
            <wp:simplePos x="0" y="0"/>
            <wp:positionH relativeFrom="column">
              <wp:posOffset>-256895</wp:posOffset>
            </wp:positionH>
            <wp:positionV relativeFrom="paragraph">
              <wp:posOffset>100889</wp:posOffset>
            </wp:positionV>
            <wp:extent cx="4777740" cy="304800"/>
            <wp:effectExtent l="190500" t="190500" r="194310" b="190500"/>
            <wp:wrapNone/>
            <wp:docPr id="1220178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178440" name=""/>
                    <pic:cNvPicPr/>
                  </pic:nvPicPr>
                  <pic:blipFill>
                    <a:blip r:embed="rId130">
                      <a:extLst>
                        <a:ext uri="{28A0092B-C50C-407E-A947-70E740481C1C}">
                          <a14:useLocalDpi xmlns:a14="http://schemas.microsoft.com/office/drawing/2010/main" val="0"/>
                        </a:ext>
                      </a:extLst>
                    </a:blip>
                    <a:stretch>
                      <a:fillRect/>
                    </a:stretch>
                  </pic:blipFill>
                  <pic:spPr>
                    <a:xfrm>
                      <a:off x="0" y="0"/>
                      <a:ext cx="4777740" cy="30480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14:paraId="5AAA8A3A" w14:textId="77777777" w:rsidR="00D50811" w:rsidRDefault="00D50811" w:rsidP="00D50811">
      <w:r>
        <w:tab/>
      </w:r>
    </w:p>
    <w:p w14:paraId="5B85BEE4" w14:textId="77777777" w:rsidR="00D50811" w:rsidRDefault="00D50811" w:rsidP="00D50811">
      <w:r w:rsidRPr="00171C5F">
        <w:rPr>
          <w:noProof/>
        </w:rPr>
        <w:drawing>
          <wp:anchor distT="0" distB="0" distL="114300" distR="114300" simplePos="0" relativeHeight="251511296" behindDoc="0" locked="0" layoutInCell="1" allowOverlap="1" wp14:anchorId="21FB7B04" wp14:editId="4CA865EF">
            <wp:simplePos x="0" y="0"/>
            <wp:positionH relativeFrom="column">
              <wp:posOffset>-833780</wp:posOffset>
            </wp:positionH>
            <wp:positionV relativeFrom="paragraph">
              <wp:posOffset>255778</wp:posOffset>
            </wp:positionV>
            <wp:extent cx="3284524" cy="1376997"/>
            <wp:effectExtent l="0" t="0" r="0" b="0"/>
            <wp:wrapNone/>
            <wp:docPr id="1902837162" name="Picture 1" descr="A black background with white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837162" name="Picture 1" descr="A black background with white text and numbers&#10;&#10;Description automatically generated"/>
                    <pic:cNvPicPr/>
                  </pic:nvPicPr>
                  <pic:blipFill>
                    <a:blip r:embed="rId131">
                      <a:extLst>
                        <a:ext uri="{28A0092B-C50C-407E-A947-70E740481C1C}">
                          <a14:useLocalDpi xmlns:a14="http://schemas.microsoft.com/office/drawing/2010/main" val="0"/>
                        </a:ext>
                      </a:extLst>
                    </a:blip>
                    <a:stretch>
                      <a:fillRect/>
                    </a:stretch>
                  </pic:blipFill>
                  <pic:spPr>
                    <a:xfrm>
                      <a:off x="0" y="0"/>
                      <a:ext cx="3284524" cy="1376997"/>
                    </a:xfrm>
                    <a:prstGeom prst="rect">
                      <a:avLst/>
                    </a:prstGeom>
                  </pic:spPr>
                </pic:pic>
              </a:graphicData>
            </a:graphic>
            <wp14:sizeRelH relativeFrom="page">
              <wp14:pctWidth>0</wp14:pctWidth>
            </wp14:sizeRelH>
            <wp14:sizeRelV relativeFrom="page">
              <wp14:pctHeight>0</wp14:pctHeight>
            </wp14:sizeRelV>
          </wp:anchor>
        </w:drawing>
      </w:r>
    </w:p>
    <w:p w14:paraId="34F91947" w14:textId="23DBE7DA" w:rsidR="00D50811" w:rsidRDefault="00D50811" w:rsidP="00D50811">
      <w:r>
        <w:tab/>
      </w:r>
    </w:p>
    <w:p w14:paraId="534B9A93" w14:textId="465A4DA4" w:rsidR="00D50811" w:rsidRDefault="00F5240B" w:rsidP="00D50811">
      <w:r w:rsidRPr="00113E6E">
        <w:rPr>
          <w:noProof/>
        </w:rPr>
        <w:drawing>
          <wp:anchor distT="0" distB="0" distL="114300" distR="114300" simplePos="0" relativeHeight="251654656" behindDoc="0" locked="0" layoutInCell="1" allowOverlap="1" wp14:anchorId="07C311CA" wp14:editId="4AC368AE">
            <wp:simplePos x="0" y="0"/>
            <wp:positionH relativeFrom="column">
              <wp:posOffset>3325906</wp:posOffset>
            </wp:positionH>
            <wp:positionV relativeFrom="paragraph">
              <wp:posOffset>18789</wp:posOffset>
            </wp:positionV>
            <wp:extent cx="1615440" cy="273423"/>
            <wp:effectExtent l="0" t="0" r="0" b="0"/>
            <wp:wrapNone/>
            <wp:docPr id="357321451" name="Picture 1" descr="A group of numbers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321451" name="Picture 1" descr="A group of numbers on a black background&#10;&#10;Description automatically generated"/>
                    <pic:cNvPicPr/>
                  </pic:nvPicPr>
                  <pic:blipFill rotWithShape="1">
                    <a:blip r:embed="rId132">
                      <a:extLst>
                        <a:ext uri="{28A0092B-C50C-407E-A947-70E740481C1C}">
                          <a14:useLocalDpi xmlns:a14="http://schemas.microsoft.com/office/drawing/2010/main" val="0"/>
                        </a:ext>
                      </a:extLst>
                    </a:blip>
                    <a:srcRect t="14706" b="21198"/>
                    <a:stretch/>
                  </pic:blipFill>
                  <pic:spPr bwMode="auto">
                    <a:xfrm>
                      <a:off x="0" y="0"/>
                      <a:ext cx="1615440" cy="27342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675D4D1" w14:textId="77777777" w:rsidR="00D50811" w:rsidRDefault="00D50811" w:rsidP="00D50811"/>
    <w:p w14:paraId="5254DE42" w14:textId="77777777" w:rsidR="00D50811" w:rsidRDefault="00D50811" w:rsidP="00D50811">
      <w:pPr>
        <w:pStyle w:val="Heading1"/>
      </w:pPr>
      <w:r>
        <w:lastRenderedPageBreak/>
        <w:t>We can also use filter with this way also:</w:t>
      </w:r>
      <w:r>
        <w:tab/>
      </w:r>
      <w:r>
        <w:tab/>
      </w:r>
    </w:p>
    <w:p w14:paraId="1CDF6012" w14:textId="60E42902" w:rsidR="00D50811" w:rsidRDefault="00D50811" w:rsidP="00D50811">
      <w:pPr>
        <w:pStyle w:val="Heading1"/>
      </w:pPr>
      <w:r w:rsidRPr="00321839">
        <w:rPr>
          <w:noProof/>
        </w:rPr>
        <w:drawing>
          <wp:anchor distT="0" distB="0" distL="114300" distR="114300" simplePos="0" relativeHeight="251757056" behindDoc="0" locked="0" layoutInCell="1" allowOverlap="1" wp14:anchorId="24ED7EFE" wp14:editId="30A69A6F">
            <wp:simplePos x="0" y="0"/>
            <wp:positionH relativeFrom="margin">
              <wp:posOffset>-738836</wp:posOffset>
            </wp:positionH>
            <wp:positionV relativeFrom="paragraph">
              <wp:posOffset>109143</wp:posOffset>
            </wp:positionV>
            <wp:extent cx="2935371" cy="1477670"/>
            <wp:effectExtent l="0" t="0" r="0" b="8255"/>
            <wp:wrapNone/>
            <wp:docPr id="95138920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389207" name="Picture 1" descr="A screenshot of a computer program&#10;&#10;Description automatically generated"/>
                    <pic:cNvPicPr/>
                  </pic:nvPicPr>
                  <pic:blipFill>
                    <a:blip r:embed="rId133">
                      <a:extLst>
                        <a:ext uri="{28A0092B-C50C-407E-A947-70E740481C1C}">
                          <a14:useLocalDpi xmlns:a14="http://schemas.microsoft.com/office/drawing/2010/main" val="0"/>
                        </a:ext>
                      </a:extLst>
                    </a:blip>
                    <a:stretch>
                      <a:fillRect/>
                    </a:stretch>
                  </pic:blipFill>
                  <pic:spPr>
                    <a:xfrm>
                      <a:off x="0" y="0"/>
                      <a:ext cx="2935371" cy="1477670"/>
                    </a:xfrm>
                    <a:prstGeom prst="rect">
                      <a:avLst/>
                    </a:prstGeom>
                  </pic:spPr>
                </pic:pic>
              </a:graphicData>
            </a:graphic>
            <wp14:sizeRelH relativeFrom="page">
              <wp14:pctWidth>0</wp14:pctWidth>
            </wp14:sizeRelH>
            <wp14:sizeRelV relativeFrom="page">
              <wp14:pctHeight>0</wp14:pctHeight>
            </wp14:sizeRelV>
          </wp:anchor>
        </w:drawing>
      </w:r>
      <w:r>
        <w:tab/>
      </w:r>
      <w:r>
        <w:tab/>
      </w:r>
      <w:r>
        <w:tab/>
      </w:r>
    </w:p>
    <w:p w14:paraId="40756110" w14:textId="0DE977BC" w:rsidR="00D50811" w:rsidRDefault="00D50811" w:rsidP="00D50811">
      <w:pPr>
        <w:jc w:val="center"/>
      </w:pPr>
      <w:r w:rsidRPr="006B76D4">
        <w:rPr>
          <w:noProof/>
        </w:rPr>
        <w:drawing>
          <wp:anchor distT="0" distB="0" distL="114300" distR="114300" simplePos="0" relativeHeight="251771392" behindDoc="0" locked="0" layoutInCell="1" allowOverlap="1" wp14:anchorId="5FB93200" wp14:editId="7F3ED68E">
            <wp:simplePos x="0" y="0"/>
            <wp:positionH relativeFrom="column">
              <wp:posOffset>2794279</wp:posOffset>
            </wp:positionH>
            <wp:positionV relativeFrom="paragraph">
              <wp:posOffset>212776</wp:posOffset>
            </wp:positionV>
            <wp:extent cx="1554615" cy="335309"/>
            <wp:effectExtent l="0" t="0" r="7620" b="7620"/>
            <wp:wrapNone/>
            <wp:docPr id="1053119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119924" name=""/>
                    <pic:cNvPicPr/>
                  </pic:nvPicPr>
                  <pic:blipFill>
                    <a:blip r:embed="rId134">
                      <a:extLst>
                        <a:ext uri="{28A0092B-C50C-407E-A947-70E740481C1C}">
                          <a14:useLocalDpi xmlns:a14="http://schemas.microsoft.com/office/drawing/2010/main" val="0"/>
                        </a:ext>
                      </a:extLst>
                    </a:blip>
                    <a:stretch>
                      <a:fillRect/>
                    </a:stretch>
                  </pic:blipFill>
                  <pic:spPr>
                    <a:xfrm>
                      <a:off x="0" y="0"/>
                      <a:ext cx="1554615" cy="335309"/>
                    </a:xfrm>
                    <a:prstGeom prst="rect">
                      <a:avLst/>
                    </a:prstGeom>
                  </pic:spPr>
                </pic:pic>
              </a:graphicData>
            </a:graphic>
            <wp14:sizeRelH relativeFrom="page">
              <wp14:pctWidth>0</wp14:pctWidth>
            </wp14:sizeRelH>
            <wp14:sizeRelV relativeFrom="page">
              <wp14:pctHeight>0</wp14:pctHeight>
            </wp14:sizeRelV>
          </wp:anchor>
        </w:drawing>
      </w:r>
    </w:p>
    <w:p w14:paraId="72198A70" w14:textId="29EA6295" w:rsidR="00D50811" w:rsidRPr="00940DDA" w:rsidRDefault="00D50811" w:rsidP="00D50811"/>
    <w:p w14:paraId="58E0CC8B" w14:textId="77777777" w:rsidR="00D50811" w:rsidRPr="00940DDA" w:rsidRDefault="00D50811" w:rsidP="00D50811"/>
    <w:p w14:paraId="4313D307" w14:textId="77777777" w:rsidR="00D50811" w:rsidRPr="00940DDA" w:rsidRDefault="00D50811" w:rsidP="00D50811"/>
    <w:p w14:paraId="6A9387E9" w14:textId="27ACD923" w:rsidR="00D50811" w:rsidRDefault="00D50811" w:rsidP="00D50811"/>
    <w:p w14:paraId="2C066FD9" w14:textId="50094DE0" w:rsidR="0082449B" w:rsidRDefault="0082449B" w:rsidP="0082449B">
      <w:pPr>
        <w:pStyle w:val="Heading1"/>
        <w:jc w:val="center"/>
      </w:pPr>
      <w:r>
        <w:t>Objects</w:t>
      </w:r>
    </w:p>
    <w:p w14:paraId="6DA51CDE" w14:textId="7E71F3BC" w:rsidR="00FC28FF" w:rsidRDefault="00FC28FF" w:rsidP="00FC28FF">
      <w:r>
        <w:t>Objects are variables too. But objects can contain many values. Object values are written as </w:t>
      </w:r>
      <w:r w:rsidR="00C31E31">
        <w:t xml:space="preserve">                           </w:t>
      </w:r>
      <w:r w:rsidR="00C31E31">
        <w:rPr>
          <w:b/>
          <w:bCs/>
        </w:rPr>
        <w:t>key</w:t>
      </w:r>
      <w:r>
        <w:rPr>
          <w:b/>
          <w:bCs/>
        </w:rPr>
        <w:t xml:space="preserve"> : value</w:t>
      </w:r>
      <w:r>
        <w:t> pairs</w:t>
      </w:r>
    </w:p>
    <w:p w14:paraId="4B28A63C" w14:textId="00FB67A1" w:rsidR="00FC28FF" w:rsidRDefault="005C2028" w:rsidP="00FC28FF">
      <w:r w:rsidRPr="005C2028">
        <w:rPr>
          <w:noProof/>
        </w:rPr>
        <w:drawing>
          <wp:anchor distT="0" distB="0" distL="114300" distR="114300" simplePos="0" relativeHeight="251781632" behindDoc="0" locked="0" layoutInCell="1" allowOverlap="1" wp14:anchorId="0FED62CC" wp14:editId="5A7804CD">
            <wp:simplePos x="0" y="0"/>
            <wp:positionH relativeFrom="column">
              <wp:posOffset>-805543</wp:posOffset>
            </wp:positionH>
            <wp:positionV relativeFrom="paragraph">
              <wp:posOffset>320675</wp:posOffset>
            </wp:positionV>
            <wp:extent cx="3178629" cy="4474121"/>
            <wp:effectExtent l="0" t="0" r="0" b="0"/>
            <wp:wrapNone/>
            <wp:docPr id="235585023"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585023" name="Picture 1" descr="A computer screen shot of a program code&#10;&#10;Description automatically generated"/>
                    <pic:cNvPicPr/>
                  </pic:nvPicPr>
                  <pic:blipFill>
                    <a:blip r:embed="rId135">
                      <a:extLst>
                        <a:ext uri="{28A0092B-C50C-407E-A947-70E740481C1C}">
                          <a14:useLocalDpi xmlns:a14="http://schemas.microsoft.com/office/drawing/2010/main" val="0"/>
                        </a:ext>
                      </a:extLst>
                    </a:blip>
                    <a:stretch>
                      <a:fillRect/>
                    </a:stretch>
                  </pic:blipFill>
                  <pic:spPr>
                    <a:xfrm>
                      <a:off x="0" y="0"/>
                      <a:ext cx="3182538" cy="4479623"/>
                    </a:xfrm>
                    <a:prstGeom prst="rect">
                      <a:avLst/>
                    </a:prstGeom>
                  </pic:spPr>
                </pic:pic>
              </a:graphicData>
            </a:graphic>
            <wp14:sizeRelH relativeFrom="page">
              <wp14:pctWidth>0</wp14:pctWidth>
            </wp14:sizeRelH>
            <wp14:sizeRelV relativeFrom="page">
              <wp14:pctHeight>0</wp14:pctHeight>
            </wp14:sizeRelV>
          </wp:anchor>
        </w:drawing>
      </w:r>
      <w:r>
        <w:t>Will show an object, do all the operations with the object.</w:t>
      </w:r>
    </w:p>
    <w:p w14:paraId="1411CB87" w14:textId="798795FB" w:rsidR="005C2028" w:rsidRDefault="005C2028" w:rsidP="00FC28FF"/>
    <w:p w14:paraId="16A624FB" w14:textId="593D1867" w:rsidR="00D50811" w:rsidRPr="00A7488D" w:rsidRDefault="00D50811" w:rsidP="00231085"/>
    <w:p w14:paraId="527422B0" w14:textId="17DDFD4A" w:rsidR="00231085" w:rsidRPr="00A7488D" w:rsidRDefault="00992330" w:rsidP="00231085">
      <w:r w:rsidRPr="00992330">
        <w:rPr>
          <w:noProof/>
        </w:rPr>
        <w:drawing>
          <wp:anchor distT="0" distB="0" distL="114300" distR="114300" simplePos="0" relativeHeight="251789824" behindDoc="0" locked="0" layoutInCell="1" allowOverlap="1" wp14:anchorId="591CED27" wp14:editId="02D2C297">
            <wp:simplePos x="0" y="0"/>
            <wp:positionH relativeFrom="column">
              <wp:posOffset>2444750</wp:posOffset>
            </wp:positionH>
            <wp:positionV relativeFrom="paragraph">
              <wp:posOffset>269875</wp:posOffset>
            </wp:positionV>
            <wp:extent cx="3988602" cy="1892300"/>
            <wp:effectExtent l="0" t="0" r="0" b="0"/>
            <wp:wrapNone/>
            <wp:docPr id="140683561"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83561" name="Picture 1" descr="A computer screen shot of a program&#10;&#10;Description automatically generated"/>
                    <pic:cNvPicPr/>
                  </pic:nvPicPr>
                  <pic:blipFill>
                    <a:blip r:embed="rId136">
                      <a:extLst>
                        <a:ext uri="{28A0092B-C50C-407E-A947-70E740481C1C}">
                          <a14:useLocalDpi xmlns:a14="http://schemas.microsoft.com/office/drawing/2010/main" val="0"/>
                        </a:ext>
                      </a:extLst>
                    </a:blip>
                    <a:stretch>
                      <a:fillRect/>
                    </a:stretch>
                  </pic:blipFill>
                  <pic:spPr>
                    <a:xfrm>
                      <a:off x="0" y="0"/>
                      <a:ext cx="3988602" cy="1892300"/>
                    </a:xfrm>
                    <a:prstGeom prst="rect">
                      <a:avLst/>
                    </a:prstGeom>
                  </pic:spPr>
                </pic:pic>
              </a:graphicData>
            </a:graphic>
            <wp14:sizeRelH relativeFrom="page">
              <wp14:pctWidth>0</wp14:pctWidth>
            </wp14:sizeRelH>
            <wp14:sizeRelV relativeFrom="page">
              <wp14:pctHeight>0</wp14:pctHeight>
            </wp14:sizeRelV>
          </wp:anchor>
        </w:drawing>
      </w:r>
    </w:p>
    <w:p w14:paraId="79273A2F" w14:textId="08E29AA1" w:rsidR="00B71A00" w:rsidRDefault="00B71A00" w:rsidP="00231085">
      <w:pPr>
        <w:tabs>
          <w:tab w:val="left" w:pos="5495"/>
        </w:tabs>
      </w:pPr>
    </w:p>
    <w:p w14:paraId="0B93A660" w14:textId="77777777" w:rsidR="00F9425E" w:rsidRDefault="00F9425E" w:rsidP="00231085">
      <w:pPr>
        <w:tabs>
          <w:tab w:val="left" w:pos="5495"/>
        </w:tabs>
      </w:pPr>
    </w:p>
    <w:p w14:paraId="6C9F37A1" w14:textId="77777777" w:rsidR="00F9425E" w:rsidRDefault="00F9425E" w:rsidP="00231085">
      <w:pPr>
        <w:tabs>
          <w:tab w:val="left" w:pos="5495"/>
        </w:tabs>
      </w:pPr>
    </w:p>
    <w:p w14:paraId="586B8230" w14:textId="77777777" w:rsidR="00F9425E" w:rsidRDefault="00F9425E" w:rsidP="00231085">
      <w:pPr>
        <w:tabs>
          <w:tab w:val="left" w:pos="5495"/>
        </w:tabs>
      </w:pPr>
    </w:p>
    <w:p w14:paraId="3478A590" w14:textId="77777777" w:rsidR="00F9425E" w:rsidRDefault="00F9425E" w:rsidP="00231085">
      <w:pPr>
        <w:tabs>
          <w:tab w:val="left" w:pos="5495"/>
        </w:tabs>
      </w:pPr>
    </w:p>
    <w:p w14:paraId="6E0F3F67" w14:textId="77777777" w:rsidR="00F9425E" w:rsidRDefault="00F9425E" w:rsidP="00231085">
      <w:pPr>
        <w:tabs>
          <w:tab w:val="left" w:pos="5495"/>
        </w:tabs>
      </w:pPr>
    </w:p>
    <w:p w14:paraId="5960103B" w14:textId="77777777" w:rsidR="00F9425E" w:rsidRDefault="00F9425E" w:rsidP="00231085">
      <w:pPr>
        <w:tabs>
          <w:tab w:val="left" w:pos="5495"/>
        </w:tabs>
      </w:pPr>
    </w:p>
    <w:p w14:paraId="31D75379" w14:textId="77777777" w:rsidR="00F9425E" w:rsidRDefault="00F9425E" w:rsidP="00231085">
      <w:pPr>
        <w:tabs>
          <w:tab w:val="left" w:pos="5495"/>
        </w:tabs>
      </w:pPr>
    </w:p>
    <w:p w14:paraId="16A9966A" w14:textId="77777777" w:rsidR="00F9425E" w:rsidRDefault="00F9425E" w:rsidP="00231085">
      <w:pPr>
        <w:tabs>
          <w:tab w:val="left" w:pos="5495"/>
        </w:tabs>
      </w:pPr>
    </w:p>
    <w:p w14:paraId="1AD12525" w14:textId="77777777" w:rsidR="00F9425E" w:rsidRDefault="00F9425E" w:rsidP="00231085">
      <w:pPr>
        <w:tabs>
          <w:tab w:val="left" w:pos="5495"/>
        </w:tabs>
      </w:pPr>
    </w:p>
    <w:p w14:paraId="39D8F889" w14:textId="77777777" w:rsidR="00F9425E" w:rsidRDefault="00F9425E" w:rsidP="00231085">
      <w:pPr>
        <w:tabs>
          <w:tab w:val="left" w:pos="5495"/>
        </w:tabs>
      </w:pPr>
    </w:p>
    <w:p w14:paraId="0B907932" w14:textId="77777777" w:rsidR="00F9425E" w:rsidRDefault="00F9425E" w:rsidP="00231085">
      <w:pPr>
        <w:tabs>
          <w:tab w:val="left" w:pos="5495"/>
        </w:tabs>
      </w:pPr>
    </w:p>
    <w:p w14:paraId="74713FAA" w14:textId="77777777" w:rsidR="00F9425E" w:rsidRDefault="00F9425E" w:rsidP="00231085">
      <w:pPr>
        <w:tabs>
          <w:tab w:val="left" w:pos="5495"/>
        </w:tabs>
      </w:pPr>
    </w:p>
    <w:p w14:paraId="338A096A" w14:textId="77777777" w:rsidR="00F9425E" w:rsidRDefault="00F9425E" w:rsidP="00231085">
      <w:pPr>
        <w:tabs>
          <w:tab w:val="left" w:pos="5495"/>
        </w:tabs>
      </w:pPr>
    </w:p>
    <w:p w14:paraId="4D537DB4" w14:textId="77777777" w:rsidR="00F9425E" w:rsidRDefault="00F9425E" w:rsidP="00231085">
      <w:pPr>
        <w:tabs>
          <w:tab w:val="left" w:pos="5495"/>
        </w:tabs>
      </w:pPr>
    </w:p>
    <w:p w14:paraId="019DF39D" w14:textId="77777777" w:rsidR="00F9425E" w:rsidRDefault="00F9425E" w:rsidP="00231085">
      <w:pPr>
        <w:tabs>
          <w:tab w:val="left" w:pos="5495"/>
        </w:tabs>
      </w:pPr>
    </w:p>
    <w:p w14:paraId="0744A546" w14:textId="77777777" w:rsidR="00F9425E" w:rsidRDefault="00F9425E" w:rsidP="00231085">
      <w:pPr>
        <w:tabs>
          <w:tab w:val="left" w:pos="5495"/>
        </w:tabs>
      </w:pPr>
    </w:p>
    <w:p w14:paraId="6259F88A" w14:textId="3A397819" w:rsidR="00F9425E" w:rsidRDefault="002321D4" w:rsidP="003A28D8">
      <w:pPr>
        <w:pStyle w:val="Heading1"/>
      </w:pPr>
      <w:r>
        <w:lastRenderedPageBreak/>
        <w:t>JSON</w:t>
      </w:r>
    </w:p>
    <w:p w14:paraId="738DA036" w14:textId="69821318" w:rsidR="002321D4" w:rsidRPr="002321D4" w:rsidRDefault="002321D4" w:rsidP="002321D4">
      <w:r>
        <w:t>Basically it is JavaScript Object Notation.</w:t>
      </w:r>
    </w:p>
    <w:p w14:paraId="40C353ED" w14:textId="77777777" w:rsidR="003A28D8" w:rsidRDefault="003A28D8" w:rsidP="003A28D8">
      <w:pPr>
        <w:pStyle w:val="Heading1"/>
      </w:pPr>
      <w:r>
        <w:t>JSON Syntax Rules</w:t>
      </w:r>
    </w:p>
    <w:p w14:paraId="20779426" w14:textId="525A2563" w:rsidR="003A28D8" w:rsidRDefault="003A28D8" w:rsidP="003A28D8">
      <w:r w:rsidRPr="007908E6">
        <w:rPr>
          <w:noProof/>
        </w:rPr>
        <w:drawing>
          <wp:anchor distT="0" distB="0" distL="114300" distR="114300" simplePos="0" relativeHeight="251563520" behindDoc="0" locked="0" layoutInCell="1" allowOverlap="1" wp14:anchorId="41D53991" wp14:editId="0AB59B27">
            <wp:simplePos x="0" y="0"/>
            <wp:positionH relativeFrom="margin">
              <wp:posOffset>1643063</wp:posOffset>
            </wp:positionH>
            <wp:positionV relativeFrom="paragraph">
              <wp:posOffset>4445</wp:posOffset>
            </wp:positionV>
            <wp:extent cx="939211" cy="190500"/>
            <wp:effectExtent l="190500" t="190500" r="146685" b="171450"/>
            <wp:wrapNone/>
            <wp:docPr id="1589337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337452" name=""/>
                    <pic:cNvPicPr/>
                  </pic:nvPicPr>
                  <pic:blipFill>
                    <a:blip r:embed="rId137">
                      <a:extLst>
                        <a:ext uri="{28A0092B-C50C-407E-A947-70E740481C1C}">
                          <a14:useLocalDpi xmlns:a14="http://schemas.microsoft.com/office/drawing/2010/main" val="0"/>
                        </a:ext>
                      </a:extLst>
                    </a:blip>
                    <a:stretch>
                      <a:fillRect/>
                    </a:stretch>
                  </pic:blipFill>
                  <pic:spPr>
                    <a:xfrm>
                      <a:off x="0" y="0"/>
                      <a:ext cx="943352" cy="19134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t>Data is in name/value pairs</w:t>
      </w:r>
    </w:p>
    <w:p w14:paraId="267B429C" w14:textId="23C4DCDF" w:rsidR="003A28D8" w:rsidRDefault="003A28D8" w:rsidP="003A28D8">
      <w:r>
        <w:t>Data is separated by commas</w:t>
      </w:r>
    </w:p>
    <w:p w14:paraId="61B7151D" w14:textId="77777777" w:rsidR="003A28D8" w:rsidRDefault="003A28D8" w:rsidP="003A28D8">
      <w:r>
        <w:t>Curly braces hold objects</w:t>
      </w:r>
    </w:p>
    <w:p w14:paraId="4E868E55" w14:textId="47B1ED73" w:rsidR="00FF1C28" w:rsidRDefault="003A28D8" w:rsidP="003A28D8">
      <w:r>
        <w:t>Square brackets hold arrays</w:t>
      </w:r>
    </w:p>
    <w:p w14:paraId="2AC15215" w14:textId="244589C1" w:rsidR="00693A67" w:rsidRPr="00FF1C28" w:rsidRDefault="00693A67" w:rsidP="00693A67">
      <w:pPr>
        <w:pStyle w:val="Heading1"/>
      </w:pPr>
      <w:r>
        <w:t>Create Json Object</w:t>
      </w:r>
    </w:p>
    <w:p w14:paraId="30FF7756" w14:textId="52F42259" w:rsidR="00FF1C28" w:rsidRPr="00FF1C28" w:rsidRDefault="00807919" w:rsidP="00FF1C28">
      <w:r w:rsidRPr="00AA1079">
        <w:rPr>
          <w:noProof/>
        </w:rPr>
        <w:drawing>
          <wp:anchor distT="0" distB="0" distL="114300" distR="114300" simplePos="0" relativeHeight="251697664" behindDoc="0" locked="0" layoutInCell="1" allowOverlap="1" wp14:anchorId="613FCFDD" wp14:editId="2A6BEDE0">
            <wp:simplePos x="0" y="0"/>
            <wp:positionH relativeFrom="column">
              <wp:posOffset>-290512</wp:posOffset>
            </wp:positionH>
            <wp:positionV relativeFrom="paragraph">
              <wp:posOffset>124777</wp:posOffset>
            </wp:positionV>
            <wp:extent cx="2035627" cy="1128713"/>
            <wp:effectExtent l="0" t="0" r="0" b="0"/>
            <wp:wrapNone/>
            <wp:docPr id="685295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295693" name=""/>
                    <pic:cNvPicPr/>
                  </pic:nvPicPr>
                  <pic:blipFill>
                    <a:blip r:embed="rId138">
                      <a:extLst>
                        <a:ext uri="{28A0092B-C50C-407E-A947-70E740481C1C}">
                          <a14:useLocalDpi xmlns:a14="http://schemas.microsoft.com/office/drawing/2010/main" val="0"/>
                        </a:ext>
                      </a:extLst>
                    </a:blip>
                    <a:stretch>
                      <a:fillRect/>
                    </a:stretch>
                  </pic:blipFill>
                  <pic:spPr>
                    <a:xfrm>
                      <a:off x="0" y="0"/>
                      <a:ext cx="2035627" cy="1128713"/>
                    </a:xfrm>
                    <a:prstGeom prst="rect">
                      <a:avLst/>
                    </a:prstGeom>
                  </pic:spPr>
                </pic:pic>
              </a:graphicData>
            </a:graphic>
            <wp14:sizeRelH relativeFrom="page">
              <wp14:pctWidth>0</wp14:pctWidth>
            </wp14:sizeRelH>
            <wp14:sizeRelV relativeFrom="page">
              <wp14:pctHeight>0</wp14:pctHeight>
            </wp14:sizeRelV>
          </wp:anchor>
        </w:drawing>
      </w:r>
    </w:p>
    <w:p w14:paraId="1E3B1998" w14:textId="21590DF7" w:rsidR="00FF1C28" w:rsidRPr="00FF1C28" w:rsidRDefault="00FF1C28" w:rsidP="00FF1C28"/>
    <w:p w14:paraId="40AC09B5" w14:textId="77777777" w:rsidR="00FF1C28" w:rsidRPr="00FF1C28" w:rsidRDefault="00FF1C28" w:rsidP="00FF1C28"/>
    <w:p w14:paraId="6654960A" w14:textId="77777777" w:rsidR="00FF1C28" w:rsidRPr="00FF1C28" w:rsidRDefault="00FF1C28" w:rsidP="00FF1C28"/>
    <w:p w14:paraId="46F22046" w14:textId="77777777" w:rsidR="00FF1C28" w:rsidRDefault="00FF1C28" w:rsidP="00FF1C28"/>
    <w:p w14:paraId="3F95BF79" w14:textId="6D04A0FF" w:rsidR="00FF1C28" w:rsidRDefault="00693A67" w:rsidP="00693A67">
      <w:pPr>
        <w:pStyle w:val="Heading1"/>
      </w:pPr>
      <w:r>
        <w:t>Create a Json Array</w:t>
      </w:r>
      <w:r w:rsidR="002F30EF">
        <w:tab/>
      </w:r>
      <w:r w:rsidR="002F30EF">
        <w:tab/>
      </w:r>
      <w:r w:rsidR="002F30EF">
        <w:tab/>
      </w:r>
      <w:r w:rsidR="002F30EF">
        <w:tab/>
      </w:r>
      <w:r w:rsidR="002F30EF">
        <w:tab/>
      </w:r>
    </w:p>
    <w:p w14:paraId="4E353CED" w14:textId="58DC7B4B" w:rsidR="002321D4" w:rsidRDefault="00693A67" w:rsidP="00FF1C28">
      <w:r w:rsidRPr="007908E6">
        <w:rPr>
          <w:noProof/>
        </w:rPr>
        <w:drawing>
          <wp:anchor distT="0" distB="0" distL="114300" distR="114300" simplePos="0" relativeHeight="251570688" behindDoc="0" locked="0" layoutInCell="1" allowOverlap="1" wp14:anchorId="057D9432" wp14:editId="4920F54A">
            <wp:simplePos x="0" y="0"/>
            <wp:positionH relativeFrom="column">
              <wp:posOffset>-290195</wp:posOffset>
            </wp:positionH>
            <wp:positionV relativeFrom="paragraph">
              <wp:posOffset>144780</wp:posOffset>
            </wp:positionV>
            <wp:extent cx="1538287" cy="1850828"/>
            <wp:effectExtent l="0" t="0" r="0" b="0"/>
            <wp:wrapNone/>
            <wp:docPr id="1362491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491557" name=""/>
                    <pic:cNvPicPr/>
                  </pic:nvPicPr>
                  <pic:blipFill>
                    <a:blip r:embed="rId139">
                      <a:extLst>
                        <a:ext uri="{28A0092B-C50C-407E-A947-70E740481C1C}">
                          <a14:useLocalDpi xmlns:a14="http://schemas.microsoft.com/office/drawing/2010/main" val="0"/>
                        </a:ext>
                      </a:extLst>
                    </a:blip>
                    <a:stretch>
                      <a:fillRect/>
                    </a:stretch>
                  </pic:blipFill>
                  <pic:spPr>
                    <a:xfrm>
                      <a:off x="0" y="0"/>
                      <a:ext cx="1538287" cy="1850828"/>
                    </a:xfrm>
                    <a:prstGeom prst="rect">
                      <a:avLst/>
                    </a:prstGeom>
                  </pic:spPr>
                </pic:pic>
              </a:graphicData>
            </a:graphic>
            <wp14:sizeRelH relativeFrom="page">
              <wp14:pctWidth>0</wp14:pctWidth>
            </wp14:sizeRelH>
            <wp14:sizeRelV relativeFrom="page">
              <wp14:pctHeight>0</wp14:pctHeight>
            </wp14:sizeRelV>
          </wp:anchor>
        </w:drawing>
      </w:r>
    </w:p>
    <w:p w14:paraId="25CAA9C8" w14:textId="77777777" w:rsidR="002321D4" w:rsidRDefault="002321D4" w:rsidP="00FF1C28"/>
    <w:p w14:paraId="311AD5BB" w14:textId="77777777" w:rsidR="002321D4" w:rsidRDefault="002321D4" w:rsidP="00FF1C28"/>
    <w:p w14:paraId="51F1434B" w14:textId="77777777" w:rsidR="002321D4" w:rsidRDefault="002321D4" w:rsidP="00FF1C28"/>
    <w:p w14:paraId="76812649" w14:textId="77777777" w:rsidR="002321D4" w:rsidRDefault="002321D4" w:rsidP="00FF1C28"/>
    <w:p w14:paraId="3BD074E8" w14:textId="77777777" w:rsidR="002321D4" w:rsidRDefault="002321D4" w:rsidP="00FF1C28"/>
    <w:p w14:paraId="451C91CD" w14:textId="77777777" w:rsidR="002321D4" w:rsidRDefault="002321D4" w:rsidP="00FF1C28"/>
    <w:p w14:paraId="7D94B4E4" w14:textId="724C1170" w:rsidR="002321D4" w:rsidRDefault="0041566F" w:rsidP="0041566F">
      <w:pPr>
        <w:pStyle w:val="Heading1"/>
      </w:pPr>
      <w:r w:rsidRPr="00430A79">
        <w:rPr>
          <w:noProof/>
        </w:rPr>
        <w:drawing>
          <wp:anchor distT="0" distB="0" distL="114300" distR="114300" simplePos="0" relativeHeight="251581952" behindDoc="0" locked="0" layoutInCell="1" allowOverlap="1" wp14:anchorId="5DB05E5D" wp14:editId="151F0232">
            <wp:simplePos x="0" y="0"/>
            <wp:positionH relativeFrom="column">
              <wp:posOffset>-295275</wp:posOffset>
            </wp:positionH>
            <wp:positionV relativeFrom="paragraph">
              <wp:posOffset>313055</wp:posOffset>
            </wp:positionV>
            <wp:extent cx="2090738" cy="1926465"/>
            <wp:effectExtent l="0" t="0" r="0" b="0"/>
            <wp:wrapNone/>
            <wp:docPr id="887389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389140" name=""/>
                    <pic:cNvPicPr/>
                  </pic:nvPicPr>
                  <pic:blipFill>
                    <a:blip r:embed="rId140">
                      <a:extLst>
                        <a:ext uri="{28A0092B-C50C-407E-A947-70E740481C1C}">
                          <a14:useLocalDpi xmlns:a14="http://schemas.microsoft.com/office/drawing/2010/main" val="0"/>
                        </a:ext>
                      </a:extLst>
                    </a:blip>
                    <a:stretch>
                      <a:fillRect/>
                    </a:stretch>
                  </pic:blipFill>
                  <pic:spPr>
                    <a:xfrm>
                      <a:off x="0" y="0"/>
                      <a:ext cx="2090738" cy="1926465"/>
                    </a:xfrm>
                    <a:prstGeom prst="rect">
                      <a:avLst/>
                    </a:prstGeom>
                  </pic:spPr>
                </pic:pic>
              </a:graphicData>
            </a:graphic>
            <wp14:sizeRelH relativeFrom="page">
              <wp14:pctWidth>0</wp14:pctWidth>
            </wp14:sizeRelH>
            <wp14:sizeRelV relativeFrom="page">
              <wp14:pctHeight>0</wp14:pctHeight>
            </wp14:sizeRelV>
          </wp:anchor>
        </w:drawing>
      </w:r>
      <w:r>
        <w:t>Convert the JSON to String</w:t>
      </w:r>
      <w:r w:rsidR="002F30EF">
        <w:tab/>
      </w:r>
      <w:r w:rsidR="002F30EF">
        <w:tab/>
      </w:r>
      <w:r w:rsidR="002F30EF">
        <w:tab/>
        <w:t>Convert the String to JSON</w:t>
      </w:r>
    </w:p>
    <w:p w14:paraId="7F346089" w14:textId="2A1E5ECF" w:rsidR="002321D4" w:rsidRDefault="0027154D" w:rsidP="00FF1C28">
      <w:r w:rsidRPr="00AA1079">
        <w:rPr>
          <w:noProof/>
        </w:rPr>
        <w:drawing>
          <wp:anchor distT="0" distB="0" distL="114300" distR="114300" simplePos="0" relativeHeight="251672064" behindDoc="0" locked="0" layoutInCell="1" allowOverlap="1" wp14:anchorId="1C8D1D67" wp14:editId="2C8C6AE6">
            <wp:simplePos x="0" y="0"/>
            <wp:positionH relativeFrom="margin">
              <wp:posOffset>3033712</wp:posOffset>
            </wp:positionH>
            <wp:positionV relativeFrom="paragraph">
              <wp:posOffset>27940</wp:posOffset>
            </wp:positionV>
            <wp:extent cx="3265783" cy="742950"/>
            <wp:effectExtent l="0" t="0" r="0" b="0"/>
            <wp:wrapNone/>
            <wp:docPr id="140115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15411" name=""/>
                    <pic:cNvPicPr/>
                  </pic:nvPicPr>
                  <pic:blipFill>
                    <a:blip r:embed="rId141">
                      <a:extLst>
                        <a:ext uri="{28A0092B-C50C-407E-A947-70E740481C1C}">
                          <a14:useLocalDpi xmlns:a14="http://schemas.microsoft.com/office/drawing/2010/main" val="0"/>
                        </a:ext>
                      </a:extLst>
                    </a:blip>
                    <a:stretch>
                      <a:fillRect/>
                    </a:stretch>
                  </pic:blipFill>
                  <pic:spPr>
                    <a:xfrm>
                      <a:off x="0" y="0"/>
                      <a:ext cx="3273091" cy="744613"/>
                    </a:xfrm>
                    <a:prstGeom prst="rect">
                      <a:avLst/>
                    </a:prstGeom>
                  </pic:spPr>
                </pic:pic>
              </a:graphicData>
            </a:graphic>
            <wp14:sizeRelH relativeFrom="page">
              <wp14:pctWidth>0</wp14:pctWidth>
            </wp14:sizeRelH>
            <wp14:sizeRelV relativeFrom="page">
              <wp14:pctHeight>0</wp14:pctHeight>
            </wp14:sizeRelV>
          </wp:anchor>
        </w:drawing>
      </w:r>
    </w:p>
    <w:p w14:paraId="1CFBFB1A" w14:textId="01CCD545" w:rsidR="002321D4" w:rsidRDefault="002321D4" w:rsidP="00FF1C28"/>
    <w:p w14:paraId="76AF11BD" w14:textId="0F3620EB" w:rsidR="002321D4" w:rsidRDefault="002321D4" w:rsidP="00FF1C28"/>
    <w:p w14:paraId="382A80CC" w14:textId="26813C1F" w:rsidR="002321D4" w:rsidRDefault="00000000" w:rsidP="00FF1C28">
      <w:r>
        <w:rPr>
          <w:noProof/>
        </w:rPr>
        <w:pict w14:anchorId="6EBED0C2">
          <v:rect id="_x0000_s1094" style="position:absolute;margin-left:273.8pt;margin-top:6.35pt;width:208.8pt;height:36.4pt;z-index:251918848" fillcolor="#f4b083 [1941]">
            <v:textbox style="mso-next-textbox:#_x0000_s1094">
              <w:txbxContent>
                <w:p w14:paraId="38E0C554" w14:textId="7EBDF880" w:rsidR="009274FF" w:rsidRPr="00D26A37" w:rsidRDefault="009274FF" w:rsidP="009274FF">
                  <w:pPr>
                    <w:rPr>
                      <w:b/>
                      <w:bCs/>
                    </w:rPr>
                  </w:pPr>
                  <w:r w:rsidRPr="00D26A37">
                    <w:t xml:space="preserve">We can also convert the </w:t>
                  </w:r>
                  <w:r>
                    <w:rPr>
                      <w:b/>
                      <w:bCs/>
                    </w:rPr>
                    <w:t xml:space="preserve">String </w:t>
                  </w:r>
                  <w:r>
                    <w:t xml:space="preserve">to </w:t>
                  </w:r>
                  <w:r>
                    <w:rPr>
                      <w:b/>
                      <w:bCs/>
                    </w:rPr>
                    <w:t>Json                                                JSON.parse(String file name)</w:t>
                  </w:r>
                </w:p>
                <w:p w14:paraId="47DA2CE3" w14:textId="77777777" w:rsidR="009274FF" w:rsidRDefault="009274FF" w:rsidP="009274FF"/>
              </w:txbxContent>
            </v:textbox>
          </v:rect>
        </w:pict>
      </w:r>
    </w:p>
    <w:p w14:paraId="62BDDD38" w14:textId="77777777" w:rsidR="002321D4" w:rsidRDefault="002321D4" w:rsidP="00FF1C28"/>
    <w:p w14:paraId="31D8A99D" w14:textId="77777777" w:rsidR="002321D4" w:rsidRDefault="002321D4" w:rsidP="00FF1C28"/>
    <w:p w14:paraId="0C4A96C4" w14:textId="3B22D733" w:rsidR="002321D4" w:rsidRDefault="002321D4" w:rsidP="00FF1C28"/>
    <w:p w14:paraId="5AD084B7" w14:textId="60EAB07B" w:rsidR="002321D4" w:rsidRDefault="00000000" w:rsidP="00FF1C28">
      <w:r>
        <w:rPr>
          <w:noProof/>
        </w:rPr>
        <w:pict w14:anchorId="6EBED0C2">
          <v:rect id="_x0000_s1093" style="position:absolute;margin-left:-24.35pt;margin-top:11.65pt;width:197.6pt;height:43.15pt;z-index:251917824" fillcolor="#f4b083 [1941]">
            <v:textbox style="mso-next-textbox:#_x0000_s1093">
              <w:txbxContent>
                <w:p w14:paraId="3B09C422" w14:textId="1052B2FA" w:rsidR="002F30EF" w:rsidRDefault="002F30EF" w:rsidP="002F30EF">
                  <w:pPr>
                    <w:rPr>
                      <w:b/>
                      <w:bCs/>
                    </w:rPr>
                  </w:pPr>
                  <w:r>
                    <w:t xml:space="preserve">So we can convert the </w:t>
                  </w:r>
                  <w:r w:rsidRPr="00D26A37">
                    <w:rPr>
                      <w:b/>
                      <w:bCs/>
                    </w:rPr>
                    <w:t>Json</w:t>
                  </w:r>
                  <w:r>
                    <w:t xml:space="preserve"> to </w:t>
                  </w:r>
                  <w:r w:rsidRPr="00D26A37">
                    <w:rPr>
                      <w:b/>
                      <w:bCs/>
                    </w:rPr>
                    <w:t>String</w:t>
                  </w:r>
                  <w:r>
                    <w:rPr>
                      <w:b/>
                      <w:bCs/>
                    </w:rPr>
                    <w:t>. JSON.stringify(Json file name)</w:t>
                  </w:r>
                </w:p>
                <w:p w14:paraId="295B9FAF" w14:textId="77777777" w:rsidR="002F30EF" w:rsidRDefault="002F30EF"/>
              </w:txbxContent>
            </v:textbox>
          </v:rect>
        </w:pict>
      </w:r>
    </w:p>
    <w:p w14:paraId="2A6BB554" w14:textId="77777777" w:rsidR="002321D4" w:rsidRDefault="002321D4" w:rsidP="00FF1C28"/>
    <w:p w14:paraId="07114EA5" w14:textId="335B61BA" w:rsidR="00FF1C28" w:rsidRDefault="00544B80" w:rsidP="00544B80">
      <w:pPr>
        <w:pStyle w:val="Heading1"/>
        <w:jc w:val="center"/>
      </w:pPr>
      <w:r>
        <w:lastRenderedPageBreak/>
        <w:t>Function in JavaScript</w:t>
      </w:r>
    </w:p>
    <w:p w14:paraId="3B8BA3FB" w14:textId="77777777" w:rsidR="007D2F46" w:rsidRDefault="007D2F46" w:rsidP="007D2F46">
      <w:r>
        <w:t>A JavaScript function is a block of code, designed to perform a particular task. If we don’t call the function it will not execute the code inside the function.</w:t>
      </w:r>
    </w:p>
    <w:p w14:paraId="771EA6D4" w14:textId="182B86F6" w:rsidR="007D2F46" w:rsidRDefault="00000000" w:rsidP="007D2F46">
      <w:pPr>
        <w:rPr>
          <w:b/>
          <w:bCs/>
        </w:rPr>
      </w:pPr>
      <w:r>
        <w:rPr>
          <w:noProof/>
        </w:rPr>
        <w:pict w14:anchorId="209DFEDF">
          <v:roundrect id="Rectangle: Rounded Corners 1" o:spid="_x0000_s1048" style="position:absolute;margin-left:94.6pt;margin-top:.85pt;width:158.2pt;height:107.2pt;z-index:251894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" fillcolor="#4472c4 [3204]" strokecolor="#09101d [484]" strokeweight="1pt">
            <v:stroke joinstyle="miter"/>
            <v:textbox>
              <w:txbxContent>
                <w:p w14:paraId="0DA6BC6A" w14:textId="77777777" w:rsidR="007D2F46" w:rsidRDefault="007D2F46" w:rsidP="007D2F46">
                  <w:pPr>
                    <w:jc w:val="center"/>
                  </w:pPr>
                  <w:r>
                    <w:t xml:space="preserve">Function </w:t>
                  </w:r>
                  <w:r w:rsidRPr="00F76594">
                    <w:rPr>
                      <w:b/>
                      <w:bCs/>
                      <w:color w:val="000000" w:themeColor="text1"/>
                    </w:rPr>
                    <w:t>myFunction</w:t>
                  </w:r>
                  <w:r>
                    <w:t>()  {</w:t>
                  </w:r>
                </w:p>
                <w:p w14:paraId="5096DB3D" w14:textId="77777777" w:rsidR="007D2F46" w:rsidRPr="007D2F46" w:rsidRDefault="007D2F46" w:rsidP="007D2F46">
                  <w:pPr>
                    <w:jc w:val="center"/>
                    <w:rPr>
                      <w:b/>
                      <w:outline/>
                      <w:color w:val="FFFFFF"/>
                    </w:rPr>
                  </w:pPr>
                  <w:r w:rsidRPr="007D2F46">
                    <w:rPr>
                      <w:b/>
                      <w:outline/>
                      <w:color w:val="FFFFFF"/>
                    </w:rPr>
                    <w:t>code</w:t>
                  </w:r>
                </w:p>
                <w:p w14:paraId="46659DDC" w14:textId="77777777" w:rsidR="007D2F46" w:rsidRDefault="007D2F46" w:rsidP="007D2F46">
                  <w:r>
                    <w:t>}</w:t>
                  </w:r>
                </w:p>
                <w:p w14:paraId="4365CD93" w14:textId="77777777" w:rsidR="007D2F46" w:rsidRDefault="007D2F46" w:rsidP="007D2F46">
                  <w:r>
                    <w:t>Function without parameter</w:t>
                  </w:r>
                </w:p>
              </w:txbxContent>
            </v:textbox>
          </v:roundrect>
        </w:pict>
      </w:r>
      <w:r>
        <w:rPr>
          <w:noProof/>
        </w:rPr>
        <w:pict w14:anchorId="5C7D91CA">
          <v:roundrect id="_x0000_s1047" style="position:absolute;margin-left:274.55pt;margin-top:.55pt;width:232.1pt;height:120pt;z-index:251895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" fillcolor="#4472c4 [3204]" strokecolor="#09101d [484]" strokeweight="1pt">
            <v:stroke joinstyle="miter"/>
            <v:textbox>
              <w:txbxContent>
                <w:p w14:paraId="29637A39" w14:textId="77777777" w:rsidR="007D2F46" w:rsidRDefault="007D2F46" w:rsidP="007D2F46">
                  <w:pPr>
                    <w:jc w:val="center"/>
                  </w:pPr>
                  <w:r>
                    <w:t xml:space="preserve">Function </w:t>
                  </w:r>
                  <w:r w:rsidRPr="00F76594">
                    <w:rPr>
                      <w:b/>
                      <w:bCs/>
                      <w:color w:val="000000" w:themeColor="text1"/>
                    </w:rPr>
                    <w:t>myFunction</w:t>
                  </w:r>
                  <w:r>
                    <w:t>(parameter1, parameter2)  {</w:t>
                  </w:r>
                </w:p>
                <w:p w14:paraId="6854B5B8" w14:textId="77777777" w:rsidR="007D2F46" w:rsidRPr="007D2F46" w:rsidRDefault="007D2F46" w:rsidP="007D2F46">
                  <w:pPr>
                    <w:jc w:val="center"/>
                    <w:rPr>
                      <w:b/>
                      <w:bCs/>
                      <w:outline/>
                      <w:color w:val="FFFFFF"/>
                    </w:rPr>
                  </w:pPr>
                  <w:r w:rsidRPr="007D2F46">
                    <w:rPr>
                      <w:b/>
                      <w:bCs/>
                      <w:outline/>
                      <w:color w:val="FFFFFF"/>
                    </w:rPr>
                    <w:t>code</w:t>
                  </w:r>
                </w:p>
                <w:p w14:paraId="14CC4BF5" w14:textId="77777777" w:rsidR="007D2F46" w:rsidRDefault="007D2F46" w:rsidP="007D2F46">
                  <w:r>
                    <w:t>}</w:t>
                  </w:r>
                </w:p>
                <w:p w14:paraId="7C8AAFFF" w14:textId="77777777" w:rsidR="007D2F46" w:rsidRDefault="007D2F46" w:rsidP="007D2F46">
                  <w:r>
                    <w:t>This is called function with parameter.</w:t>
                  </w:r>
                </w:p>
                <w:p w14:paraId="6F8EBA1A" w14:textId="77777777" w:rsidR="007D2F46" w:rsidRDefault="007D2F46" w:rsidP="007D2F46"/>
                <w:p w14:paraId="51866A03" w14:textId="77777777" w:rsidR="007D2F46" w:rsidRDefault="007D2F46" w:rsidP="007D2F46">
                  <w:r>
                    <w:t>.</w:t>
                  </w:r>
                </w:p>
              </w:txbxContent>
            </v:textbox>
          </v:roundrect>
        </w:pict>
      </w:r>
      <w:r w:rsidR="007D2F46" w:rsidRPr="007D27FC">
        <w:rPr>
          <w:b/>
          <w:bCs/>
        </w:rPr>
        <w:t>Syntax of function</w:t>
      </w:r>
      <w:r w:rsidR="007D2F46">
        <w:rPr>
          <w:b/>
          <w:bCs/>
        </w:rPr>
        <w:t xml:space="preserve"> :</w:t>
      </w:r>
    </w:p>
    <w:p w14:paraId="6DF2FA44" w14:textId="77777777" w:rsidR="007D2F46" w:rsidRPr="007D27FC" w:rsidRDefault="007D2F46" w:rsidP="007D2F46"/>
    <w:p w14:paraId="1D77E83C" w14:textId="77777777" w:rsidR="007D2F46" w:rsidRDefault="007D2F46" w:rsidP="007D2F46">
      <w:pPr>
        <w:tabs>
          <w:tab w:val="left" w:pos="3720"/>
        </w:tabs>
      </w:pPr>
    </w:p>
    <w:p w14:paraId="1C14FE12" w14:textId="77777777" w:rsidR="007D2F46" w:rsidRDefault="007D2F46" w:rsidP="007D2F46">
      <w:pPr>
        <w:tabs>
          <w:tab w:val="left" w:pos="3720"/>
        </w:tabs>
      </w:pPr>
    </w:p>
    <w:p w14:paraId="6C63BBD3" w14:textId="77777777" w:rsidR="007D2F46" w:rsidRDefault="007D2F46" w:rsidP="007D2F46">
      <w:pPr>
        <w:tabs>
          <w:tab w:val="left" w:pos="3720"/>
        </w:tabs>
      </w:pPr>
    </w:p>
    <w:p w14:paraId="2B529BFC" w14:textId="77777777" w:rsidR="00544B80" w:rsidRDefault="00544B80" w:rsidP="00544B80"/>
    <w:p w14:paraId="6F5222FF" w14:textId="0D66F755" w:rsidR="007D2F46" w:rsidRPr="00CC3F15" w:rsidRDefault="007D2F46" w:rsidP="00544B80">
      <w:r>
        <w:t xml:space="preserve">We can declare function </w:t>
      </w:r>
      <w:r w:rsidR="003C6FF9">
        <w:t>below ways :</w:t>
      </w:r>
    </w:p>
    <w:p w14:paraId="7E493B08" w14:textId="00243DA2" w:rsidR="007D2F46" w:rsidRDefault="00696149" w:rsidP="00544B80">
      <w:pPr>
        <w:rPr>
          <w:b/>
          <w:bCs/>
        </w:rPr>
      </w:pPr>
      <w:r w:rsidRPr="007D2F46">
        <w:rPr>
          <w:b/>
          <w:bCs/>
          <w:noProof/>
        </w:rPr>
        <w:drawing>
          <wp:anchor distT="0" distB="0" distL="114300" distR="114300" simplePos="0" relativeHeight="251796992" behindDoc="0" locked="0" layoutInCell="1" allowOverlap="1" wp14:anchorId="454E80FD" wp14:editId="13B41A5B">
            <wp:simplePos x="0" y="0"/>
            <wp:positionH relativeFrom="column">
              <wp:posOffset>-495300</wp:posOffset>
            </wp:positionH>
            <wp:positionV relativeFrom="paragraph">
              <wp:posOffset>199390</wp:posOffset>
            </wp:positionV>
            <wp:extent cx="2266950" cy="1795215"/>
            <wp:effectExtent l="190500" t="190500" r="171450" b="167005"/>
            <wp:wrapNone/>
            <wp:docPr id="702005043"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005043" name="Picture 1" descr="A computer screen shot of a program&#10;&#10;Description automatically generated"/>
                    <pic:cNvPicPr/>
                  </pic:nvPicPr>
                  <pic:blipFill>
                    <a:blip r:embed="rId142">
                      <a:extLst>
                        <a:ext uri="{28A0092B-C50C-407E-A947-70E740481C1C}">
                          <a14:useLocalDpi xmlns:a14="http://schemas.microsoft.com/office/drawing/2010/main" val="0"/>
                        </a:ext>
                      </a:extLst>
                    </a:blip>
                    <a:stretch>
                      <a:fillRect/>
                    </a:stretch>
                  </pic:blipFill>
                  <pic:spPr>
                    <a:xfrm>
                      <a:off x="0" y="0"/>
                      <a:ext cx="2266950" cy="179521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7D2F46">
        <w:rPr>
          <w:b/>
          <w:bCs/>
        </w:rPr>
        <w:t xml:space="preserve">Function as a statement </w:t>
      </w:r>
      <w:r w:rsidR="00AD007B">
        <w:rPr>
          <w:b/>
          <w:bCs/>
        </w:rPr>
        <w:tab/>
      </w:r>
      <w:r w:rsidR="00AD007B">
        <w:rPr>
          <w:b/>
          <w:bCs/>
        </w:rPr>
        <w:tab/>
      </w:r>
      <w:r w:rsidR="00AD007B">
        <w:rPr>
          <w:b/>
          <w:bCs/>
        </w:rPr>
        <w:tab/>
        <w:t>Function as an expression</w:t>
      </w:r>
    </w:p>
    <w:p w14:paraId="28FAE7E2" w14:textId="1574A9B8" w:rsidR="00AD007B" w:rsidRPr="00E2229F" w:rsidRDefault="00AD007B" w:rsidP="00AD007B">
      <w:pPr>
        <w:ind w:left="4320"/>
        <w:rPr>
          <w:b/>
          <w:bCs/>
        </w:rPr>
      </w:pPr>
      <w:r>
        <w:t xml:space="preserve">Function also can be declared by function expression. </w:t>
      </w:r>
      <w:r w:rsidRPr="005B28B2">
        <w:t>A function expression can be stored in a variable</w:t>
      </w:r>
      <w:r>
        <w:t>. And that variable is used to call the function. This type of function is called anonymous function. [</w:t>
      </w:r>
      <w:r>
        <w:rPr>
          <w:b/>
          <w:bCs/>
        </w:rPr>
        <w:t xml:space="preserve">a function without name]. </w:t>
      </w:r>
      <w:r w:rsidRPr="00EE2021">
        <w:t>Like below</w:t>
      </w:r>
    </w:p>
    <w:p w14:paraId="27C289C9" w14:textId="215EE7D3" w:rsidR="00696149" w:rsidRPr="00FB5D79" w:rsidRDefault="00696149" w:rsidP="00696149">
      <w:pPr>
        <w:tabs>
          <w:tab w:val="left" w:pos="3720"/>
        </w:tabs>
        <w:rPr>
          <w:b/>
          <w:bCs/>
        </w:rPr>
      </w:pPr>
      <w:r w:rsidRPr="004624D7">
        <w:rPr>
          <w:noProof/>
        </w:rPr>
        <w:drawing>
          <wp:anchor distT="0" distB="0" distL="114300" distR="114300" simplePos="0" relativeHeight="251805184" behindDoc="0" locked="0" layoutInCell="1" allowOverlap="1" wp14:anchorId="56B6E823" wp14:editId="06D8B018">
            <wp:simplePos x="0" y="0"/>
            <wp:positionH relativeFrom="margin">
              <wp:posOffset>2640330</wp:posOffset>
            </wp:positionH>
            <wp:positionV relativeFrom="paragraph">
              <wp:posOffset>90170</wp:posOffset>
            </wp:positionV>
            <wp:extent cx="2219325" cy="1470660"/>
            <wp:effectExtent l="0" t="0" r="0" b="0"/>
            <wp:wrapNone/>
            <wp:docPr id="466782658"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782658" name="Picture 1" descr="A computer screen shot of a program&#10;&#10;Description automatically generated"/>
                    <pic:cNvPicPr/>
                  </pic:nvPicPr>
                  <pic:blipFill>
                    <a:blip r:embed="rId143">
                      <a:extLst>
                        <a:ext uri="{28A0092B-C50C-407E-A947-70E740481C1C}">
                          <a14:useLocalDpi xmlns:a14="http://schemas.microsoft.com/office/drawing/2010/main" val="0"/>
                        </a:ext>
                      </a:extLst>
                    </a:blip>
                    <a:stretch>
                      <a:fillRect/>
                    </a:stretch>
                  </pic:blipFill>
                  <pic:spPr>
                    <a:xfrm>
                      <a:off x="0" y="0"/>
                      <a:ext cx="2219325" cy="1470660"/>
                    </a:xfrm>
                    <a:prstGeom prst="rect">
                      <a:avLst/>
                    </a:prstGeom>
                  </pic:spPr>
                </pic:pic>
              </a:graphicData>
            </a:graphic>
            <wp14:sizeRelH relativeFrom="page">
              <wp14:pctWidth>0</wp14:pctWidth>
            </wp14:sizeRelH>
            <wp14:sizeRelV relativeFrom="page">
              <wp14:pctHeight>0</wp14:pctHeight>
            </wp14:sizeRelV>
          </wp:anchor>
        </w:drawing>
      </w:r>
    </w:p>
    <w:p w14:paraId="6D2CB191" w14:textId="0A0949BF" w:rsidR="00696149" w:rsidRDefault="00696149" w:rsidP="00696149">
      <w:pPr>
        <w:tabs>
          <w:tab w:val="left" w:pos="3720"/>
        </w:tabs>
      </w:pPr>
      <w:r>
        <w:t xml:space="preserve">                                                  </w:t>
      </w:r>
    </w:p>
    <w:p w14:paraId="66A507CD" w14:textId="4C239711" w:rsidR="00696149" w:rsidRDefault="00696149" w:rsidP="00696149">
      <w:pPr>
        <w:tabs>
          <w:tab w:val="left" w:pos="3720"/>
        </w:tabs>
      </w:pPr>
    </w:p>
    <w:p w14:paraId="642934B0" w14:textId="77777777" w:rsidR="00696149" w:rsidRDefault="00696149" w:rsidP="00696149">
      <w:pPr>
        <w:tabs>
          <w:tab w:val="left" w:pos="3720"/>
        </w:tabs>
      </w:pPr>
    </w:p>
    <w:p w14:paraId="1BD72F63" w14:textId="2F4221D6" w:rsidR="00696149" w:rsidRDefault="005E7ADD" w:rsidP="00696149">
      <w:pPr>
        <w:tabs>
          <w:tab w:val="left" w:pos="3720"/>
        </w:tabs>
      </w:pPr>
      <w:r w:rsidRPr="004624D7">
        <w:rPr>
          <w:noProof/>
        </w:rPr>
        <w:drawing>
          <wp:anchor distT="0" distB="0" distL="114300" distR="114300" simplePos="0" relativeHeight="251816448" behindDoc="0" locked="0" layoutInCell="1" allowOverlap="1" wp14:anchorId="5782153F" wp14:editId="357247A4">
            <wp:simplePos x="0" y="0"/>
            <wp:positionH relativeFrom="column">
              <wp:posOffset>4972685</wp:posOffset>
            </wp:positionH>
            <wp:positionV relativeFrom="paragraph">
              <wp:posOffset>5080</wp:posOffset>
            </wp:positionV>
            <wp:extent cx="1459523" cy="359089"/>
            <wp:effectExtent l="0" t="0" r="7620" b="3175"/>
            <wp:wrapNone/>
            <wp:docPr id="1029289078"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289078" name="Picture 1" descr="A black background with white text&#10;&#10;Description automatically generated"/>
                    <pic:cNvPicPr/>
                  </pic:nvPicPr>
                  <pic:blipFill rotWithShape="1">
                    <a:blip r:embed="rId144">
                      <a:extLst>
                        <a:ext uri="{28A0092B-C50C-407E-A947-70E740481C1C}">
                          <a14:useLocalDpi xmlns:a14="http://schemas.microsoft.com/office/drawing/2010/main" val="0"/>
                        </a:ext>
                      </a:extLst>
                    </a:blip>
                    <a:srcRect t="10033"/>
                    <a:stretch/>
                  </pic:blipFill>
                  <pic:spPr bwMode="auto">
                    <a:xfrm>
                      <a:off x="0" y="0"/>
                      <a:ext cx="1459523" cy="35908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941AE93" w14:textId="4D116450" w:rsidR="00696149" w:rsidRDefault="00696149" w:rsidP="00696149">
      <w:pPr>
        <w:tabs>
          <w:tab w:val="left" w:pos="3720"/>
        </w:tabs>
      </w:pPr>
    </w:p>
    <w:p w14:paraId="57D30D6D" w14:textId="7503F3C3" w:rsidR="00696149" w:rsidRDefault="00696149" w:rsidP="00696149"/>
    <w:p w14:paraId="48FD9F40" w14:textId="77777777" w:rsidR="00F01375" w:rsidRDefault="00F01375" w:rsidP="00696149"/>
    <w:p w14:paraId="787905E2" w14:textId="77777777" w:rsidR="00F01375" w:rsidRDefault="00F01375" w:rsidP="00696149"/>
    <w:p w14:paraId="640A00EF" w14:textId="77777777" w:rsidR="002321D4" w:rsidRDefault="002321D4" w:rsidP="00AA498D">
      <w:pPr>
        <w:pStyle w:val="Heading1"/>
        <w:jc w:val="center"/>
      </w:pPr>
    </w:p>
    <w:p w14:paraId="23180B5D" w14:textId="77777777" w:rsidR="002321D4" w:rsidRDefault="002321D4" w:rsidP="00AA498D">
      <w:pPr>
        <w:pStyle w:val="Heading1"/>
        <w:jc w:val="center"/>
      </w:pPr>
    </w:p>
    <w:p w14:paraId="6C8823E7" w14:textId="77777777" w:rsidR="002321D4" w:rsidRDefault="002321D4" w:rsidP="00AA498D">
      <w:pPr>
        <w:pStyle w:val="Heading1"/>
        <w:jc w:val="center"/>
      </w:pPr>
    </w:p>
    <w:p w14:paraId="3989023B" w14:textId="77777777" w:rsidR="002321D4" w:rsidRDefault="002321D4" w:rsidP="002321D4">
      <w:pPr>
        <w:pStyle w:val="Heading1"/>
      </w:pPr>
    </w:p>
    <w:p w14:paraId="7A681851" w14:textId="77777777" w:rsidR="002321D4" w:rsidRPr="002321D4" w:rsidRDefault="002321D4" w:rsidP="002321D4"/>
    <w:p w14:paraId="7FB7CF83" w14:textId="667F37B5" w:rsidR="00AA498D" w:rsidRDefault="00AA498D" w:rsidP="00AA498D">
      <w:pPr>
        <w:pStyle w:val="Heading1"/>
        <w:jc w:val="center"/>
      </w:pPr>
      <w:r>
        <w:lastRenderedPageBreak/>
        <w:t>Module in Node JS</w:t>
      </w:r>
    </w:p>
    <w:p w14:paraId="30C169CA" w14:textId="77777777" w:rsidR="00AA498D" w:rsidRPr="00AA498D" w:rsidRDefault="00AA498D" w:rsidP="00AA498D">
      <w:pPr>
        <w:rPr>
          <w:lang w:bidi="bn-IN"/>
        </w:rPr>
      </w:pPr>
      <w:r w:rsidRPr="00AA498D">
        <w:rPr>
          <w:lang w:bidi="bn-IN"/>
        </w:rPr>
        <w:t>In simple terms, a module is a piece of reusable JavaScript code. It could be a .js file or a directory containing .js files. You can export the content of these files and use them in other files.</w:t>
      </w:r>
    </w:p>
    <w:p w14:paraId="5FCAC523" w14:textId="4EB4BAAF" w:rsidR="00AA498D" w:rsidRDefault="00AA498D" w:rsidP="00AA498D">
      <w:pPr>
        <w:rPr>
          <w:lang w:bidi="bn-IN"/>
        </w:rPr>
      </w:pPr>
      <w:r w:rsidRPr="00AA498D">
        <w:rPr>
          <w:lang w:bidi="bn-IN"/>
        </w:rPr>
        <w:t>Modules help developers to</w:t>
      </w:r>
      <w:r w:rsidR="00686FC9">
        <w:rPr>
          <w:lang w:bidi="bn-IN"/>
        </w:rPr>
        <w:t xml:space="preserve"> follow</w:t>
      </w:r>
      <w:r w:rsidRPr="00AA498D">
        <w:rPr>
          <w:lang w:bidi="bn-IN"/>
        </w:rPr>
        <w:t xml:space="preserve"> the DRY (Don't Repeat Yourself) principle in programming</w:t>
      </w:r>
      <w:r w:rsidR="00686FC9">
        <w:rPr>
          <w:lang w:bidi="bn-IN"/>
        </w:rPr>
        <w:t>.</w:t>
      </w:r>
    </w:p>
    <w:p w14:paraId="54A663D6" w14:textId="77C41E50" w:rsidR="00602E14" w:rsidRDefault="00602E14" w:rsidP="00602E14">
      <w:pPr>
        <w:pStyle w:val="Heading1"/>
        <w:jc w:val="center"/>
      </w:pPr>
      <w:r>
        <w:rPr>
          <w:w w:val="95"/>
        </w:rPr>
        <w:t>Create Your Custom Modules</w:t>
      </w:r>
    </w:p>
    <w:p w14:paraId="0E50F338" w14:textId="35CC86AE" w:rsidR="00602E14" w:rsidRDefault="00602E14" w:rsidP="00602E14">
      <w:pPr>
        <w:pStyle w:val="NoSpacing"/>
      </w:pPr>
      <w:r>
        <w:t>You can create our own modules, and easily include them in our applications.</w:t>
      </w:r>
    </w:p>
    <w:p w14:paraId="528F6317" w14:textId="0AC77801" w:rsidR="00602E14" w:rsidRDefault="00602E14" w:rsidP="00602E14">
      <w:pPr>
        <w:pStyle w:val="NoSpacing"/>
      </w:pPr>
      <w:r>
        <w:t xml:space="preserve">Suppose there is </w:t>
      </w:r>
      <w:r>
        <w:rPr>
          <w:b/>
        </w:rPr>
        <w:t>function</w:t>
      </w:r>
      <w:r w:rsidR="00E9515B">
        <w:t xml:space="preserve"> :</w:t>
      </w:r>
      <w:r>
        <w:t xml:space="preserve"> </w:t>
      </w:r>
      <w:r w:rsidR="00E9515B" w:rsidRPr="00E9515B">
        <w:rPr>
          <w:b/>
        </w:rPr>
        <w:t>addNumber</w:t>
      </w:r>
      <w:r w:rsidRPr="00E9515B">
        <w:rPr>
          <w:b/>
        </w:rPr>
        <w:t xml:space="preserve">, </w:t>
      </w:r>
      <w:r w:rsidR="00E9515B" w:rsidRPr="00E9515B">
        <w:rPr>
          <w:b/>
        </w:rPr>
        <w:t>SubstractNumber</w:t>
      </w:r>
      <w:r>
        <w:rPr>
          <w:b/>
          <w:color w:val="FF0000"/>
        </w:rPr>
        <w:t xml:space="preserve"> </w:t>
      </w:r>
      <w:r>
        <w:t>you want to reuse the function then you will create a module and code will be JavaScript code.</w:t>
      </w:r>
    </w:p>
    <w:p w14:paraId="61D94896" w14:textId="5C1DEA3F" w:rsidR="00602E14" w:rsidRDefault="00617291" w:rsidP="00602E14">
      <w:pPr>
        <w:pStyle w:val="NoSpacing"/>
        <w:rPr>
          <w:sz w:val="10"/>
        </w:rPr>
      </w:pPr>
      <w:r w:rsidRPr="00617291">
        <w:rPr>
          <w:noProof/>
          <w:sz w:val="39"/>
        </w:rPr>
        <w:drawing>
          <wp:anchor distT="0" distB="0" distL="114300" distR="114300" simplePos="0" relativeHeight="251823616" behindDoc="0" locked="0" layoutInCell="1" allowOverlap="1" wp14:anchorId="7D854D70" wp14:editId="049BD826">
            <wp:simplePos x="0" y="0"/>
            <wp:positionH relativeFrom="column">
              <wp:posOffset>-228600</wp:posOffset>
            </wp:positionH>
            <wp:positionV relativeFrom="paragraph">
              <wp:posOffset>61595</wp:posOffset>
            </wp:positionV>
            <wp:extent cx="6175672" cy="1289050"/>
            <wp:effectExtent l="0" t="0" r="0" b="0"/>
            <wp:wrapNone/>
            <wp:docPr id="1481047983" name="Picture 1" descr="A yellow squar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047983" name="Picture 1" descr="A yellow square with black text&#10;&#10;Description automatically generated"/>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6175672" cy="1289050"/>
                    </a:xfrm>
                    <a:prstGeom prst="rect">
                      <a:avLst/>
                    </a:prstGeom>
                  </pic:spPr>
                </pic:pic>
              </a:graphicData>
            </a:graphic>
            <wp14:sizeRelH relativeFrom="page">
              <wp14:pctWidth>0</wp14:pctWidth>
            </wp14:sizeRelH>
            <wp14:sizeRelV relativeFrom="page">
              <wp14:pctHeight>0</wp14:pctHeight>
            </wp14:sizeRelV>
          </wp:anchor>
        </w:drawing>
      </w:r>
    </w:p>
    <w:p w14:paraId="67C29D86" w14:textId="2982B99D" w:rsidR="00602E14" w:rsidRDefault="00602E14" w:rsidP="00602E14">
      <w:pPr>
        <w:pStyle w:val="NoSpacing"/>
        <w:rPr>
          <w:sz w:val="39"/>
        </w:rPr>
      </w:pPr>
    </w:p>
    <w:p w14:paraId="7ABE4507" w14:textId="77777777" w:rsidR="00617291" w:rsidRDefault="00617291" w:rsidP="00602E14">
      <w:pPr>
        <w:pStyle w:val="NoSpacing"/>
      </w:pPr>
    </w:p>
    <w:p w14:paraId="5946EFC9" w14:textId="77777777" w:rsidR="00617291" w:rsidRDefault="00617291" w:rsidP="00602E14">
      <w:pPr>
        <w:pStyle w:val="NoSpacing"/>
      </w:pPr>
    </w:p>
    <w:p w14:paraId="26116251" w14:textId="77777777" w:rsidR="00617291" w:rsidRDefault="00617291" w:rsidP="00602E14">
      <w:pPr>
        <w:pStyle w:val="NoSpacing"/>
      </w:pPr>
    </w:p>
    <w:p w14:paraId="7B12D2EA" w14:textId="77777777" w:rsidR="00617291" w:rsidRDefault="00617291" w:rsidP="00602E14">
      <w:pPr>
        <w:pStyle w:val="NoSpacing"/>
      </w:pPr>
    </w:p>
    <w:p w14:paraId="4FC89C0F" w14:textId="77777777" w:rsidR="00617291" w:rsidRDefault="00617291" w:rsidP="00602E14">
      <w:pPr>
        <w:pStyle w:val="NoSpacing"/>
      </w:pPr>
    </w:p>
    <w:p w14:paraId="4FED2595" w14:textId="77777777" w:rsidR="00617291" w:rsidRDefault="00617291" w:rsidP="00602E14">
      <w:pPr>
        <w:pStyle w:val="NoSpacing"/>
      </w:pPr>
    </w:p>
    <w:p w14:paraId="3FBF9C03" w14:textId="77777777" w:rsidR="000D126F" w:rsidRDefault="000D126F" w:rsidP="00602E14">
      <w:pPr>
        <w:pStyle w:val="NoSpacing"/>
      </w:pPr>
    </w:p>
    <w:p w14:paraId="30220143" w14:textId="1B34481F" w:rsidR="00602E14" w:rsidRDefault="00602E14" w:rsidP="00602E14">
      <w:pPr>
        <w:pStyle w:val="NoSpacing"/>
        <w:rPr>
          <w:b/>
          <w:bCs/>
        </w:rPr>
      </w:pPr>
      <w:r w:rsidRPr="00217451">
        <w:rPr>
          <w:b/>
          <w:bCs/>
        </w:rPr>
        <w:t>Import Module (to reuse the function)</w:t>
      </w:r>
    </w:p>
    <w:p w14:paraId="0EFAC687" w14:textId="77777777" w:rsidR="00217451" w:rsidRPr="00217451" w:rsidRDefault="00217451" w:rsidP="00602E14">
      <w:pPr>
        <w:pStyle w:val="NoSpacing"/>
        <w:rPr>
          <w:b/>
          <w:bCs/>
        </w:rPr>
      </w:pPr>
    </w:p>
    <w:p w14:paraId="23972A2E" w14:textId="4BB60C57" w:rsidR="00602E14" w:rsidRDefault="00602E14" w:rsidP="00602E14">
      <w:pPr>
        <w:pStyle w:val="NoSpacing"/>
      </w:pPr>
      <w:r>
        <w:rPr>
          <w:spacing w:val="-8"/>
        </w:rPr>
        <w:t xml:space="preserve">You </w:t>
      </w:r>
      <w:r>
        <w:t xml:space="preserve">load the module with the </w:t>
      </w:r>
      <w:r w:rsidRPr="00E9515B">
        <w:rPr>
          <w:rFonts w:ascii="Courier New"/>
          <w:b/>
          <w:sz w:val="19"/>
        </w:rPr>
        <w:t>require</w:t>
      </w:r>
      <w:r>
        <w:rPr>
          <w:rFonts w:ascii="Courier New"/>
          <w:b/>
          <w:color w:val="FF0000"/>
          <w:sz w:val="19"/>
        </w:rPr>
        <w:t xml:space="preserve"> </w:t>
      </w:r>
      <w:r>
        <w:t xml:space="preserve">function. </w:t>
      </w:r>
      <w:r>
        <w:rPr>
          <w:spacing w:val="-8"/>
        </w:rPr>
        <w:t xml:space="preserve">You </w:t>
      </w:r>
      <w:r>
        <w:t xml:space="preserve">need </w:t>
      </w:r>
      <w:r>
        <w:rPr>
          <w:spacing w:val="-3"/>
        </w:rPr>
        <w:t xml:space="preserve">to </w:t>
      </w:r>
      <w:r>
        <w:t xml:space="preserve">pass the name of the module </w:t>
      </w:r>
      <w:r>
        <w:rPr>
          <w:spacing w:val="-3"/>
        </w:rPr>
        <w:t xml:space="preserve">you're </w:t>
      </w:r>
      <w:r>
        <w:t xml:space="preserve">loading as an argument to the </w:t>
      </w:r>
      <w:r w:rsidRPr="00E9515B">
        <w:rPr>
          <w:rFonts w:ascii="Courier New"/>
          <w:b/>
          <w:sz w:val="19"/>
        </w:rPr>
        <w:t>require</w:t>
      </w:r>
      <w:r>
        <w:rPr>
          <w:rFonts w:ascii="Courier New"/>
          <w:b/>
          <w:color w:val="FF0000"/>
          <w:spacing w:val="-65"/>
          <w:sz w:val="19"/>
        </w:rPr>
        <w:t xml:space="preserve"> </w:t>
      </w:r>
      <w:r>
        <w:t>function.</w:t>
      </w:r>
    </w:p>
    <w:p w14:paraId="7939DB15" w14:textId="07155E5D" w:rsidR="00602E14" w:rsidRPr="00217451" w:rsidRDefault="00602E14" w:rsidP="00602E14">
      <w:pPr>
        <w:pStyle w:val="NoSpacing"/>
        <w:rPr>
          <w:rFonts w:ascii="Caladea"/>
          <w:bCs/>
          <w:sz w:val="21"/>
        </w:rPr>
      </w:pPr>
      <w:r>
        <w:rPr>
          <w:b/>
          <w:spacing w:val="-6"/>
        </w:rPr>
        <w:t>S</w:t>
      </w:r>
      <w:r>
        <w:rPr>
          <w:b/>
          <w:spacing w:val="-2"/>
        </w:rPr>
        <w:t>ynta</w:t>
      </w:r>
      <w:r>
        <w:rPr>
          <w:b/>
        </w:rPr>
        <w:t>x</w:t>
      </w:r>
      <w:r>
        <w:rPr>
          <w:b/>
          <w:spacing w:val="-1"/>
        </w:rPr>
        <w:t xml:space="preserve"> </w:t>
      </w:r>
      <w:r>
        <w:rPr>
          <w:b/>
        </w:rPr>
        <w:t>:</w:t>
      </w:r>
      <w:r>
        <w:rPr>
          <w:b/>
        </w:rPr>
        <w:tab/>
      </w:r>
      <w:r w:rsidR="00217451">
        <w:rPr>
          <w:b/>
        </w:rPr>
        <w:t xml:space="preserve"> </w:t>
      </w:r>
      <w:r w:rsidR="00217451" w:rsidRPr="00217451">
        <w:rPr>
          <w:bCs/>
        </w:rPr>
        <w:t>let  variable  =  require('nameOfModule')</w:t>
      </w:r>
    </w:p>
    <w:p w14:paraId="3B96B38F" w14:textId="77777777" w:rsidR="00602E14" w:rsidRDefault="00602E14" w:rsidP="00602E14">
      <w:pPr>
        <w:pStyle w:val="NoSpacing"/>
        <w:rPr>
          <w:rFonts w:ascii="Caladea"/>
          <w:b/>
          <w:sz w:val="20"/>
        </w:rPr>
      </w:pPr>
    </w:p>
    <w:p w14:paraId="18F7F023" w14:textId="4D82C819" w:rsidR="00A57598" w:rsidRDefault="00AB50A9" w:rsidP="00A57598">
      <w:pPr>
        <w:pStyle w:val="Heading1"/>
      </w:pPr>
      <w:r w:rsidRPr="00A57598">
        <w:rPr>
          <w:noProof/>
        </w:rPr>
        <w:drawing>
          <wp:anchor distT="0" distB="0" distL="114300" distR="114300" simplePos="0" relativeHeight="251834880" behindDoc="0" locked="0" layoutInCell="1" allowOverlap="1" wp14:anchorId="50D4D990" wp14:editId="23798851">
            <wp:simplePos x="0" y="0"/>
            <wp:positionH relativeFrom="column">
              <wp:posOffset>-748665</wp:posOffset>
            </wp:positionH>
            <wp:positionV relativeFrom="paragraph">
              <wp:posOffset>464820</wp:posOffset>
            </wp:positionV>
            <wp:extent cx="2476500" cy="1460500"/>
            <wp:effectExtent l="0" t="0" r="0" b="0"/>
            <wp:wrapNone/>
            <wp:docPr id="58763952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639528" name="Picture 1" descr="A screen shot of a computer program&#10;&#10;Description automatically generated"/>
                    <pic:cNvPicPr/>
                  </pic:nvPicPr>
                  <pic:blipFill>
                    <a:blip r:embed="rId146">
                      <a:extLst>
                        <a:ext uri="{28A0092B-C50C-407E-A947-70E740481C1C}">
                          <a14:useLocalDpi xmlns:a14="http://schemas.microsoft.com/office/drawing/2010/main" val="0"/>
                        </a:ext>
                      </a:extLst>
                    </a:blip>
                    <a:stretch>
                      <a:fillRect/>
                    </a:stretch>
                  </pic:blipFill>
                  <pic:spPr>
                    <a:xfrm>
                      <a:off x="0" y="0"/>
                      <a:ext cx="2476500" cy="1460500"/>
                    </a:xfrm>
                    <a:prstGeom prst="rect">
                      <a:avLst/>
                    </a:prstGeom>
                  </pic:spPr>
                </pic:pic>
              </a:graphicData>
            </a:graphic>
            <wp14:sizeRelH relativeFrom="page">
              <wp14:pctWidth>0</wp14:pctWidth>
            </wp14:sizeRelH>
            <wp14:sizeRelV relativeFrom="page">
              <wp14:pctHeight>0</wp14:pctHeight>
            </wp14:sizeRelV>
          </wp:anchor>
        </w:drawing>
      </w:r>
      <w:r w:rsidR="00A57598">
        <w:t>Write a program to manipulate 2 numbers using custom module in node js</w:t>
      </w:r>
    </w:p>
    <w:p w14:paraId="534CB442" w14:textId="4177DC83" w:rsidR="00A57598" w:rsidRPr="00A57598" w:rsidRDefault="0033431F" w:rsidP="00A57598">
      <w:r w:rsidRPr="0033431F">
        <w:rPr>
          <w:noProof/>
        </w:rPr>
        <w:drawing>
          <wp:anchor distT="0" distB="0" distL="114300" distR="114300" simplePos="0" relativeHeight="251837952" behindDoc="0" locked="0" layoutInCell="1" allowOverlap="1" wp14:anchorId="5BB84421" wp14:editId="238FDCFF">
            <wp:simplePos x="0" y="0"/>
            <wp:positionH relativeFrom="column">
              <wp:posOffset>1892300</wp:posOffset>
            </wp:positionH>
            <wp:positionV relativeFrom="paragraph">
              <wp:posOffset>97155</wp:posOffset>
            </wp:positionV>
            <wp:extent cx="2813050" cy="843256"/>
            <wp:effectExtent l="0" t="0" r="0" b="0"/>
            <wp:wrapNone/>
            <wp:docPr id="137184037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840378" name="Picture 1" descr="A screenshot of a computer code&#10;&#10;Description automatically generated"/>
                    <pic:cNvPicPr/>
                  </pic:nvPicPr>
                  <pic:blipFill>
                    <a:blip r:embed="rId147">
                      <a:extLst>
                        <a:ext uri="{28A0092B-C50C-407E-A947-70E740481C1C}">
                          <a14:useLocalDpi xmlns:a14="http://schemas.microsoft.com/office/drawing/2010/main" val="0"/>
                        </a:ext>
                      </a:extLst>
                    </a:blip>
                    <a:stretch>
                      <a:fillRect/>
                    </a:stretch>
                  </pic:blipFill>
                  <pic:spPr>
                    <a:xfrm>
                      <a:off x="0" y="0"/>
                      <a:ext cx="2813050" cy="843256"/>
                    </a:xfrm>
                    <a:prstGeom prst="rect">
                      <a:avLst/>
                    </a:prstGeom>
                  </pic:spPr>
                </pic:pic>
              </a:graphicData>
            </a:graphic>
            <wp14:sizeRelH relativeFrom="page">
              <wp14:pctWidth>0</wp14:pctWidth>
            </wp14:sizeRelH>
            <wp14:sizeRelV relativeFrom="page">
              <wp14:pctHeight>0</wp14:pctHeight>
            </wp14:sizeRelV>
          </wp:anchor>
        </w:drawing>
      </w:r>
    </w:p>
    <w:p w14:paraId="1F734367" w14:textId="463AFFD9" w:rsidR="00602E14" w:rsidRDefault="00AB50A9" w:rsidP="00602E14">
      <w:pPr>
        <w:pStyle w:val="NoSpacing"/>
        <w:rPr>
          <w:rFonts w:ascii="Caladea"/>
          <w:b/>
          <w:sz w:val="20"/>
        </w:rPr>
      </w:pPr>
      <w:r w:rsidRPr="00AB50A9">
        <w:rPr>
          <w:noProof/>
        </w:rPr>
        <w:drawing>
          <wp:anchor distT="0" distB="0" distL="114300" distR="114300" simplePos="0" relativeHeight="251840000" behindDoc="0" locked="0" layoutInCell="1" allowOverlap="1" wp14:anchorId="3AF9A977" wp14:editId="53C82462">
            <wp:simplePos x="0" y="0"/>
            <wp:positionH relativeFrom="column">
              <wp:posOffset>5073650</wp:posOffset>
            </wp:positionH>
            <wp:positionV relativeFrom="paragraph">
              <wp:posOffset>14605</wp:posOffset>
            </wp:positionV>
            <wp:extent cx="523875" cy="561975"/>
            <wp:effectExtent l="0" t="0" r="0" b="0"/>
            <wp:wrapNone/>
            <wp:docPr id="1590560560" name="Picture 1" descr="A number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560560" name="Picture 1" descr="A number on a black background&#10;&#10;Description automatically generated"/>
                    <pic:cNvPicPr/>
                  </pic:nvPicPr>
                  <pic:blipFill>
                    <a:blip r:embed="rId148">
                      <a:extLst>
                        <a:ext uri="{28A0092B-C50C-407E-A947-70E740481C1C}">
                          <a14:useLocalDpi xmlns:a14="http://schemas.microsoft.com/office/drawing/2010/main" val="0"/>
                        </a:ext>
                      </a:extLst>
                    </a:blip>
                    <a:stretch>
                      <a:fillRect/>
                    </a:stretch>
                  </pic:blipFill>
                  <pic:spPr>
                    <a:xfrm>
                      <a:off x="0" y="0"/>
                      <a:ext cx="523875" cy="561975"/>
                    </a:xfrm>
                    <a:prstGeom prst="rect">
                      <a:avLst/>
                    </a:prstGeom>
                  </pic:spPr>
                </pic:pic>
              </a:graphicData>
            </a:graphic>
            <wp14:sizeRelH relativeFrom="page">
              <wp14:pctWidth>0</wp14:pctWidth>
            </wp14:sizeRelH>
            <wp14:sizeRelV relativeFrom="page">
              <wp14:pctHeight>0</wp14:pctHeight>
            </wp14:sizeRelV>
          </wp:anchor>
        </w:drawing>
      </w:r>
    </w:p>
    <w:p w14:paraId="3AD2DA59" w14:textId="20A9F420" w:rsidR="00686FC9" w:rsidRDefault="00686FC9" w:rsidP="00602E14">
      <w:pPr>
        <w:pStyle w:val="NoSpacing"/>
      </w:pPr>
    </w:p>
    <w:p w14:paraId="3058625F" w14:textId="77777777" w:rsidR="00246BEC" w:rsidRDefault="00246BEC" w:rsidP="00602E14">
      <w:pPr>
        <w:pStyle w:val="NoSpacing"/>
      </w:pPr>
    </w:p>
    <w:p w14:paraId="5CD8F753" w14:textId="77777777" w:rsidR="00246BEC" w:rsidRDefault="00246BEC" w:rsidP="00602E14">
      <w:pPr>
        <w:pStyle w:val="NoSpacing"/>
      </w:pPr>
    </w:p>
    <w:p w14:paraId="16542341" w14:textId="77777777" w:rsidR="00246BEC" w:rsidRDefault="00246BEC" w:rsidP="00602E14">
      <w:pPr>
        <w:pStyle w:val="NoSpacing"/>
      </w:pPr>
    </w:p>
    <w:p w14:paraId="0931940D" w14:textId="77777777" w:rsidR="00246BEC" w:rsidRDefault="00246BEC" w:rsidP="00602E14">
      <w:pPr>
        <w:pStyle w:val="NoSpacing"/>
      </w:pPr>
    </w:p>
    <w:p w14:paraId="58368F7A" w14:textId="77777777" w:rsidR="00246BEC" w:rsidRDefault="00246BEC" w:rsidP="00602E14">
      <w:pPr>
        <w:pStyle w:val="NoSpacing"/>
      </w:pPr>
    </w:p>
    <w:p w14:paraId="51B4C219" w14:textId="77777777" w:rsidR="00246BEC" w:rsidRDefault="00246BEC" w:rsidP="00602E14">
      <w:pPr>
        <w:pStyle w:val="NoSpacing"/>
      </w:pPr>
    </w:p>
    <w:p w14:paraId="5C426A2A" w14:textId="0ED23E0C" w:rsidR="009649C4" w:rsidRDefault="009649C4" w:rsidP="009649C4">
      <w:pPr>
        <w:pStyle w:val="Heading1"/>
        <w:jc w:val="center"/>
      </w:pPr>
      <w:r>
        <w:t>NPM [node package manager]</w:t>
      </w:r>
    </w:p>
    <w:p w14:paraId="35B8D6AC" w14:textId="02AFC2B5" w:rsidR="009649C4" w:rsidRDefault="00855D14" w:rsidP="00855D14">
      <w:r w:rsidRPr="00855D14">
        <w:t>NPM is a package manager for Node.js</w:t>
      </w:r>
      <w:r w:rsidR="0097590B">
        <w:t xml:space="preserve"> </w:t>
      </w:r>
      <w:r w:rsidRPr="00855D14">
        <w:t>. www.npmjs.com hosts thousands of free packages to download and use. The NPM program is installed on your computer when you install Node.js</w:t>
      </w:r>
      <w:r>
        <w:t>.</w:t>
      </w:r>
    </w:p>
    <w:p w14:paraId="7B92FD05" w14:textId="37D663DC" w:rsidR="008B392F" w:rsidRDefault="008B392F" w:rsidP="008B392F">
      <w:pPr>
        <w:pStyle w:val="Heading1"/>
        <w:jc w:val="center"/>
      </w:pPr>
      <w:r>
        <w:t>What is a Package?</w:t>
      </w:r>
    </w:p>
    <w:p w14:paraId="51019397" w14:textId="77777777" w:rsidR="008B392F" w:rsidRDefault="008B392F" w:rsidP="008B392F">
      <w:r>
        <w:t>A package in Node.js contains all the files you need for a module.</w:t>
      </w:r>
    </w:p>
    <w:p w14:paraId="1454FE0C" w14:textId="617A778B" w:rsidR="00DE5C14" w:rsidRDefault="00FE187F" w:rsidP="008B392F">
      <w:pPr>
        <w:rPr>
          <w:b/>
          <w:bCs/>
        </w:rPr>
      </w:pPr>
      <w:r>
        <w:t xml:space="preserve">If you want to download any package the command will be : </w:t>
      </w:r>
      <w:r>
        <w:rPr>
          <w:b/>
          <w:bCs/>
        </w:rPr>
        <w:t>npm install {package name}</w:t>
      </w:r>
    </w:p>
    <w:p w14:paraId="41E562D1" w14:textId="2A703493" w:rsidR="00FE187F" w:rsidRDefault="00FE187F" w:rsidP="008B392F">
      <w:r>
        <w:t>Once you install the package, you can use that package with the help of require function.</w:t>
      </w:r>
    </w:p>
    <w:p w14:paraId="150CD695" w14:textId="2C4530D9" w:rsidR="00FE187F" w:rsidRDefault="00FE187F" w:rsidP="008B392F">
      <w:r w:rsidRPr="00FE187F">
        <w:rPr>
          <w:noProof/>
        </w:rPr>
        <w:drawing>
          <wp:anchor distT="0" distB="0" distL="114300" distR="114300" simplePos="0" relativeHeight="251841024" behindDoc="0" locked="0" layoutInCell="1" allowOverlap="1" wp14:anchorId="04AEDBD3" wp14:editId="4028A65B">
            <wp:simplePos x="0" y="0"/>
            <wp:positionH relativeFrom="column">
              <wp:posOffset>800100</wp:posOffset>
            </wp:positionH>
            <wp:positionV relativeFrom="paragraph">
              <wp:posOffset>20320</wp:posOffset>
            </wp:positionV>
            <wp:extent cx="3117850" cy="283441"/>
            <wp:effectExtent l="190500" t="190500" r="177800" b="173990"/>
            <wp:wrapNone/>
            <wp:docPr id="79308700" name="Picture 1"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08700" name="Picture 1" descr="A black and white text&#10;&#10;Description automatically generated"/>
                    <pic:cNvPicPr/>
                  </pic:nvPicPr>
                  <pic:blipFill>
                    <a:blip r:embed="rId149">
                      <a:extLst>
                        <a:ext uri="{28A0092B-C50C-407E-A947-70E740481C1C}">
                          <a14:useLocalDpi xmlns:a14="http://schemas.microsoft.com/office/drawing/2010/main" val="0"/>
                        </a:ext>
                      </a:extLst>
                    </a:blip>
                    <a:stretch>
                      <a:fillRect/>
                    </a:stretch>
                  </pic:blipFill>
                  <pic:spPr>
                    <a:xfrm>
                      <a:off x="0" y="0"/>
                      <a:ext cx="3117850" cy="283441"/>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E22F7B">
        <w:tab/>
      </w:r>
    </w:p>
    <w:p w14:paraId="59EE9578" w14:textId="77777777" w:rsidR="00E22F7B" w:rsidRDefault="00E22F7B" w:rsidP="008B392F"/>
    <w:p w14:paraId="77FD270F" w14:textId="46529DF2" w:rsidR="00E22F7B" w:rsidRDefault="00E22F7B" w:rsidP="00E22F7B">
      <w:pPr>
        <w:pStyle w:val="Heading1"/>
        <w:jc w:val="center"/>
      </w:pPr>
      <w:r>
        <w:lastRenderedPageBreak/>
        <w:t>Arrow function in JavaScript</w:t>
      </w:r>
    </w:p>
    <w:p w14:paraId="4C27AFC2" w14:textId="7AA9F774" w:rsidR="00E22F7B" w:rsidRDefault="00E22F7B" w:rsidP="00E22F7B">
      <w:r w:rsidRPr="00D314F8">
        <w:rPr>
          <w:noProof/>
        </w:rPr>
        <w:drawing>
          <wp:anchor distT="0" distB="0" distL="114300" distR="114300" simplePos="0" relativeHeight="251842048" behindDoc="0" locked="0" layoutInCell="1" allowOverlap="1" wp14:anchorId="4EBEC979" wp14:editId="7282DA55">
            <wp:simplePos x="0" y="0"/>
            <wp:positionH relativeFrom="column">
              <wp:posOffset>-787401</wp:posOffset>
            </wp:positionH>
            <wp:positionV relativeFrom="paragraph">
              <wp:posOffset>222885</wp:posOffset>
            </wp:positionV>
            <wp:extent cx="3302991" cy="2051050"/>
            <wp:effectExtent l="0" t="0" r="0" b="0"/>
            <wp:wrapNone/>
            <wp:docPr id="1080279973"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279973" name="Picture 1" descr="A computer screen shot of a program code&#10;&#10;Description automatically generated"/>
                    <pic:cNvPicPr/>
                  </pic:nvPicPr>
                  <pic:blipFill>
                    <a:blip r:embed="rId150">
                      <a:extLst>
                        <a:ext uri="{28A0092B-C50C-407E-A947-70E740481C1C}">
                          <a14:useLocalDpi xmlns:a14="http://schemas.microsoft.com/office/drawing/2010/main" val="0"/>
                        </a:ext>
                      </a:extLst>
                    </a:blip>
                    <a:stretch>
                      <a:fillRect/>
                    </a:stretch>
                  </pic:blipFill>
                  <pic:spPr>
                    <a:xfrm>
                      <a:off x="0" y="0"/>
                      <a:ext cx="3309212" cy="2054913"/>
                    </a:xfrm>
                    <a:prstGeom prst="rect">
                      <a:avLst/>
                    </a:prstGeom>
                  </pic:spPr>
                </pic:pic>
              </a:graphicData>
            </a:graphic>
            <wp14:sizeRelH relativeFrom="page">
              <wp14:pctWidth>0</wp14:pctWidth>
            </wp14:sizeRelH>
            <wp14:sizeRelV relativeFrom="page">
              <wp14:pctHeight>0</wp14:pctHeight>
            </wp14:sizeRelV>
          </wp:anchor>
        </w:drawing>
      </w:r>
      <w:r>
        <w:t>Arrow function allow us to write shorter function syntax.</w:t>
      </w:r>
    </w:p>
    <w:p w14:paraId="08D3CCE4" w14:textId="658727AE" w:rsidR="00FE187F" w:rsidRDefault="00E22F7B" w:rsidP="008B392F">
      <w:r w:rsidRPr="004624D7">
        <w:rPr>
          <w:noProof/>
        </w:rPr>
        <w:drawing>
          <wp:anchor distT="0" distB="0" distL="114300" distR="114300" simplePos="0" relativeHeight="251843072" behindDoc="0" locked="0" layoutInCell="1" allowOverlap="1" wp14:anchorId="298E841D" wp14:editId="20FED096">
            <wp:simplePos x="0" y="0"/>
            <wp:positionH relativeFrom="column">
              <wp:posOffset>3655060</wp:posOffset>
            </wp:positionH>
            <wp:positionV relativeFrom="paragraph">
              <wp:posOffset>36830</wp:posOffset>
            </wp:positionV>
            <wp:extent cx="1459523" cy="359089"/>
            <wp:effectExtent l="0" t="0" r="7620" b="3175"/>
            <wp:wrapNone/>
            <wp:docPr id="153673896"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289078" name="Picture 1" descr="A black background with white text&#10;&#10;Description automatically generated"/>
                    <pic:cNvPicPr/>
                  </pic:nvPicPr>
                  <pic:blipFill rotWithShape="1">
                    <a:blip r:embed="rId144">
                      <a:extLst>
                        <a:ext uri="{28A0092B-C50C-407E-A947-70E740481C1C}">
                          <a14:useLocalDpi xmlns:a14="http://schemas.microsoft.com/office/drawing/2010/main" val="0"/>
                        </a:ext>
                      </a:extLst>
                    </a:blip>
                    <a:srcRect t="10033"/>
                    <a:stretch/>
                  </pic:blipFill>
                  <pic:spPr bwMode="auto">
                    <a:xfrm>
                      <a:off x="0" y="0"/>
                      <a:ext cx="1459523" cy="35908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0C0AB15" w14:textId="4B4B538B" w:rsidR="00FE187F" w:rsidRPr="00FE187F" w:rsidRDefault="00FE187F" w:rsidP="008B392F">
      <w:pPr>
        <w:rPr>
          <w:rFonts w:cs="Times New Roman"/>
        </w:rPr>
      </w:pPr>
    </w:p>
    <w:p w14:paraId="6CB764C9" w14:textId="77777777" w:rsidR="008B392F" w:rsidRDefault="008B392F" w:rsidP="00855D14"/>
    <w:p w14:paraId="21E9815D" w14:textId="20E406B9" w:rsidR="00855D14" w:rsidRDefault="00855D14" w:rsidP="00855D14"/>
    <w:p w14:paraId="2DE220FC" w14:textId="77777777" w:rsidR="00855D14" w:rsidRPr="00855D14" w:rsidRDefault="00855D14" w:rsidP="00855D14"/>
    <w:p w14:paraId="3FD3AF0F" w14:textId="6FCA325C" w:rsidR="00246BEC" w:rsidRDefault="00246BEC" w:rsidP="00855D14"/>
    <w:p w14:paraId="6C10CBB4" w14:textId="02406275" w:rsidR="00FA4398" w:rsidRDefault="00FA4398" w:rsidP="00FA4398"/>
    <w:p w14:paraId="16B6EA21" w14:textId="5CB856B5" w:rsidR="00FA4398" w:rsidRDefault="00FA4398" w:rsidP="00FA4398">
      <w:pPr>
        <w:pStyle w:val="Heading1"/>
      </w:pPr>
      <w:r>
        <w:t>What is the difference between the arrow function and the normal function.</w:t>
      </w:r>
    </w:p>
    <w:p w14:paraId="751DBC4B" w14:textId="5B0068EB" w:rsidR="00FA4398" w:rsidRPr="00DE3D4C" w:rsidRDefault="00AF418A" w:rsidP="00FA4398">
      <w:r>
        <w:t>If we create any global variable in the program, then that variable can be accessible in the arrow function, but can not accessible in the normal function.</w:t>
      </w:r>
      <w:r w:rsidR="00DE3D4C">
        <w:t xml:space="preserve"> That means </w:t>
      </w:r>
      <w:r w:rsidR="00DE3D4C">
        <w:rPr>
          <w:b/>
          <w:bCs/>
        </w:rPr>
        <w:t xml:space="preserve">this </w:t>
      </w:r>
      <w:r w:rsidR="00DE3D4C">
        <w:t>keyword can be accessible inside the arrow function, but can not accessible inside the normal function.</w:t>
      </w:r>
    </w:p>
    <w:p w14:paraId="718DDE82" w14:textId="4D665A76" w:rsidR="004E1BD6" w:rsidRDefault="004E1BD6" w:rsidP="004E1BD6">
      <w:pPr>
        <w:pStyle w:val="Heading1"/>
      </w:pPr>
      <w:r>
        <w:t>What is asynchronous</w:t>
      </w:r>
      <w:r w:rsidR="00DB4B38">
        <w:t xml:space="preserve"> &amp; synchronous</w:t>
      </w:r>
      <w:r>
        <w:t xml:space="preserve"> programming mean ?</w:t>
      </w:r>
    </w:p>
    <w:p w14:paraId="6A9E0E8B" w14:textId="332A75DF" w:rsidR="004E1BD6" w:rsidRDefault="004E1BD6" w:rsidP="004E1BD6">
      <w:r>
        <w:t xml:space="preserve">When in the application user try to save data, then until save the data in the backend, user need to wait. Basically users are locked, they can not perform any action on UI, until the processing getting completed. This is call </w:t>
      </w:r>
      <w:r w:rsidRPr="00CB6EFF">
        <w:rPr>
          <w:b/>
          <w:bCs/>
        </w:rPr>
        <w:t>Synchronous programming</w:t>
      </w:r>
      <w:r>
        <w:t>. But it is wasting time to user, because user can not perform action</w:t>
      </w:r>
    </w:p>
    <w:p w14:paraId="4CA0EB4C" w14:textId="5B042187" w:rsidR="004E1BD6" w:rsidRDefault="004E1BD6" w:rsidP="004E1BD6">
      <w:r>
        <w:t xml:space="preserve">On the other hand, in the </w:t>
      </w:r>
      <w:r w:rsidRPr="00CB6EFF">
        <w:rPr>
          <w:b/>
          <w:bCs/>
        </w:rPr>
        <w:t>Asynchronous programming</w:t>
      </w:r>
      <w:r>
        <w:t xml:space="preserve"> user no need to wait until the process complete. In this case user is un-blocked, User can do other task parallelly. once the process of saving the data is finished then user get notified. </w:t>
      </w:r>
    </w:p>
    <w:p w14:paraId="546FA5AA" w14:textId="77777777" w:rsidR="004E1BD6" w:rsidRPr="00CB6EFF" w:rsidRDefault="004E1BD6" w:rsidP="004E1BD6">
      <w:r>
        <w:t xml:space="preserve">This </w:t>
      </w:r>
      <w:r w:rsidRPr="006F7FEF">
        <w:rPr>
          <w:b/>
          <w:bCs/>
        </w:rPr>
        <w:t>asynchronous programming</w:t>
      </w:r>
      <w:r>
        <w:t xml:space="preserve"> can be done with the help of </w:t>
      </w:r>
      <w:r w:rsidRPr="006F7FEF">
        <w:rPr>
          <w:b/>
          <w:bCs/>
        </w:rPr>
        <w:t>callback</w:t>
      </w:r>
      <w:r>
        <w:t xml:space="preserve"> and </w:t>
      </w:r>
      <w:r w:rsidRPr="006F7FEF">
        <w:rPr>
          <w:b/>
          <w:bCs/>
        </w:rPr>
        <w:t>promise</w:t>
      </w:r>
    </w:p>
    <w:p w14:paraId="1485F16A" w14:textId="77777777" w:rsidR="00364586" w:rsidRPr="00FA4398" w:rsidRDefault="00364586" w:rsidP="00FA4398"/>
    <w:p w14:paraId="47FD43DE" w14:textId="0699245D" w:rsidR="00FA4398" w:rsidRDefault="00117345" w:rsidP="004E1BD6">
      <w:pPr>
        <w:pStyle w:val="Heading1"/>
      </w:pPr>
      <w:r w:rsidRPr="00432380">
        <w:rPr>
          <w:noProof/>
        </w:rPr>
        <w:drawing>
          <wp:anchor distT="0" distB="0" distL="114300" distR="114300" simplePos="0" relativeHeight="251505152" behindDoc="0" locked="0" layoutInCell="1" allowOverlap="1" wp14:anchorId="6EF36D6D" wp14:editId="2529FC0E">
            <wp:simplePos x="0" y="0"/>
            <wp:positionH relativeFrom="column">
              <wp:posOffset>-838200</wp:posOffset>
            </wp:positionH>
            <wp:positionV relativeFrom="paragraph">
              <wp:posOffset>319223</wp:posOffset>
            </wp:positionV>
            <wp:extent cx="2765269" cy="1104900"/>
            <wp:effectExtent l="0" t="0" r="0" b="0"/>
            <wp:wrapNone/>
            <wp:docPr id="206615926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159266" name="Picture 1" descr="A screenshot of a computer program&#10;&#10;Description automatically generated"/>
                    <pic:cNvPicPr/>
                  </pic:nvPicPr>
                  <pic:blipFill>
                    <a:blip r:embed="rId151">
                      <a:extLst>
                        <a:ext uri="{28A0092B-C50C-407E-A947-70E740481C1C}">
                          <a14:useLocalDpi xmlns:a14="http://schemas.microsoft.com/office/drawing/2010/main" val="0"/>
                        </a:ext>
                      </a:extLst>
                    </a:blip>
                    <a:stretch>
                      <a:fillRect/>
                    </a:stretch>
                  </pic:blipFill>
                  <pic:spPr>
                    <a:xfrm>
                      <a:off x="0" y="0"/>
                      <a:ext cx="2765269" cy="1104900"/>
                    </a:xfrm>
                    <a:prstGeom prst="rect">
                      <a:avLst/>
                    </a:prstGeom>
                  </pic:spPr>
                </pic:pic>
              </a:graphicData>
            </a:graphic>
            <wp14:sizeRelH relativeFrom="page">
              <wp14:pctWidth>0</wp14:pctWidth>
            </wp14:sizeRelH>
            <wp14:sizeRelV relativeFrom="page">
              <wp14:pctHeight>0</wp14:pctHeight>
            </wp14:sizeRelV>
          </wp:anchor>
        </w:drawing>
      </w:r>
      <w:r w:rsidR="004E1BD6">
        <w:t xml:space="preserve">Why JavaScript called asynchronous </w:t>
      </w:r>
      <w:r w:rsidR="00432380">
        <w:t>programming?</w:t>
      </w:r>
    </w:p>
    <w:p w14:paraId="4BF0B6FE" w14:textId="3BED4CF0" w:rsidR="004E1BD6" w:rsidRDefault="00117345" w:rsidP="00432380">
      <w:pPr>
        <w:tabs>
          <w:tab w:val="left" w:pos="3530"/>
        </w:tabs>
        <w:ind w:left="1440"/>
      </w:pPr>
      <w:r>
        <w:t xml:space="preserve">    </w:t>
      </w:r>
      <w:r w:rsidR="00432380">
        <w:t xml:space="preserve">                              In this program as you can see that 2</w:t>
      </w:r>
      <w:r w:rsidR="00432380" w:rsidRPr="00432380">
        <w:rPr>
          <w:vertAlign w:val="superscript"/>
        </w:rPr>
        <w:t>nd</w:t>
      </w:r>
      <w:r w:rsidR="00432380">
        <w:t xml:space="preserve"> and 3</w:t>
      </w:r>
      <w:r w:rsidR="00432380" w:rsidRPr="00432380">
        <w:rPr>
          <w:vertAlign w:val="superscript"/>
        </w:rPr>
        <w:t>rd</w:t>
      </w:r>
      <w:r w:rsidR="00432380">
        <w:t xml:space="preserve"> </w:t>
      </w:r>
      <w:r w:rsidR="004606CC">
        <w:t>execute</w:t>
      </w:r>
      <w:r w:rsidR="00432380">
        <w:t xml:space="preserve"> first and 1</w:t>
      </w:r>
      <w:r w:rsidR="00432380" w:rsidRPr="00432380">
        <w:rPr>
          <w:vertAlign w:val="superscript"/>
        </w:rPr>
        <w:t>st</w:t>
      </w:r>
    </w:p>
    <w:p w14:paraId="62A23C3A" w14:textId="29D194E7" w:rsidR="00432380" w:rsidRDefault="00432380" w:rsidP="00432380">
      <w:pPr>
        <w:tabs>
          <w:tab w:val="left" w:pos="3530"/>
        </w:tabs>
        <w:ind w:left="1440"/>
      </w:pPr>
      <w:r>
        <w:t xml:space="preserve">                                  </w:t>
      </w:r>
      <w:r w:rsidR="004606CC">
        <w:t>execute</w:t>
      </w:r>
      <w:r>
        <w:t xml:space="preserve"> later, because JavaScript is asynchronous, it does not wait</w:t>
      </w:r>
    </w:p>
    <w:p w14:paraId="55701BA5" w14:textId="168A1531" w:rsidR="00432380" w:rsidRDefault="00432380" w:rsidP="00432380">
      <w:pPr>
        <w:tabs>
          <w:tab w:val="left" w:pos="3530"/>
        </w:tabs>
        <w:ind w:left="1440"/>
      </w:pPr>
      <w:r>
        <w:t xml:space="preserve">                                  for the execution, it runs </w:t>
      </w:r>
      <w:r w:rsidR="00B629E1">
        <w:t>parallelly</w:t>
      </w:r>
      <w:r>
        <w:t>.</w:t>
      </w:r>
    </w:p>
    <w:p w14:paraId="2EF02358" w14:textId="77777777" w:rsidR="00117345" w:rsidRDefault="00117345" w:rsidP="00A27510">
      <w:pPr>
        <w:pStyle w:val="Heading1"/>
        <w:rPr>
          <w:rFonts w:eastAsia="Times New Roman"/>
          <w:lang w:eastAsia="en-IN" w:bidi="bn-IN"/>
        </w:rPr>
      </w:pPr>
    </w:p>
    <w:p w14:paraId="0FECB2CF" w14:textId="22639360" w:rsidR="00117345" w:rsidRPr="00C36E67" w:rsidRDefault="00C36E67" w:rsidP="00C36E67">
      <w:pPr>
        <w:pStyle w:val="Heading1"/>
      </w:pPr>
      <w:r w:rsidRPr="00C36E67">
        <w:t>What is setTimeout</w:t>
      </w:r>
      <w:r>
        <w:t>()</w:t>
      </w:r>
    </w:p>
    <w:p w14:paraId="22DC5F8B" w14:textId="12C60CA4" w:rsidR="00DB4B38" w:rsidRDefault="00C36E67" w:rsidP="00DB4B38">
      <w:pPr>
        <w:rPr>
          <w:lang w:eastAsia="en-IN" w:bidi="bn-IN"/>
        </w:rPr>
      </w:pPr>
      <w:r w:rsidRPr="00C36E67">
        <w:rPr>
          <w:lang w:eastAsia="en-IN" w:bidi="bn-IN"/>
        </w:rPr>
        <w:t xml:space="preserve">setTimeout() is an asynchronous function, that means this timer function will not pause execution </w:t>
      </w:r>
      <w:r w:rsidR="008D2D8A">
        <w:rPr>
          <w:lang w:eastAsia="en-IN" w:bidi="bn-IN"/>
        </w:rPr>
        <w:t>until the other task get finish.</w:t>
      </w:r>
    </w:p>
    <w:p w14:paraId="2048C2C0" w14:textId="47C8E11C" w:rsidR="00C36E67" w:rsidRPr="00C36E67" w:rsidRDefault="00736119" w:rsidP="00DB4B38">
      <w:pPr>
        <w:rPr>
          <w:lang w:eastAsia="en-IN" w:bidi="bn-IN"/>
        </w:rPr>
      </w:pPr>
      <w:r w:rsidRPr="006243D5">
        <w:rPr>
          <w:noProof/>
        </w:rPr>
        <w:drawing>
          <wp:anchor distT="0" distB="0" distL="114300" distR="114300" simplePos="0" relativeHeight="251587072" behindDoc="0" locked="0" layoutInCell="1" allowOverlap="1" wp14:anchorId="228C2F85" wp14:editId="56A677CE">
            <wp:simplePos x="0" y="0"/>
            <wp:positionH relativeFrom="margin">
              <wp:posOffset>-757236</wp:posOffset>
            </wp:positionH>
            <wp:positionV relativeFrom="paragraph">
              <wp:posOffset>286385</wp:posOffset>
            </wp:positionV>
            <wp:extent cx="1223962" cy="663166"/>
            <wp:effectExtent l="0" t="0" r="0" b="0"/>
            <wp:wrapNone/>
            <wp:docPr id="1367198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198351" name=""/>
                    <pic:cNvPicPr/>
                  </pic:nvPicPr>
                  <pic:blipFill>
                    <a:blip r:embed="rId152">
                      <a:extLst>
                        <a:ext uri="{28A0092B-C50C-407E-A947-70E740481C1C}">
                          <a14:useLocalDpi xmlns:a14="http://schemas.microsoft.com/office/drawing/2010/main" val="0"/>
                        </a:ext>
                      </a:extLst>
                    </a:blip>
                    <a:stretch>
                      <a:fillRect/>
                    </a:stretch>
                  </pic:blipFill>
                  <pic:spPr>
                    <a:xfrm>
                      <a:off x="0" y="0"/>
                      <a:ext cx="1227619" cy="665147"/>
                    </a:xfrm>
                    <a:prstGeom prst="rect">
                      <a:avLst/>
                    </a:prstGeom>
                  </pic:spPr>
                </pic:pic>
              </a:graphicData>
            </a:graphic>
            <wp14:sizeRelH relativeFrom="page">
              <wp14:pctWidth>0</wp14:pctWidth>
            </wp14:sizeRelH>
            <wp14:sizeRelV relativeFrom="page">
              <wp14:pctHeight>0</wp14:pctHeight>
            </wp14:sizeRelV>
          </wp:anchor>
        </w:drawing>
      </w:r>
      <w:r w:rsidR="00C36E67">
        <w:rPr>
          <w:lang w:eastAsia="en-IN" w:bidi="bn-IN"/>
        </w:rPr>
        <w:t xml:space="preserve">This function takes a </w:t>
      </w:r>
      <w:r w:rsidR="00C36E67" w:rsidRPr="00C36E67">
        <w:rPr>
          <w:i/>
          <w:iCs/>
          <w:color w:val="FF0000"/>
          <w:lang w:eastAsia="en-IN" w:bidi="bn-IN"/>
        </w:rPr>
        <w:t>callback function</w:t>
      </w:r>
      <w:r w:rsidR="00C36E67">
        <w:rPr>
          <w:lang w:eastAsia="en-IN" w:bidi="bn-IN"/>
        </w:rPr>
        <w:t xml:space="preserve"> and </w:t>
      </w:r>
      <w:r w:rsidR="00C36E67" w:rsidRPr="00C36E67">
        <w:rPr>
          <w:i/>
          <w:iCs/>
          <w:color w:val="FF0000"/>
          <w:lang w:eastAsia="en-IN" w:bidi="bn-IN"/>
        </w:rPr>
        <w:t xml:space="preserve">millisecond </w:t>
      </w:r>
      <w:r w:rsidR="00C36E67" w:rsidRPr="00C36E67">
        <w:rPr>
          <w:lang w:eastAsia="en-IN" w:bidi="bn-IN"/>
        </w:rPr>
        <w:t>as an argument</w:t>
      </w:r>
    </w:p>
    <w:p w14:paraId="7B9857CE" w14:textId="55CF2362" w:rsidR="00DB4B38" w:rsidRPr="00DB4B38" w:rsidRDefault="00000000" w:rsidP="00AA38AF">
      <w:pPr>
        <w:ind w:left="816"/>
        <w:rPr>
          <w:lang w:eastAsia="en-IN" w:bidi="bn-IN"/>
        </w:rPr>
      </w:pPr>
      <w:r>
        <w:rPr>
          <w:noProof/>
        </w:rPr>
        <w:pict w14:anchorId="24458839">
          <v:rect id="_x0000_s1096" style="position:absolute;left:0;text-align:left;margin-left:49.9pt;margin-top:3.1pt;width:422.6pt;height:63.4pt;z-index:251919872" fillcolor="#f4b083 [1941]">
            <v:textbox>
              <w:txbxContent>
                <w:p w14:paraId="62ED9480" w14:textId="2F01EF4F" w:rsidR="008A7C3C" w:rsidRPr="008A7C3C" w:rsidRDefault="008A7C3C">
                  <w:r>
                    <w:rPr>
                      <w:lang w:eastAsia="en-IN" w:bidi="bn-IN"/>
                    </w:rPr>
                    <w:t xml:space="preserve">So here as you can see, we have used a callback function and 3000 milliseconds as an argument. So, this function is called callback function because we passed this </w:t>
                  </w:r>
                  <w:r w:rsidR="001C2E6C">
                    <w:rPr>
                      <w:lang w:eastAsia="en-IN" w:bidi="bn-IN"/>
                    </w:rPr>
                    <w:t>function</w:t>
                  </w:r>
                  <w:r>
                    <w:rPr>
                      <w:lang w:eastAsia="en-IN" w:bidi="bn-IN"/>
                    </w:rPr>
                    <w:t xml:space="preserve"> as an argument to </w:t>
                  </w:r>
                  <w:r>
                    <w:rPr>
                      <w:b/>
                      <w:bCs/>
                      <w:lang w:eastAsia="en-IN" w:bidi="bn-IN"/>
                    </w:rPr>
                    <w:t xml:space="preserve">setTimeout </w:t>
                  </w:r>
                  <w:r>
                    <w:rPr>
                      <w:lang w:eastAsia="en-IN" w:bidi="bn-IN"/>
                    </w:rPr>
                    <w:t>function.</w:t>
                  </w:r>
                </w:p>
              </w:txbxContent>
            </v:textbox>
          </v:rect>
        </w:pict>
      </w:r>
      <w:r w:rsidR="00736119" w:rsidRPr="006243D5">
        <w:rPr>
          <w:noProof/>
        </w:rPr>
        <w:drawing>
          <wp:anchor distT="0" distB="0" distL="114300" distR="114300" simplePos="0" relativeHeight="251866624" behindDoc="0" locked="0" layoutInCell="1" allowOverlap="1" wp14:anchorId="7A7615A5" wp14:editId="60E41280">
            <wp:simplePos x="0" y="0"/>
            <wp:positionH relativeFrom="margin">
              <wp:posOffset>-762000</wp:posOffset>
            </wp:positionH>
            <wp:positionV relativeFrom="paragraph">
              <wp:posOffset>753745</wp:posOffset>
            </wp:positionV>
            <wp:extent cx="1243013" cy="373583"/>
            <wp:effectExtent l="0" t="0" r="0" b="0"/>
            <wp:wrapNone/>
            <wp:docPr id="1736127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127865" name=""/>
                    <pic:cNvPicPr/>
                  </pic:nvPicPr>
                  <pic:blipFill>
                    <a:blip r:embed="rId153">
                      <a:extLst>
                        <a:ext uri="{28A0092B-C50C-407E-A947-70E740481C1C}">
                          <a14:useLocalDpi xmlns:a14="http://schemas.microsoft.com/office/drawing/2010/main" val="0"/>
                        </a:ext>
                      </a:extLst>
                    </a:blip>
                    <a:stretch>
                      <a:fillRect/>
                    </a:stretch>
                  </pic:blipFill>
                  <pic:spPr>
                    <a:xfrm>
                      <a:off x="0" y="0"/>
                      <a:ext cx="1251036" cy="375994"/>
                    </a:xfrm>
                    <a:prstGeom prst="rect">
                      <a:avLst/>
                    </a:prstGeom>
                  </pic:spPr>
                </pic:pic>
              </a:graphicData>
            </a:graphic>
            <wp14:sizeRelH relativeFrom="page">
              <wp14:pctWidth>0</wp14:pctWidth>
            </wp14:sizeRelH>
            <wp14:sizeRelV relativeFrom="page">
              <wp14:pctHeight>0</wp14:pctHeight>
            </wp14:sizeRelV>
          </wp:anchor>
        </w:drawing>
      </w:r>
      <w:r w:rsidR="008A7C3C">
        <w:rPr>
          <w:lang w:eastAsia="en-IN" w:bidi="bn-IN"/>
        </w:rPr>
        <w:t xml:space="preserve"> </w:t>
      </w:r>
    </w:p>
    <w:p w14:paraId="18837725" w14:textId="4D88B09F" w:rsidR="00A27510" w:rsidRDefault="00A27510" w:rsidP="00A27510">
      <w:pPr>
        <w:pStyle w:val="Heading1"/>
        <w:rPr>
          <w:rFonts w:eastAsia="Times New Roman"/>
          <w:lang w:eastAsia="en-IN" w:bidi="bn-IN"/>
        </w:rPr>
      </w:pPr>
      <w:r>
        <w:rPr>
          <w:rFonts w:eastAsia="Times New Roman"/>
          <w:lang w:eastAsia="en-IN" w:bidi="bn-IN"/>
        </w:rPr>
        <w:lastRenderedPageBreak/>
        <w:t>JavaScript Callback function</w:t>
      </w:r>
    </w:p>
    <w:p w14:paraId="067E926C" w14:textId="0B60408D" w:rsidR="00A27510" w:rsidRDefault="00A27510" w:rsidP="00A27510">
      <w:r w:rsidRPr="003A6083">
        <w:t xml:space="preserve">A JavaScript callback is a function which is to be executed after another function has finished execution. </w:t>
      </w:r>
      <w:r>
        <w:t>Another Simple definition would be</w:t>
      </w:r>
      <w:r w:rsidRPr="003A6083">
        <w:t xml:space="preserve"> - Any function that is passed as an argument to another function so that it can be executed in that other function is called as a callback function.</w:t>
      </w:r>
    </w:p>
    <w:p w14:paraId="1D5D0F4F" w14:textId="77777777" w:rsidR="0069045F" w:rsidRDefault="0069045F" w:rsidP="00A27510"/>
    <w:p w14:paraId="40C3F3C1" w14:textId="77777777" w:rsidR="00A27510" w:rsidRDefault="00A27510" w:rsidP="00A27510">
      <w:pPr>
        <w:pStyle w:val="Heading1"/>
      </w:pPr>
      <w:r w:rsidRPr="004B6D4F">
        <w:t>Why callback function is required, what is the benefit of it</w:t>
      </w:r>
      <w:r>
        <w:t>.</w:t>
      </w:r>
    </w:p>
    <w:p w14:paraId="386B07A2" w14:textId="4F50D592" w:rsidR="00A27510" w:rsidRDefault="0069045F" w:rsidP="00A27510">
      <w:r w:rsidRPr="005806CB">
        <w:rPr>
          <w:noProof/>
        </w:rPr>
        <w:drawing>
          <wp:anchor distT="0" distB="0" distL="114300" distR="114300" simplePos="0" relativeHeight="251497984" behindDoc="0" locked="0" layoutInCell="1" allowOverlap="1" wp14:anchorId="2AEB7C1B" wp14:editId="6B7AEF63">
            <wp:simplePos x="0" y="0"/>
            <wp:positionH relativeFrom="page">
              <wp:posOffset>4699635</wp:posOffset>
            </wp:positionH>
            <wp:positionV relativeFrom="paragraph">
              <wp:posOffset>197485</wp:posOffset>
            </wp:positionV>
            <wp:extent cx="2613660" cy="1683385"/>
            <wp:effectExtent l="190500" t="190500" r="186690" b="183515"/>
            <wp:wrapNone/>
            <wp:docPr id="123373883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738831" name="Picture 1" descr="A screen shot of a computer code&#10;&#10;Description automatically generated"/>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2613660" cy="168338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A27510" w:rsidRPr="004B6D4F">
        <w:rPr>
          <w:noProof/>
        </w:rPr>
        <w:drawing>
          <wp:anchor distT="0" distB="0" distL="114300" distR="114300" simplePos="0" relativeHeight="251493888" behindDoc="0" locked="0" layoutInCell="1" allowOverlap="1" wp14:anchorId="01E593EE" wp14:editId="5AF67B59">
            <wp:simplePos x="0" y="0"/>
            <wp:positionH relativeFrom="margin">
              <wp:posOffset>-838200</wp:posOffset>
            </wp:positionH>
            <wp:positionV relativeFrom="paragraph">
              <wp:posOffset>262890</wp:posOffset>
            </wp:positionV>
            <wp:extent cx="2857098" cy="1676400"/>
            <wp:effectExtent l="190500" t="190500" r="191135" b="190500"/>
            <wp:wrapNone/>
            <wp:docPr id="109711123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111234" name="Picture 1" descr="A screenshot of a computer code&#10;&#10;Description automatically generated"/>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2865248" cy="1681182"/>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A27510">
        <w:t xml:space="preserve">So I will give you 2 example </w:t>
      </w:r>
    </w:p>
    <w:p w14:paraId="7D10A77E" w14:textId="12A7ED8C" w:rsidR="00A27510" w:rsidRPr="004B6D4F" w:rsidRDefault="00A27510" w:rsidP="00A27510"/>
    <w:p w14:paraId="02F67E38" w14:textId="77777777" w:rsidR="00A27510" w:rsidRDefault="00A27510" w:rsidP="00A27510"/>
    <w:p w14:paraId="4554DE1F" w14:textId="77777777" w:rsidR="00A27510" w:rsidRDefault="00A27510" w:rsidP="00A27510"/>
    <w:p w14:paraId="63DA1272" w14:textId="77777777" w:rsidR="00A27510" w:rsidRDefault="00A27510" w:rsidP="00A27510"/>
    <w:p w14:paraId="40027F53" w14:textId="77777777" w:rsidR="00A27510" w:rsidRDefault="00A27510" w:rsidP="00A27510"/>
    <w:p w14:paraId="3ADB59CF" w14:textId="77777777" w:rsidR="00A27510" w:rsidRPr="00EB5F89" w:rsidRDefault="00A27510" w:rsidP="00A27510"/>
    <w:p w14:paraId="0C113F0E" w14:textId="77777777" w:rsidR="00A27510" w:rsidRDefault="00A27510" w:rsidP="00A27510">
      <w:r>
        <w:t>The problem with the first example above, is that you must call two functions to display the result.</w:t>
      </w:r>
    </w:p>
    <w:p w14:paraId="0CACC24C" w14:textId="77777777" w:rsidR="00A27510" w:rsidRDefault="00A27510" w:rsidP="00A27510">
      <w:r>
        <w:t>The problem with the second example, is that you cannot prevent the calculator function from displaying the result.</w:t>
      </w:r>
    </w:p>
    <w:p w14:paraId="5AA698A7" w14:textId="77777777" w:rsidR="00A27510" w:rsidRDefault="00A27510" w:rsidP="00A27510">
      <w:r w:rsidRPr="005806CB">
        <w:rPr>
          <w:b/>
          <w:bCs/>
          <w:noProof/>
        </w:rPr>
        <w:drawing>
          <wp:anchor distT="0" distB="0" distL="114300" distR="114300" simplePos="0" relativeHeight="251495936" behindDoc="0" locked="0" layoutInCell="1" allowOverlap="1" wp14:anchorId="5396E2FF" wp14:editId="015F9D66">
            <wp:simplePos x="0" y="0"/>
            <wp:positionH relativeFrom="column">
              <wp:posOffset>-814070</wp:posOffset>
            </wp:positionH>
            <wp:positionV relativeFrom="paragraph">
              <wp:posOffset>270510</wp:posOffset>
            </wp:positionV>
            <wp:extent cx="2514600" cy="1226185"/>
            <wp:effectExtent l="190500" t="190500" r="171450" b="164465"/>
            <wp:wrapNone/>
            <wp:docPr id="88439950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399509" name="Picture 1" descr="A screenshot of a computer code&#10;&#10;Description automatically generated"/>
                    <pic:cNvPicPr/>
                  </pic:nvPicPr>
                  <pic:blipFill>
                    <a:blip r:embed="rId156">
                      <a:extLst>
                        <a:ext uri="{28A0092B-C50C-407E-A947-70E740481C1C}">
                          <a14:useLocalDpi xmlns:a14="http://schemas.microsoft.com/office/drawing/2010/main" val="0"/>
                        </a:ext>
                      </a:extLst>
                    </a:blip>
                    <a:stretch>
                      <a:fillRect/>
                    </a:stretch>
                  </pic:blipFill>
                  <pic:spPr>
                    <a:xfrm>
                      <a:off x="0" y="0"/>
                      <a:ext cx="2514600" cy="122618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t>Now it is time to bring in a callback.</w:t>
      </w:r>
    </w:p>
    <w:p w14:paraId="443B1D9A" w14:textId="77777777" w:rsidR="00A27510" w:rsidRDefault="00A27510" w:rsidP="00A27510">
      <w:pPr>
        <w:ind w:left="2880"/>
      </w:pPr>
      <w:r>
        <w:t>In the example above, </w:t>
      </w:r>
      <w:r w:rsidRPr="00215ABF">
        <w:rPr>
          <w:rStyle w:val="HTMLCode"/>
          <w:rFonts w:ascii="Consolas" w:eastAsiaTheme="minorHAnsi" w:hAnsi="Consolas"/>
          <w:b/>
          <w:bCs/>
          <w:color w:val="DC143C"/>
          <w:szCs w:val="24"/>
        </w:rPr>
        <w:t>myDisplayer</w:t>
      </w:r>
      <w:r>
        <w:t> is a called a </w:t>
      </w:r>
      <w:r>
        <w:rPr>
          <w:b/>
          <w:bCs/>
        </w:rPr>
        <w:t xml:space="preserve">callback function </w:t>
      </w:r>
      <w:r w:rsidRPr="00215ABF">
        <w:t>It is passed to </w:t>
      </w:r>
      <w:r w:rsidRPr="00215ABF">
        <w:rPr>
          <w:b/>
          <w:bCs/>
        </w:rPr>
        <w:t>myCalculator</w:t>
      </w:r>
      <w:r w:rsidRPr="00215ABF">
        <w:t>() as an argument.</w:t>
      </w:r>
      <w:r>
        <w:t xml:space="preserve">                                                                   </w:t>
      </w:r>
      <w:r w:rsidRPr="0007464C">
        <w:rPr>
          <w:b/>
          <w:bCs/>
        </w:rPr>
        <w:t>NOTE</w:t>
      </w:r>
      <w:r>
        <w:t xml:space="preserve"> : When you pass a function as an argument, remember not to use parenthesis. Right: </w:t>
      </w:r>
      <w:r w:rsidRPr="00AA071C">
        <w:rPr>
          <w:b/>
          <w:bCs/>
        </w:rPr>
        <w:t>myCalculator(5, 5, myDisplayer);</w:t>
      </w:r>
      <w:r>
        <w:t xml:space="preserve"> </w:t>
      </w:r>
      <w:r>
        <w:tab/>
        <w:t xml:space="preserve">                           Wrong: </w:t>
      </w:r>
      <w:del w:id="1" w:author="Unknown">
        <w:r>
          <w:delText>myCalculator(5, 5, myDisplayer())</w:delText>
        </w:r>
      </w:del>
      <w:r>
        <w:t>;</w:t>
      </w:r>
    </w:p>
    <w:p w14:paraId="2136E169" w14:textId="77777777" w:rsidR="00A27510" w:rsidRDefault="00A27510" w:rsidP="00A27510">
      <w:pPr>
        <w:pStyle w:val="Heading1"/>
      </w:pPr>
    </w:p>
    <w:p w14:paraId="0E3F4FED" w14:textId="77777777" w:rsidR="007A18B3" w:rsidRDefault="007A18B3" w:rsidP="007A18B3">
      <w:pPr>
        <w:pStyle w:val="Heading1"/>
      </w:pPr>
    </w:p>
    <w:p w14:paraId="74EA0FF5" w14:textId="1A4CC571" w:rsidR="0069045F" w:rsidRDefault="0069045F" w:rsidP="007A18B3">
      <w:pPr>
        <w:pStyle w:val="Heading1"/>
        <w:jc w:val="center"/>
      </w:pPr>
      <w:r>
        <w:t>Issue with the Callback functions</w:t>
      </w:r>
    </w:p>
    <w:p w14:paraId="52731BAB" w14:textId="77777777" w:rsidR="0069045F" w:rsidRDefault="0069045F" w:rsidP="0069045F">
      <w:r w:rsidRPr="005149F3">
        <w:t>One issue that can arise when using callback functions is the problem of “</w:t>
      </w:r>
      <w:r w:rsidRPr="005149F3">
        <w:rPr>
          <w:b/>
          <w:bCs/>
        </w:rPr>
        <w:t>callback hell</w:t>
      </w:r>
      <w:r w:rsidRPr="005149F3">
        <w:t>” or “</w:t>
      </w:r>
      <w:r w:rsidRPr="001E6E6F">
        <w:rPr>
          <w:b/>
          <w:bCs/>
        </w:rPr>
        <w:t>pyramid of doom</w:t>
      </w:r>
      <w:r w:rsidRPr="005149F3">
        <w:t>.” This occurs when you have multiple nested callbacks, making the code difficult to read and understand.</w:t>
      </w:r>
      <w:r>
        <w:t xml:space="preserve"> And also another problem is inversion of control. </w:t>
      </w:r>
    </w:p>
    <w:p w14:paraId="0576716F" w14:textId="77777777" w:rsidR="007A18B3" w:rsidRDefault="007A18B3" w:rsidP="0069045F">
      <w:pPr>
        <w:pStyle w:val="Heading1"/>
        <w:jc w:val="center"/>
      </w:pPr>
    </w:p>
    <w:p w14:paraId="7AB83AF7" w14:textId="77777777" w:rsidR="007A18B3" w:rsidRDefault="007A18B3" w:rsidP="007A18B3">
      <w:pPr>
        <w:pStyle w:val="Heading1"/>
      </w:pPr>
    </w:p>
    <w:p w14:paraId="0BBB49C8" w14:textId="77777777" w:rsidR="007A18B3" w:rsidRDefault="007A18B3" w:rsidP="007A18B3"/>
    <w:p w14:paraId="42EBC16D" w14:textId="77777777" w:rsidR="007A18B3" w:rsidRPr="007A18B3" w:rsidRDefault="007A18B3" w:rsidP="007A18B3"/>
    <w:p w14:paraId="24F95E18" w14:textId="73DCDA86" w:rsidR="0069045F" w:rsidRDefault="0069045F" w:rsidP="0069045F">
      <w:pPr>
        <w:pStyle w:val="Heading1"/>
        <w:jc w:val="center"/>
      </w:pPr>
      <w:r>
        <w:lastRenderedPageBreak/>
        <w:t>JavaScript Promises</w:t>
      </w:r>
    </w:p>
    <w:p w14:paraId="0D9B7293" w14:textId="655129BB" w:rsidR="0069045F" w:rsidRDefault="0069045F" w:rsidP="0069045F">
      <w:r>
        <w:t xml:space="preserve">The solution of the </w:t>
      </w:r>
      <w:r>
        <w:rPr>
          <w:b/>
          <w:bCs/>
        </w:rPr>
        <w:t xml:space="preserve">callback hell is promises. </w:t>
      </w:r>
      <w:r>
        <w:t>A promise</w:t>
      </w:r>
      <w:r w:rsidR="003A2AC5">
        <w:t>s</w:t>
      </w:r>
      <w:r>
        <w:t xml:space="preserve"> is a “</w:t>
      </w:r>
      <w:r w:rsidRPr="003A2AC5">
        <w:rPr>
          <w:b/>
          <w:bCs/>
        </w:rPr>
        <w:t>promise of code execution</w:t>
      </w:r>
      <w:r>
        <w:t>”. The code either executes or fail. In the both cases the subscriber will be notified.</w:t>
      </w:r>
    </w:p>
    <w:p w14:paraId="1F871931" w14:textId="77777777" w:rsidR="0069045F" w:rsidRDefault="0069045F" w:rsidP="0069045F">
      <w:pPr>
        <w:rPr>
          <w:b/>
          <w:bCs/>
        </w:rPr>
      </w:pPr>
      <w:r>
        <w:t xml:space="preserve">The </w:t>
      </w:r>
      <w:r>
        <w:rPr>
          <w:b/>
          <w:bCs/>
        </w:rPr>
        <w:t>syntax of promise :</w:t>
      </w:r>
    </w:p>
    <w:p w14:paraId="1CDE3196" w14:textId="77777777" w:rsidR="0069045F" w:rsidRDefault="0069045F" w:rsidP="0069045F">
      <w:r>
        <w:t>let promise = new Promise( function(resolve, rejected)</w:t>
      </w:r>
    </w:p>
    <w:p w14:paraId="13211798" w14:textId="77777777" w:rsidR="0069045F" w:rsidRDefault="0069045F" w:rsidP="0069045F">
      <w:r>
        <w:t>{</w:t>
      </w:r>
    </w:p>
    <w:p w14:paraId="7792DC5C" w14:textId="77777777" w:rsidR="0069045F" w:rsidRDefault="0069045F" w:rsidP="0069045F">
      <w:r>
        <w:tab/>
        <w:t>// code execution</w:t>
      </w:r>
    </w:p>
    <w:p w14:paraId="581CB3D3" w14:textId="77777777" w:rsidR="0069045F" w:rsidRDefault="0069045F" w:rsidP="0069045F">
      <w:r>
        <w:t>}</w:t>
      </w:r>
    </w:p>
    <w:p w14:paraId="602B8FF9" w14:textId="3A58742F" w:rsidR="0069045F" w:rsidRDefault="004E0A15" w:rsidP="0069045F">
      <w:r>
        <w:rPr>
          <w:b/>
          <w:bCs/>
        </w:rPr>
        <w:t>function(</w:t>
      </w:r>
      <w:r w:rsidR="0069045F">
        <w:rPr>
          <w:b/>
          <w:bCs/>
        </w:rPr>
        <w:t xml:space="preserve">resolve &amp; reject </w:t>
      </w:r>
      <w:r>
        <w:rPr>
          <w:b/>
          <w:bCs/>
        </w:rPr>
        <w:t xml:space="preserve">) </w:t>
      </w:r>
      <w:r w:rsidR="0069045F">
        <w:t>callback</w:t>
      </w:r>
      <w:r>
        <w:t xml:space="preserve"> function</w:t>
      </w:r>
      <w:r w:rsidR="0069045F">
        <w:t xml:space="preserve"> provided by the JavaScript. They are called like this.</w:t>
      </w:r>
    </w:p>
    <w:p w14:paraId="7957A5AE" w14:textId="77777777" w:rsidR="00E178FE" w:rsidRPr="00104858" w:rsidRDefault="0069045F" w:rsidP="00E178FE">
      <w:pPr>
        <w:pStyle w:val="NoSpacing"/>
        <w:rPr>
          <w:lang w:eastAsia="en-IN" w:bidi="bn-IN"/>
        </w:rPr>
      </w:pPr>
      <w:r>
        <w:rPr>
          <w:b/>
          <w:bCs/>
        </w:rPr>
        <w:t xml:space="preserve">resolve(value) -------- </w:t>
      </w:r>
      <w:r w:rsidR="00E178FE" w:rsidRPr="00104858">
        <w:rPr>
          <w:lang w:eastAsia="en-IN" w:bidi="bn-IN"/>
        </w:rPr>
        <w:t>the promise resolves successfully and returns a value</w:t>
      </w:r>
      <w:r w:rsidR="00E178FE">
        <w:rPr>
          <w:lang w:eastAsia="en-IN" w:bidi="bn-IN"/>
        </w:rPr>
        <w:t>.</w:t>
      </w:r>
    </w:p>
    <w:p w14:paraId="1CFFB505" w14:textId="77777777" w:rsidR="00E178FE" w:rsidRDefault="0069045F" w:rsidP="00E178FE">
      <w:pPr>
        <w:pStyle w:val="NoSpacing"/>
        <w:rPr>
          <w:lang w:eastAsia="en-IN" w:bidi="bn-IN"/>
        </w:rPr>
      </w:pPr>
      <w:r>
        <w:rPr>
          <w:b/>
          <w:bCs/>
        </w:rPr>
        <w:t xml:space="preserve">reject(error) ------- </w:t>
      </w:r>
      <w:r w:rsidR="00E178FE" w:rsidRPr="00104858">
        <w:rPr>
          <w:lang w:eastAsia="en-IN" w:bidi="bn-IN"/>
        </w:rPr>
        <w:t>the promise fails with an error</w:t>
      </w:r>
      <w:r w:rsidR="00E178FE">
        <w:rPr>
          <w:lang w:eastAsia="en-IN" w:bidi="bn-IN"/>
        </w:rPr>
        <w:t>.</w:t>
      </w:r>
    </w:p>
    <w:p w14:paraId="281E0592" w14:textId="77777777" w:rsidR="00E178FE" w:rsidRDefault="00E178FE" w:rsidP="00E178FE">
      <w:pPr>
        <w:pStyle w:val="NoSpacing"/>
        <w:rPr>
          <w:lang w:eastAsia="en-IN" w:bidi="bn-IN"/>
        </w:rPr>
      </w:pPr>
    </w:p>
    <w:p w14:paraId="051015AD" w14:textId="18D03977" w:rsidR="0069045F" w:rsidRDefault="0069045F" w:rsidP="0069045F">
      <w:r>
        <w:t xml:space="preserve">The promise has </w:t>
      </w:r>
      <w:r>
        <w:rPr>
          <w:b/>
          <w:bCs/>
        </w:rPr>
        <w:t xml:space="preserve">PromiseState </w:t>
      </w:r>
      <w:r>
        <w:t xml:space="preserve">which is initially </w:t>
      </w:r>
      <w:r w:rsidRPr="00BF1C49">
        <w:rPr>
          <w:b/>
          <w:bCs/>
        </w:rPr>
        <w:t>pending</w:t>
      </w:r>
      <w:r>
        <w:t xml:space="preserve">. Change to either </w:t>
      </w:r>
      <w:r>
        <w:rPr>
          <w:b/>
          <w:bCs/>
        </w:rPr>
        <w:t xml:space="preserve">fulfilled, </w:t>
      </w:r>
      <w:r>
        <w:t>when resolve is called or</w:t>
      </w:r>
      <w:r w:rsidR="00C4272B">
        <w:t xml:space="preserve"> either</w:t>
      </w:r>
      <w:r>
        <w:t xml:space="preserve"> </w:t>
      </w:r>
      <w:r>
        <w:rPr>
          <w:b/>
          <w:bCs/>
        </w:rPr>
        <w:t xml:space="preserve">rejected, </w:t>
      </w:r>
      <w:r>
        <w:t>when reject is called.</w:t>
      </w:r>
    </w:p>
    <w:p w14:paraId="551C42BF" w14:textId="5CB3C117" w:rsidR="0069045F" w:rsidRPr="00316831" w:rsidRDefault="0069045F" w:rsidP="0069045F">
      <w:r>
        <w:t xml:space="preserve">The promise has </w:t>
      </w:r>
      <w:r>
        <w:rPr>
          <w:b/>
          <w:bCs/>
        </w:rPr>
        <w:t xml:space="preserve">PromiseResult </w:t>
      </w:r>
      <w:r>
        <w:t xml:space="preserve">which is initially </w:t>
      </w:r>
      <w:r w:rsidRPr="00BF1C49">
        <w:rPr>
          <w:b/>
          <w:bCs/>
        </w:rPr>
        <w:t>undefined</w:t>
      </w:r>
      <w:r>
        <w:t xml:space="preserve">. Then changes to </w:t>
      </w:r>
      <w:r>
        <w:rPr>
          <w:b/>
          <w:bCs/>
        </w:rPr>
        <w:t xml:space="preserve">value, </w:t>
      </w:r>
      <w:r>
        <w:t xml:space="preserve">if resolved. or convert to </w:t>
      </w:r>
      <w:r w:rsidRPr="00BF1C49">
        <w:rPr>
          <w:b/>
          <w:bCs/>
        </w:rPr>
        <w:t>error</w:t>
      </w:r>
      <w:r>
        <w:t>, when rejected.</w:t>
      </w:r>
    </w:p>
    <w:p w14:paraId="38397C5E" w14:textId="41DEFA24" w:rsidR="0069045F" w:rsidRDefault="003A2AC5" w:rsidP="0069045F">
      <w:r w:rsidRPr="003D0093">
        <w:rPr>
          <w:noProof/>
        </w:rPr>
        <w:drawing>
          <wp:anchor distT="0" distB="0" distL="114300" distR="114300" simplePos="0" relativeHeight="251508224" behindDoc="0" locked="0" layoutInCell="1" allowOverlap="1" wp14:anchorId="46420781" wp14:editId="252C0B1B">
            <wp:simplePos x="0" y="0"/>
            <wp:positionH relativeFrom="page">
              <wp:posOffset>193040</wp:posOffset>
            </wp:positionH>
            <wp:positionV relativeFrom="paragraph">
              <wp:posOffset>19050</wp:posOffset>
            </wp:positionV>
            <wp:extent cx="2570480" cy="1546860"/>
            <wp:effectExtent l="190500" t="190500" r="191770" b="186690"/>
            <wp:wrapNone/>
            <wp:docPr id="15196248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62484" name="Picture 1" descr="A screenshot of a computer program&#10;&#10;Description automatically generated"/>
                    <pic:cNvPicPr/>
                  </pic:nvPicPr>
                  <pic:blipFill>
                    <a:blip r:embed="rId157">
                      <a:extLst>
                        <a:ext uri="{28A0092B-C50C-407E-A947-70E740481C1C}">
                          <a14:useLocalDpi xmlns:a14="http://schemas.microsoft.com/office/drawing/2010/main" val="0"/>
                        </a:ext>
                      </a:extLst>
                    </a:blip>
                    <a:stretch>
                      <a:fillRect/>
                    </a:stretch>
                  </pic:blipFill>
                  <pic:spPr>
                    <a:xfrm>
                      <a:off x="0" y="0"/>
                      <a:ext cx="2570480" cy="154686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69045F">
        <w:tab/>
      </w:r>
      <w:r w:rsidR="0069045F">
        <w:tab/>
      </w:r>
      <w:r w:rsidR="0069045F">
        <w:tab/>
      </w:r>
      <w:r w:rsidR="0069045F">
        <w:tab/>
        <w:t xml:space="preserve">    Here we have defined a promise and the </w:t>
      </w:r>
      <w:r w:rsidR="0069045F">
        <w:rPr>
          <w:b/>
          <w:bCs/>
        </w:rPr>
        <w:t xml:space="preserve">promise-state </w:t>
      </w:r>
      <w:r w:rsidR="0069045F">
        <w:t xml:space="preserve">is pending </w:t>
      </w:r>
      <w:r w:rsidR="0069045F">
        <w:tab/>
      </w:r>
      <w:r w:rsidR="0069045F">
        <w:tab/>
      </w:r>
      <w:r w:rsidR="0069045F">
        <w:tab/>
      </w:r>
      <w:r w:rsidR="0069045F">
        <w:tab/>
        <w:t xml:space="preserve">    and the </w:t>
      </w:r>
      <w:r w:rsidR="0069045F">
        <w:rPr>
          <w:b/>
          <w:bCs/>
        </w:rPr>
        <w:t xml:space="preserve">promise-result </w:t>
      </w:r>
      <w:r w:rsidR="0069045F">
        <w:t>is undefined, because we haven’t called</w:t>
      </w:r>
    </w:p>
    <w:p w14:paraId="1064F9F8" w14:textId="26D4B79D" w:rsidR="0069045F" w:rsidRDefault="0069045F" w:rsidP="0069045F">
      <w:pPr>
        <w:rPr>
          <w:b/>
          <w:bCs/>
        </w:rPr>
      </w:pPr>
      <w:r>
        <w:tab/>
      </w:r>
      <w:r>
        <w:tab/>
      </w:r>
      <w:r>
        <w:tab/>
      </w:r>
      <w:r>
        <w:tab/>
        <w:t xml:space="preserve">    The </w:t>
      </w:r>
      <w:r>
        <w:rPr>
          <w:b/>
          <w:bCs/>
        </w:rPr>
        <w:t>reject or resolve.</w:t>
      </w:r>
    </w:p>
    <w:p w14:paraId="77BF0B39" w14:textId="77777777" w:rsidR="001D5C24" w:rsidRDefault="001D5C24" w:rsidP="0069045F">
      <w:pPr>
        <w:rPr>
          <w:b/>
          <w:bCs/>
        </w:rPr>
      </w:pPr>
    </w:p>
    <w:p w14:paraId="67BD76E9" w14:textId="32BCD909" w:rsidR="001D5C24" w:rsidRDefault="001D5C24" w:rsidP="0069045F">
      <w:pPr>
        <w:rPr>
          <w:b/>
          <w:bCs/>
        </w:rPr>
      </w:pPr>
    </w:p>
    <w:p w14:paraId="0CD64E14" w14:textId="6921FEE1" w:rsidR="0069045F" w:rsidRDefault="003A2AC5" w:rsidP="0069045F">
      <w:pPr>
        <w:rPr>
          <w:b/>
          <w:bCs/>
        </w:rPr>
      </w:pPr>
      <w:r w:rsidRPr="00483EEE">
        <w:rPr>
          <w:b/>
          <w:bCs/>
          <w:noProof/>
        </w:rPr>
        <w:drawing>
          <wp:anchor distT="0" distB="0" distL="114300" distR="114300" simplePos="0" relativeHeight="251513344" behindDoc="0" locked="0" layoutInCell="1" allowOverlap="1" wp14:anchorId="5C5BFAD5" wp14:editId="12935D89">
            <wp:simplePos x="0" y="0"/>
            <wp:positionH relativeFrom="margin">
              <wp:posOffset>-721995</wp:posOffset>
            </wp:positionH>
            <wp:positionV relativeFrom="paragraph">
              <wp:posOffset>342175</wp:posOffset>
            </wp:positionV>
            <wp:extent cx="2555240" cy="1351915"/>
            <wp:effectExtent l="190500" t="190500" r="187960" b="191135"/>
            <wp:wrapNone/>
            <wp:docPr id="100696858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968580" name="Picture 1" descr="A screenshot of a computer program&#10;&#10;Description automatically generated"/>
                    <pic:cNvPicPr/>
                  </pic:nvPicPr>
                  <pic:blipFill>
                    <a:blip r:embed="rId158">
                      <a:extLst>
                        <a:ext uri="{28A0092B-C50C-407E-A947-70E740481C1C}">
                          <a14:useLocalDpi xmlns:a14="http://schemas.microsoft.com/office/drawing/2010/main" val="0"/>
                        </a:ext>
                      </a:extLst>
                    </a:blip>
                    <a:stretch>
                      <a:fillRect/>
                    </a:stretch>
                  </pic:blipFill>
                  <pic:spPr>
                    <a:xfrm>
                      <a:off x="0" y="0"/>
                      <a:ext cx="2555240" cy="135191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14:paraId="147E0479" w14:textId="248957AE" w:rsidR="0069045F" w:rsidRPr="00483EEE" w:rsidRDefault="0069045F" w:rsidP="0069045F">
      <w:pPr>
        <w:ind w:left="3024"/>
        <w:rPr>
          <w:b/>
          <w:bCs/>
        </w:rPr>
      </w:pPr>
      <w:r>
        <w:t xml:space="preserve">Here we have defined a promise and the </w:t>
      </w:r>
      <w:r>
        <w:rPr>
          <w:b/>
          <w:bCs/>
        </w:rPr>
        <w:t xml:space="preserve">promise-state </w:t>
      </w:r>
      <w:r>
        <w:t xml:space="preserve">is </w:t>
      </w:r>
      <w:r>
        <w:rPr>
          <w:b/>
          <w:bCs/>
        </w:rPr>
        <w:t xml:space="preserve">fulfilled </w:t>
      </w:r>
      <w:r>
        <w:t xml:space="preserve">and the </w:t>
      </w:r>
      <w:r>
        <w:rPr>
          <w:b/>
          <w:bCs/>
        </w:rPr>
        <w:t xml:space="preserve">promise-result </w:t>
      </w:r>
      <w:r w:rsidR="00F92D1C">
        <w:t>we got</w:t>
      </w:r>
      <w:r>
        <w:t xml:space="preserve">, because we have called the </w:t>
      </w:r>
      <w:r>
        <w:rPr>
          <w:b/>
          <w:bCs/>
        </w:rPr>
        <w:t>resolve.</w:t>
      </w:r>
    </w:p>
    <w:p w14:paraId="417E5A11" w14:textId="77777777" w:rsidR="0069045F" w:rsidRDefault="0069045F" w:rsidP="0069045F">
      <w:pPr>
        <w:rPr>
          <w:b/>
          <w:bCs/>
        </w:rPr>
      </w:pPr>
    </w:p>
    <w:p w14:paraId="27521C4A" w14:textId="77777777" w:rsidR="0069045F" w:rsidRDefault="0069045F" w:rsidP="0069045F">
      <w:pPr>
        <w:rPr>
          <w:b/>
          <w:bCs/>
        </w:rPr>
      </w:pPr>
    </w:p>
    <w:p w14:paraId="4444D58C" w14:textId="77777777" w:rsidR="001D5C24" w:rsidRDefault="001D5C24" w:rsidP="0069045F">
      <w:pPr>
        <w:rPr>
          <w:b/>
          <w:bCs/>
        </w:rPr>
      </w:pPr>
    </w:p>
    <w:p w14:paraId="52C2BF5D" w14:textId="77777777" w:rsidR="001D5C24" w:rsidRDefault="001D5C24" w:rsidP="0069045F">
      <w:pPr>
        <w:rPr>
          <w:b/>
          <w:bCs/>
        </w:rPr>
      </w:pPr>
    </w:p>
    <w:p w14:paraId="1413FBC2" w14:textId="1FC1395F" w:rsidR="0069045F" w:rsidRDefault="0069045F" w:rsidP="0069045F">
      <w:pPr>
        <w:rPr>
          <w:b/>
          <w:bCs/>
        </w:rPr>
      </w:pPr>
      <w:r w:rsidRPr="00DB467C">
        <w:rPr>
          <w:noProof/>
        </w:rPr>
        <w:drawing>
          <wp:anchor distT="0" distB="0" distL="114300" distR="114300" simplePos="0" relativeHeight="251514368" behindDoc="0" locked="0" layoutInCell="1" allowOverlap="1" wp14:anchorId="12AD8204" wp14:editId="3A781A20">
            <wp:simplePos x="0" y="0"/>
            <wp:positionH relativeFrom="column">
              <wp:posOffset>-726077</wp:posOffset>
            </wp:positionH>
            <wp:positionV relativeFrom="paragraph">
              <wp:posOffset>209278</wp:posOffset>
            </wp:positionV>
            <wp:extent cx="2431863" cy="1104900"/>
            <wp:effectExtent l="190500" t="190500" r="197485" b="190500"/>
            <wp:wrapNone/>
            <wp:docPr id="1182677852" name="Picture 1" descr="A screenshot of a computer pr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677852" name="Picture 1" descr="A screenshot of a computer program"/>
                    <pic:cNvPicPr/>
                  </pic:nvPicPr>
                  <pic:blipFill>
                    <a:blip r:embed="rId159">
                      <a:extLst>
                        <a:ext uri="{28A0092B-C50C-407E-A947-70E740481C1C}">
                          <a14:useLocalDpi xmlns:a14="http://schemas.microsoft.com/office/drawing/2010/main" val="0"/>
                        </a:ext>
                      </a:extLst>
                    </a:blip>
                    <a:stretch>
                      <a:fillRect/>
                    </a:stretch>
                  </pic:blipFill>
                  <pic:spPr>
                    <a:xfrm>
                      <a:off x="0" y="0"/>
                      <a:ext cx="2431863" cy="110490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14:paraId="5DADEFC8" w14:textId="77777777" w:rsidR="0069045F" w:rsidRDefault="0069045F" w:rsidP="0069045F">
      <w:pPr>
        <w:tabs>
          <w:tab w:val="left" w:pos="3204"/>
        </w:tabs>
      </w:pPr>
      <w:r>
        <w:t xml:space="preserve">                                                             In this promise we have used </w:t>
      </w:r>
      <w:r>
        <w:rPr>
          <w:b/>
          <w:bCs/>
        </w:rPr>
        <w:t xml:space="preserve">reject. </w:t>
      </w:r>
      <w:r>
        <w:t xml:space="preserve">That’s why promise got </w:t>
      </w:r>
    </w:p>
    <w:p w14:paraId="74D4AF3C" w14:textId="77777777" w:rsidR="0069045F" w:rsidRDefault="0069045F" w:rsidP="0069045F">
      <w:pPr>
        <w:tabs>
          <w:tab w:val="left" w:pos="3204"/>
        </w:tabs>
      </w:pPr>
      <w:r>
        <w:t xml:space="preserve">                                                             Rejected.</w:t>
      </w:r>
    </w:p>
    <w:p w14:paraId="1E537A00" w14:textId="77777777" w:rsidR="0069045F" w:rsidRPr="006A0BC2" w:rsidRDefault="0069045F" w:rsidP="0069045F"/>
    <w:p w14:paraId="480D6971" w14:textId="77777777" w:rsidR="0069045F" w:rsidRDefault="0069045F" w:rsidP="0069045F"/>
    <w:p w14:paraId="4592E25A" w14:textId="77777777" w:rsidR="0069045F" w:rsidRDefault="0069045F" w:rsidP="0069045F">
      <w:pPr>
        <w:pStyle w:val="Heading1"/>
      </w:pPr>
      <w:r w:rsidRPr="007E6C52">
        <w:rPr>
          <w:noProof/>
        </w:rPr>
        <w:lastRenderedPageBreak/>
        <w:drawing>
          <wp:anchor distT="0" distB="0" distL="114300" distR="114300" simplePos="0" relativeHeight="251517440" behindDoc="0" locked="0" layoutInCell="1" allowOverlap="1" wp14:anchorId="2C8A4737" wp14:editId="74CF0409">
            <wp:simplePos x="0" y="0"/>
            <wp:positionH relativeFrom="column">
              <wp:posOffset>-830580</wp:posOffset>
            </wp:positionH>
            <wp:positionV relativeFrom="paragraph">
              <wp:posOffset>372745</wp:posOffset>
            </wp:positionV>
            <wp:extent cx="3985260" cy="2251559"/>
            <wp:effectExtent l="190500" t="190500" r="186690" b="187325"/>
            <wp:wrapNone/>
            <wp:docPr id="169742768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427688" name="Picture 1" descr="A screenshot of a computer program&#10;&#10;Description automatically generated"/>
                    <pic:cNvPicPr/>
                  </pic:nvPicPr>
                  <pic:blipFill>
                    <a:blip r:embed="rId160">
                      <a:extLst>
                        <a:ext uri="{28A0092B-C50C-407E-A947-70E740481C1C}">
                          <a14:useLocalDpi xmlns:a14="http://schemas.microsoft.com/office/drawing/2010/main" val="0"/>
                        </a:ext>
                      </a:extLst>
                    </a:blip>
                    <a:stretch>
                      <a:fillRect/>
                    </a:stretch>
                  </pic:blipFill>
                  <pic:spPr>
                    <a:xfrm>
                      <a:off x="0" y="0"/>
                      <a:ext cx="3985260" cy="2251559"/>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t>Suppose I have multiple promises, it will get executed parallelly, not sequentially</w:t>
      </w:r>
    </w:p>
    <w:p w14:paraId="2F02696B" w14:textId="77777777" w:rsidR="0069045F" w:rsidRDefault="0069045F" w:rsidP="0069045F"/>
    <w:p w14:paraId="0A92F5BB" w14:textId="55EADD70" w:rsidR="0069045F" w:rsidRDefault="0069045F" w:rsidP="0069045F">
      <w:pPr>
        <w:tabs>
          <w:tab w:val="left" w:pos="5472"/>
        </w:tabs>
        <w:ind w:left="5040"/>
        <w:rPr>
          <w:b/>
          <w:bCs/>
        </w:rPr>
      </w:pPr>
      <w:r>
        <w:t xml:space="preserve">Here as you can see 2 promises one is </w:t>
      </w:r>
      <w:r w:rsidRPr="00125EF9">
        <w:rPr>
          <w:b/>
          <w:bCs/>
        </w:rPr>
        <w:t>resolved</w:t>
      </w:r>
      <w:r>
        <w:t xml:space="preserve"> and another one </w:t>
      </w:r>
      <w:r w:rsidRPr="00125EF9">
        <w:rPr>
          <w:b/>
          <w:bCs/>
        </w:rPr>
        <w:t>reject</w:t>
      </w:r>
    </w:p>
    <w:p w14:paraId="42E9C1D4" w14:textId="77777777" w:rsidR="0069045F" w:rsidRDefault="0069045F" w:rsidP="0069045F">
      <w:pPr>
        <w:tabs>
          <w:tab w:val="left" w:pos="5472"/>
        </w:tabs>
        <w:ind w:left="5040"/>
        <w:rPr>
          <w:b/>
          <w:bCs/>
        </w:rPr>
      </w:pPr>
    </w:p>
    <w:p w14:paraId="1CBDB304" w14:textId="77777777" w:rsidR="0069045F" w:rsidRPr="00125EF9" w:rsidRDefault="0069045F" w:rsidP="0069045F"/>
    <w:p w14:paraId="3489617E" w14:textId="77777777" w:rsidR="0069045F" w:rsidRPr="00125EF9" w:rsidRDefault="0069045F" w:rsidP="0069045F"/>
    <w:p w14:paraId="156DEBBA" w14:textId="77777777" w:rsidR="0069045F" w:rsidRPr="00125EF9" w:rsidRDefault="0069045F" w:rsidP="0069045F"/>
    <w:p w14:paraId="34F906F4" w14:textId="77777777" w:rsidR="0069045F" w:rsidRPr="00125EF9" w:rsidRDefault="0069045F" w:rsidP="0069045F"/>
    <w:p w14:paraId="508C83F3" w14:textId="77777777" w:rsidR="0069045F" w:rsidRPr="00125EF9" w:rsidRDefault="0069045F" w:rsidP="0069045F"/>
    <w:p w14:paraId="39AEDBCB" w14:textId="77777777" w:rsidR="0069045F" w:rsidRDefault="0069045F" w:rsidP="0069045F">
      <w:pPr>
        <w:rPr>
          <w:noProof/>
        </w:rPr>
      </w:pPr>
      <w:r w:rsidRPr="00125EF9">
        <w:rPr>
          <w:noProof/>
        </w:rPr>
        <w:drawing>
          <wp:anchor distT="0" distB="0" distL="114300" distR="114300" simplePos="0" relativeHeight="251527680" behindDoc="0" locked="0" layoutInCell="1" allowOverlap="1" wp14:anchorId="1B256500" wp14:editId="5BB61CB8">
            <wp:simplePos x="0" y="0"/>
            <wp:positionH relativeFrom="column">
              <wp:posOffset>3253740</wp:posOffset>
            </wp:positionH>
            <wp:positionV relativeFrom="paragraph">
              <wp:posOffset>102235</wp:posOffset>
            </wp:positionV>
            <wp:extent cx="2506980" cy="722498"/>
            <wp:effectExtent l="190500" t="190500" r="198120" b="192405"/>
            <wp:wrapNone/>
            <wp:docPr id="207860821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608215" name="Picture 1" descr="A screenshot of a computer code&#10;&#10;Description automatically generated"/>
                    <pic:cNvPicPr/>
                  </pic:nvPicPr>
                  <pic:blipFill>
                    <a:blip r:embed="rId161">
                      <a:extLst>
                        <a:ext uri="{28A0092B-C50C-407E-A947-70E740481C1C}">
                          <a14:useLocalDpi xmlns:a14="http://schemas.microsoft.com/office/drawing/2010/main" val="0"/>
                        </a:ext>
                      </a:extLst>
                    </a:blip>
                    <a:stretch>
                      <a:fillRect/>
                    </a:stretch>
                  </pic:blipFill>
                  <pic:spPr>
                    <a:xfrm>
                      <a:off x="0" y="0"/>
                      <a:ext cx="2506980" cy="722498"/>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Pr="00125EF9">
        <w:rPr>
          <w:noProof/>
        </w:rPr>
        <w:drawing>
          <wp:anchor distT="0" distB="0" distL="114300" distR="114300" simplePos="0" relativeHeight="251534848" behindDoc="0" locked="0" layoutInCell="1" allowOverlap="1" wp14:anchorId="175B3815" wp14:editId="5A8D489D">
            <wp:simplePos x="0" y="0"/>
            <wp:positionH relativeFrom="column">
              <wp:posOffset>-342900</wp:posOffset>
            </wp:positionH>
            <wp:positionV relativeFrom="paragraph">
              <wp:posOffset>125095</wp:posOffset>
            </wp:positionV>
            <wp:extent cx="3360420" cy="613707"/>
            <wp:effectExtent l="190500" t="190500" r="182880" b="186690"/>
            <wp:wrapNone/>
            <wp:docPr id="954681347" name="Picture 1" descr="A screenshot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681347" name="Picture 1" descr="A screenshot of a message&#10;&#10;Description automatically generated"/>
                    <pic:cNvPicPr/>
                  </pic:nvPicPr>
                  <pic:blipFill>
                    <a:blip r:embed="rId162">
                      <a:extLst>
                        <a:ext uri="{28A0092B-C50C-407E-A947-70E740481C1C}">
                          <a14:useLocalDpi xmlns:a14="http://schemas.microsoft.com/office/drawing/2010/main" val="0"/>
                        </a:ext>
                      </a:extLst>
                    </a:blip>
                    <a:stretch>
                      <a:fillRect/>
                    </a:stretch>
                  </pic:blipFill>
                  <pic:spPr>
                    <a:xfrm>
                      <a:off x="0" y="0"/>
                      <a:ext cx="3360420" cy="613707"/>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Pr="00125EF9">
        <w:rPr>
          <w:noProof/>
        </w:rPr>
        <w:t xml:space="preserve"> </w:t>
      </w:r>
    </w:p>
    <w:p w14:paraId="0432BE69" w14:textId="77777777" w:rsidR="0069045F" w:rsidRPr="00736C11" w:rsidRDefault="0069045F" w:rsidP="0069045F"/>
    <w:p w14:paraId="29BF7672" w14:textId="77777777" w:rsidR="0069045F" w:rsidRDefault="0069045F" w:rsidP="0069045F">
      <w:pPr>
        <w:rPr>
          <w:noProof/>
        </w:rPr>
      </w:pPr>
    </w:p>
    <w:p w14:paraId="312FC503" w14:textId="77777777" w:rsidR="0069045F" w:rsidRDefault="0069045F" w:rsidP="0069045F">
      <w:pPr>
        <w:pStyle w:val="Heading1"/>
      </w:pPr>
      <w:r>
        <w:t>The states of promises in JavaScript</w:t>
      </w:r>
    </w:p>
    <w:p w14:paraId="10A5D684" w14:textId="77777777" w:rsidR="0069045F" w:rsidRPr="00104858" w:rsidRDefault="0069045F" w:rsidP="0069045F">
      <w:pPr>
        <w:pStyle w:val="NoSpacing"/>
        <w:rPr>
          <w:lang w:eastAsia="en-IN" w:bidi="bn-IN"/>
        </w:rPr>
      </w:pPr>
      <w:r w:rsidRPr="00104858">
        <w:rPr>
          <w:b/>
          <w:bCs/>
          <w:bdr w:val="none" w:sz="0" w:space="0" w:color="auto" w:frame="1"/>
          <w:lang w:eastAsia="en-IN" w:bidi="bn-IN"/>
        </w:rPr>
        <w:t>pending</w:t>
      </w:r>
      <w:r w:rsidRPr="00104858">
        <w:rPr>
          <w:lang w:eastAsia="en-IN" w:bidi="bn-IN"/>
        </w:rPr>
        <w:t>: the promise is still in the works</w:t>
      </w:r>
      <w:r>
        <w:rPr>
          <w:lang w:eastAsia="en-IN" w:bidi="bn-IN"/>
        </w:rPr>
        <w:t>.</w:t>
      </w:r>
    </w:p>
    <w:p w14:paraId="452331F0" w14:textId="4443FD53" w:rsidR="0069045F" w:rsidRPr="00104858" w:rsidRDefault="0069045F" w:rsidP="0069045F">
      <w:pPr>
        <w:pStyle w:val="NoSpacing"/>
        <w:rPr>
          <w:lang w:eastAsia="en-IN" w:bidi="bn-IN"/>
        </w:rPr>
      </w:pPr>
      <w:r w:rsidRPr="00104858">
        <w:rPr>
          <w:b/>
          <w:bCs/>
          <w:bdr w:val="none" w:sz="0" w:space="0" w:color="auto" w:frame="1"/>
          <w:lang w:eastAsia="en-IN" w:bidi="bn-IN"/>
        </w:rPr>
        <w:t>fulfilled</w:t>
      </w:r>
      <w:r w:rsidRPr="00104858">
        <w:rPr>
          <w:lang w:eastAsia="en-IN" w:bidi="bn-IN"/>
        </w:rPr>
        <w:t xml:space="preserve">: the promise </w:t>
      </w:r>
      <w:r w:rsidR="002C1CD1">
        <w:rPr>
          <w:lang w:eastAsia="en-IN" w:bidi="bn-IN"/>
        </w:rPr>
        <w:t>executed successf</w:t>
      </w:r>
      <w:r w:rsidR="00F67792">
        <w:rPr>
          <w:lang w:eastAsia="en-IN" w:bidi="bn-IN"/>
        </w:rPr>
        <w:t>ully.</w:t>
      </w:r>
    </w:p>
    <w:p w14:paraId="6895F68B" w14:textId="20FAB13D" w:rsidR="0069045F" w:rsidRDefault="0069045F" w:rsidP="001B2A6E">
      <w:pPr>
        <w:pStyle w:val="NoSpacing"/>
        <w:rPr>
          <w:lang w:eastAsia="en-IN" w:bidi="bn-IN"/>
        </w:rPr>
      </w:pPr>
      <w:r w:rsidRPr="00104858">
        <w:rPr>
          <w:b/>
          <w:bCs/>
          <w:bdr w:val="none" w:sz="0" w:space="0" w:color="auto" w:frame="1"/>
          <w:lang w:eastAsia="en-IN" w:bidi="bn-IN"/>
        </w:rPr>
        <w:t>rejected</w:t>
      </w:r>
      <w:r w:rsidRPr="00104858">
        <w:rPr>
          <w:lang w:eastAsia="en-IN" w:bidi="bn-IN"/>
        </w:rPr>
        <w:t>: the promise fails</w:t>
      </w:r>
      <w:r w:rsidR="006B3006">
        <w:rPr>
          <w:lang w:eastAsia="en-IN" w:bidi="bn-IN"/>
        </w:rPr>
        <w:t>.</w:t>
      </w:r>
    </w:p>
    <w:p w14:paraId="5C203279" w14:textId="77777777" w:rsidR="0069045F" w:rsidRDefault="0069045F" w:rsidP="0069045F">
      <w:pPr>
        <w:pStyle w:val="Heading1"/>
      </w:pPr>
      <w:r>
        <w:t>What is then() and catch() in promise?</w:t>
      </w:r>
    </w:p>
    <w:p w14:paraId="5A3D2F16" w14:textId="77777777" w:rsidR="0069045F" w:rsidRDefault="0069045F" w:rsidP="0069045F">
      <w:pPr>
        <w:rPr>
          <w:b/>
          <w:bCs/>
        </w:rPr>
      </w:pPr>
      <w:r w:rsidRPr="00BF1C49">
        <w:t>when a promise is successful, you can then use the resolved data</w:t>
      </w:r>
      <w:r>
        <w:t xml:space="preserve"> with the help of </w:t>
      </w:r>
      <w:r>
        <w:rPr>
          <w:b/>
          <w:bCs/>
        </w:rPr>
        <w:t>then()</w:t>
      </w:r>
    </w:p>
    <w:p w14:paraId="784444BE" w14:textId="231D8E8A" w:rsidR="0069045F" w:rsidRDefault="0069045F" w:rsidP="0069045F">
      <w:pPr>
        <w:rPr>
          <w:b/>
          <w:bCs/>
        </w:rPr>
      </w:pPr>
      <w:r w:rsidRPr="00BF1C49">
        <w:t>when a promise fails, you catch the error, and do something with the error information</w:t>
      </w:r>
      <w:r>
        <w:t xml:space="preserve"> </w:t>
      </w:r>
      <w:r>
        <w:rPr>
          <w:b/>
          <w:bCs/>
        </w:rPr>
        <w:t>catch().</w:t>
      </w:r>
    </w:p>
    <w:p w14:paraId="6E0E207C" w14:textId="50EA616F" w:rsidR="0069045F" w:rsidRDefault="0069045F" w:rsidP="0069045F">
      <w:pPr>
        <w:pStyle w:val="Heading1"/>
      </w:pPr>
      <w:r>
        <w:t>When promise is fulfilled?</w:t>
      </w:r>
    </w:p>
    <w:p w14:paraId="2F0131CE" w14:textId="52A62FCD" w:rsidR="0069045F" w:rsidRPr="00A25F7E" w:rsidRDefault="0069045F" w:rsidP="0069045F">
      <w:r>
        <w:rPr>
          <w:shd w:val="clear" w:color="auto" w:fill="FFFFFF"/>
        </w:rPr>
        <w:t>When a promise is fulfilled, you can access the resolved data in the </w:t>
      </w:r>
      <w:r w:rsidRPr="00CC5699">
        <w:rPr>
          <w:rStyle w:val="HTMLCode"/>
          <w:rFonts w:ascii="Roboto Mono" w:eastAsiaTheme="minorHAnsi" w:hAnsi="Roboto Mono"/>
          <w:b/>
          <w:bCs/>
          <w:color w:val="0A0A23"/>
          <w:sz w:val="19"/>
          <w:szCs w:val="19"/>
          <w:bdr w:val="none" w:sz="0" w:space="0" w:color="auto" w:frame="1"/>
        </w:rPr>
        <w:t>then</w:t>
      </w:r>
      <w:r>
        <w:rPr>
          <w:shd w:val="clear" w:color="auto" w:fill="FFFFFF"/>
        </w:rPr>
        <w:t> method of the promise:</w:t>
      </w:r>
    </w:p>
    <w:p w14:paraId="5BE06FF2" w14:textId="6252649D" w:rsidR="0069045F" w:rsidRDefault="0069045F" w:rsidP="0069045F">
      <w:pPr>
        <w:pStyle w:val="Heading1"/>
      </w:pPr>
      <w:r>
        <w:t>When a promise is rejected</w:t>
      </w:r>
    </w:p>
    <w:p w14:paraId="4C337506" w14:textId="1BC78794" w:rsidR="0069045F" w:rsidRDefault="0069045F" w:rsidP="0069045F">
      <w:pPr>
        <w:pStyle w:val="NoSpacing"/>
      </w:pPr>
      <w:r w:rsidRPr="0094391F">
        <w:t>When a promise is rejected (that is, the promise fails), you can access the error information returned in the </w:t>
      </w:r>
      <w:r w:rsidRPr="00CC5699">
        <w:rPr>
          <w:rStyle w:val="HTMLCode"/>
          <w:rFonts w:eastAsiaTheme="minorHAnsi"/>
          <w:b/>
          <w:bCs/>
        </w:rPr>
        <w:t>catch</w:t>
      </w:r>
      <w:r w:rsidRPr="0094391F">
        <w:t> method of the promise:</w:t>
      </w:r>
    </w:p>
    <w:p w14:paraId="6D1D4669" w14:textId="548DE736" w:rsidR="0069045F" w:rsidRDefault="001B2A6E" w:rsidP="0069045F">
      <w:pPr>
        <w:pStyle w:val="NoSpacing"/>
      </w:pPr>
      <w:r w:rsidRPr="00A25F7E">
        <w:rPr>
          <w:noProof/>
        </w:rPr>
        <w:drawing>
          <wp:anchor distT="0" distB="0" distL="114300" distR="114300" simplePos="0" relativeHeight="251765248" behindDoc="0" locked="0" layoutInCell="1" allowOverlap="1" wp14:anchorId="431C122B" wp14:editId="60E76598">
            <wp:simplePos x="0" y="0"/>
            <wp:positionH relativeFrom="column">
              <wp:posOffset>190772</wp:posOffset>
            </wp:positionH>
            <wp:positionV relativeFrom="paragraph">
              <wp:posOffset>117384</wp:posOffset>
            </wp:positionV>
            <wp:extent cx="2498271" cy="3035865"/>
            <wp:effectExtent l="190500" t="190500" r="168910" b="165100"/>
            <wp:wrapNone/>
            <wp:docPr id="3690337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03374" name="Picture 1" descr="A screenshot of a computer program&#10;&#10;Description automatically generated"/>
                    <pic:cNvPicPr/>
                  </pic:nvPicPr>
                  <pic:blipFill rotWithShape="1">
                    <a:blip r:embed="rId163">
                      <a:extLst>
                        <a:ext uri="{28A0092B-C50C-407E-A947-70E740481C1C}">
                          <a14:useLocalDpi xmlns:a14="http://schemas.microsoft.com/office/drawing/2010/main" val="0"/>
                        </a:ext>
                      </a:extLst>
                    </a:blip>
                    <a:srcRect r="37514"/>
                    <a:stretch/>
                  </pic:blipFill>
                  <pic:spPr bwMode="auto">
                    <a:xfrm>
                      <a:off x="0" y="0"/>
                      <a:ext cx="2498271" cy="303586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723252E" w14:textId="21D13AC8" w:rsidR="0069045F" w:rsidRDefault="0069045F" w:rsidP="0069045F">
      <w:pPr>
        <w:pStyle w:val="NoSpacing"/>
      </w:pPr>
      <w:r>
        <w:tab/>
      </w:r>
      <w:r>
        <w:tab/>
      </w:r>
      <w:r>
        <w:tab/>
      </w:r>
      <w:r>
        <w:tab/>
      </w:r>
      <w:r>
        <w:tab/>
      </w:r>
      <w:r>
        <w:tab/>
        <w:t xml:space="preserve">  So here as you can see the Promise1 got failed with</w:t>
      </w:r>
    </w:p>
    <w:p w14:paraId="3A561314" w14:textId="07F17122" w:rsidR="0069045F" w:rsidRDefault="0069045F" w:rsidP="0069045F">
      <w:pPr>
        <w:pStyle w:val="NoSpacing"/>
        <w:rPr>
          <w:b/>
          <w:bCs/>
        </w:rPr>
      </w:pPr>
      <w:r>
        <w:tab/>
      </w:r>
      <w:r>
        <w:tab/>
      </w:r>
      <w:r>
        <w:tab/>
      </w:r>
      <w:r>
        <w:tab/>
      </w:r>
      <w:r>
        <w:tab/>
      </w:r>
      <w:r>
        <w:tab/>
        <w:t xml:space="preserve">  error and to handle this error data we used </w:t>
      </w:r>
      <w:r>
        <w:rPr>
          <w:b/>
          <w:bCs/>
        </w:rPr>
        <w:t>catch().</w:t>
      </w:r>
    </w:p>
    <w:p w14:paraId="1326B70B" w14:textId="77777777" w:rsidR="0069045F" w:rsidRDefault="0069045F" w:rsidP="0069045F">
      <w:pPr>
        <w:pStyle w:val="NoSpacing"/>
        <w:rPr>
          <w:b/>
          <w:bCs/>
        </w:rPr>
      </w:pPr>
      <w:r>
        <w:rPr>
          <w:b/>
          <w:bCs/>
        </w:rPr>
        <w:tab/>
      </w:r>
      <w:r>
        <w:rPr>
          <w:b/>
          <w:bCs/>
        </w:rPr>
        <w:tab/>
      </w:r>
      <w:r>
        <w:rPr>
          <w:b/>
          <w:bCs/>
        </w:rPr>
        <w:tab/>
      </w:r>
      <w:r>
        <w:rPr>
          <w:b/>
          <w:bCs/>
        </w:rPr>
        <w:tab/>
      </w:r>
      <w:r>
        <w:rPr>
          <w:b/>
          <w:bCs/>
        </w:rPr>
        <w:tab/>
      </w:r>
    </w:p>
    <w:p w14:paraId="4F48CD21" w14:textId="77777777" w:rsidR="0069045F" w:rsidRDefault="0069045F" w:rsidP="0069045F">
      <w:pPr>
        <w:pStyle w:val="NoSpacing"/>
      </w:pPr>
      <w:r>
        <w:rPr>
          <w:b/>
          <w:bCs/>
        </w:rPr>
        <w:tab/>
      </w:r>
      <w:r>
        <w:rPr>
          <w:b/>
          <w:bCs/>
        </w:rPr>
        <w:tab/>
      </w:r>
      <w:r>
        <w:rPr>
          <w:b/>
          <w:bCs/>
        </w:rPr>
        <w:tab/>
      </w:r>
      <w:r>
        <w:rPr>
          <w:b/>
          <w:bCs/>
        </w:rPr>
        <w:tab/>
      </w:r>
      <w:r>
        <w:rPr>
          <w:b/>
          <w:bCs/>
        </w:rPr>
        <w:tab/>
      </w:r>
      <w:r>
        <w:rPr>
          <w:b/>
          <w:bCs/>
        </w:rPr>
        <w:tab/>
        <w:t xml:space="preserve">   </w:t>
      </w:r>
      <w:r>
        <w:t xml:space="preserve">And as you can see the promise2 got executed and </w:t>
      </w:r>
    </w:p>
    <w:p w14:paraId="36F2444E" w14:textId="77777777" w:rsidR="0069045F" w:rsidRPr="00A25F7E" w:rsidRDefault="0069045F" w:rsidP="0069045F">
      <w:pPr>
        <w:pStyle w:val="NoSpacing"/>
        <w:rPr>
          <w:b/>
          <w:bCs/>
        </w:rPr>
      </w:pPr>
      <w:r>
        <w:tab/>
      </w:r>
      <w:r>
        <w:tab/>
      </w:r>
      <w:r>
        <w:tab/>
      </w:r>
      <w:r>
        <w:tab/>
      </w:r>
      <w:r>
        <w:tab/>
        <w:t xml:space="preserve">                  to get the resolve data we will use </w:t>
      </w:r>
      <w:r>
        <w:rPr>
          <w:b/>
          <w:bCs/>
        </w:rPr>
        <w:t>then().</w:t>
      </w:r>
    </w:p>
    <w:p w14:paraId="07332B99" w14:textId="77777777" w:rsidR="0069045F" w:rsidRDefault="0069045F" w:rsidP="0069045F">
      <w:pPr>
        <w:pStyle w:val="NoSpacing"/>
      </w:pPr>
      <w:r>
        <w:tab/>
      </w:r>
    </w:p>
    <w:p w14:paraId="511C3617" w14:textId="77777777" w:rsidR="0069045F" w:rsidRDefault="0069045F" w:rsidP="0069045F">
      <w:pPr>
        <w:pStyle w:val="NoSpacing"/>
      </w:pPr>
    </w:p>
    <w:p w14:paraId="42540252" w14:textId="77777777" w:rsidR="0069045F" w:rsidRDefault="0069045F" w:rsidP="0069045F">
      <w:pPr>
        <w:pStyle w:val="NoSpacing"/>
      </w:pPr>
    </w:p>
    <w:p w14:paraId="2BE9E832" w14:textId="77777777" w:rsidR="0069045F" w:rsidRDefault="0069045F" w:rsidP="0069045F">
      <w:pPr>
        <w:pStyle w:val="NoSpacing"/>
      </w:pPr>
    </w:p>
    <w:p w14:paraId="477D88ED" w14:textId="77777777" w:rsidR="0069045F" w:rsidRDefault="0069045F" w:rsidP="0069045F">
      <w:pPr>
        <w:pStyle w:val="NoSpacing"/>
      </w:pPr>
    </w:p>
    <w:p w14:paraId="35FABFDE" w14:textId="77777777" w:rsidR="0069045F" w:rsidRPr="00804A7F" w:rsidRDefault="0069045F" w:rsidP="0069045F"/>
    <w:p w14:paraId="7BDBC85A" w14:textId="7AD4EF3C" w:rsidR="0069045F" w:rsidRDefault="0069045F" w:rsidP="0069045F">
      <w:pPr>
        <w:tabs>
          <w:tab w:val="left" w:pos="1872"/>
        </w:tabs>
      </w:pPr>
    </w:p>
    <w:p w14:paraId="39A220C7" w14:textId="77777777" w:rsidR="0069045F" w:rsidRDefault="0069045F" w:rsidP="0069045F">
      <w:pPr>
        <w:pStyle w:val="Heading1"/>
        <w:jc w:val="center"/>
      </w:pPr>
      <w:r>
        <w:lastRenderedPageBreak/>
        <w:t>Promise Chaining</w:t>
      </w:r>
    </w:p>
    <w:p w14:paraId="1BD04458" w14:textId="77777777" w:rsidR="0069045F" w:rsidRDefault="0069045F" w:rsidP="0069045F">
      <w:r w:rsidRPr="006C0760">
        <w:rPr>
          <w:noProof/>
        </w:rPr>
        <w:drawing>
          <wp:anchor distT="0" distB="0" distL="114300" distR="114300" simplePos="0" relativeHeight="251769344" behindDoc="0" locked="0" layoutInCell="1" allowOverlap="1" wp14:anchorId="25662F40" wp14:editId="399A6974">
            <wp:simplePos x="0" y="0"/>
            <wp:positionH relativeFrom="column">
              <wp:posOffset>-678180</wp:posOffset>
            </wp:positionH>
            <wp:positionV relativeFrom="paragraph">
              <wp:posOffset>425450</wp:posOffset>
            </wp:positionV>
            <wp:extent cx="2635250" cy="1805940"/>
            <wp:effectExtent l="190500" t="190500" r="184150" b="194310"/>
            <wp:wrapNone/>
            <wp:docPr id="55127152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271525" name="Picture 1" descr="A screenshot of a computer program&#10;&#10;Description automatically generated"/>
                    <pic:cNvPicPr/>
                  </pic:nvPicPr>
                  <pic:blipFill rotWithShape="1">
                    <a:blip r:embed="rId164">
                      <a:extLst>
                        <a:ext uri="{28A0092B-C50C-407E-A947-70E740481C1C}">
                          <a14:useLocalDpi xmlns:a14="http://schemas.microsoft.com/office/drawing/2010/main" val="0"/>
                        </a:ext>
                      </a:extLst>
                    </a:blip>
                    <a:srcRect b="15040"/>
                    <a:stretch/>
                  </pic:blipFill>
                  <pic:spPr bwMode="auto">
                    <a:xfrm>
                      <a:off x="0" y="0"/>
                      <a:ext cx="2635679" cy="1806234"/>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6D2F88">
        <w:t>Promise Chaining is a simple concept by which we may initialize another promise inside</w:t>
      </w:r>
      <w:r>
        <w:t xml:space="preserve"> </w:t>
      </w:r>
      <w:r w:rsidRPr="006D2F88">
        <w:t>our </w:t>
      </w:r>
      <w:r w:rsidRPr="006D2F88">
        <w:rPr>
          <w:rStyle w:val="Strong"/>
        </w:rPr>
        <w:t>.then() </w:t>
      </w:r>
      <w:r w:rsidRPr="006D2F88">
        <w:t>method and accordingly we may execute our results.</w:t>
      </w:r>
    </w:p>
    <w:p w14:paraId="1FDA937A" w14:textId="77777777" w:rsidR="0069045F" w:rsidRDefault="0069045F" w:rsidP="0069045F">
      <w:r>
        <w:tab/>
      </w:r>
    </w:p>
    <w:p w14:paraId="1F5868F1" w14:textId="77777777" w:rsidR="0069045F" w:rsidRDefault="0069045F" w:rsidP="0069045F"/>
    <w:p w14:paraId="1DBEB32E" w14:textId="77777777" w:rsidR="0069045F" w:rsidRDefault="0069045F" w:rsidP="0069045F">
      <w:r w:rsidRPr="006C0760">
        <w:rPr>
          <w:noProof/>
        </w:rPr>
        <w:drawing>
          <wp:anchor distT="0" distB="0" distL="114300" distR="114300" simplePos="0" relativeHeight="251772416" behindDoc="0" locked="0" layoutInCell="1" allowOverlap="1" wp14:anchorId="2253616A" wp14:editId="28BA0497">
            <wp:simplePos x="0" y="0"/>
            <wp:positionH relativeFrom="column">
              <wp:posOffset>3634740</wp:posOffset>
            </wp:positionH>
            <wp:positionV relativeFrom="paragraph">
              <wp:posOffset>62865</wp:posOffset>
            </wp:positionV>
            <wp:extent cx="2635250" cy="334645"/>
            <wp:effectExtent l="190500" t="190500" r="184150" b="198755"/>
            <wp:wrapNone/>
            <wp:docPr id="124876738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767384" name="Picture 1" descr="A screenshot of a computer program&#10;&#10;Description automatically generated"/>
                    <pic:cNvPicPr/>
                  </pic:nvPicPr>
                  <pic:blipFill rotWithShape="1">
                    <a:blip r:embed="rId164">
                      <a:extLst>
                        <a:ext uri="{28A0092B-C50C-407E-A947-70E740481C1C}">
                          <a14:useLocalDpi xmlns:a14="http://schemas.microsoft.com/office/drawing/2010/main" val="0"/>
                        </a:ext>
                      </a:extLst>
                    </a:blip>
                    <a:srcRect t="84243"/>
                    <a:stretch/>
                  </pic:blipFill>
                  <pic:spPr bwMode="auto">
                    <a:xfrm>
                      <a:off x="0" y="0"/>
                      <a:ext cx="2635250" cy="33464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7ECA615" w14:textId="77777777" w:rsidR="0069045F" w:rsidRDefault="0069045F" w:rsidP="0069045F"/>
    <w:p w14:paraId="0CAC3A37" w14:textId="77777777" w:rsidR="0069045F" w:rsidRDefault="0069045F" w:rsidP="0069045F"/>
    <w:p w14:paraId="09CC81EA" w14:textId="77777777" w:rsidR="00DB4B38" w:rsidRDefault="00DB4B38" w:rsidP="00DB4B38"/>
    <w:p w14:paraId="235DC5C2" w14:textId="77777777" w:rsidR="00A27510" w:rsidRDefault="00A27510" w:rsidP="00A27510"/>
    <w:p w14:paraId="17A19210" w14:textId="77777777" w:rsidR="00555C15" w:rsidRDefault="00555C15" w:rsidP="00A27510"/>
    <w:p w14:paraId="73BB8ADC" w14:textId="77777777" w:rsidR="00555C15" w:rsidRDefault="00555C15" w:rsidP="00A27510"/>
    <w:p w14:paraId="1590DC91" w14:textId="77777777" w:rsidR="00555C15" w:rsidRDefault="00555C15" w:rsidP="00A27510"/>
    <w:p w14:paraId="18CF134F" w14:textId="77777777" w:rsidR="00555C15" w:rsidRDefault="00555C15" w:rsidP="00A27510"/>
    <w:p w14:paraId="5B5B315B" w14:textId="77777777" w:rsidR="00555C15" w:rsidRDefault="00555C15" w:rsidP="00A27510"/>
    <w:p w14:paraId="00B1BA93" w14:textId="77777777" w:rsidR="00555C15" w:rsidRDefault="00555C15" w:rsidP="00A27510"/>
    <w:p w14:paraId="2450FBEA" w14:textId="77777777" w:rsidR="00555C15" w:rsidRDefault="00555C15" w:rsidP="00A27510"/>
    <w:p w14:paraId="2A15CCEE" w14:textId="77777777" w:rsidR="00555C15" w:rsidRDefault="00555C15" w:rsidP="00A27510"/>
    <w:p w14:paraId="0143D29D" w14:textId="77777777" w:rsidR="00555C15" w:rsidRDefault="00555C15" w:rsidP="00A27510"/>
    <w:p w14:paraId="14215EEF" w14:textId="77777777" w:rsidR="00555C15" w:rsidRDefault="00555C15" w:rsidP="00A27510"/>
    <w:p w14:paraId="419A1134" w14:textId="77777777" w:rsidR="00555C15" w:rsidRDefault="00555C15" w:rsidP="00A27510"/>
    <w:p w14:paraId="6E518976" w14:textId="77777777" w:rsidR="00555C15" w:rsidRDefault="00555C15" w:rsidP="00A27510"/>
    <w:p w14:paraId="08112278" w14:textId="77777777" w:rsidR="00555C15" w:rsidRDefault="00555C15" w:rsidP="00A27510"/>
    <w:p w14:paraId="5B8EF6CA" w14:textId="77777777" w:rsidR="00555C15" w:rsidRDefault="00555C15" w:rsidP="00A27510"/>
    <w:p w14:paraId="5AC093A9" w14:textId="77777777" w:rsidR="00555C15" w:rsidRDefault="00555C15" w:rsidP="00A27510"/>
    <w:p w14:paraId="1F8123BF" w14:textId="77777777" w:rsidR="00555C15" w:rsidRDefault="00555C15" w:rsidP="00A27510"/>
    <w:p w14:paraId="4EE54EEF" w14:textId="77777777" w:rsidR="00555C15" w:rsidRDefault="00555C15" w:rsidP="00A27510"/>
    <w:p w14:paraId="26063088" w14:textId="77777777" w:rsidR="00555C15" w:rsidRDefault="00555C15" w:rsidP="00A27510"/>
    <w:p w14:paraId="1F2B3919" w14:textId="77777777" w:rsidR="00555C15" w:rsidRDefault="00555C15" w:rsidP="00A27510"/>
    <w:p w14:paraId="4D25C6ED" w14:textId="77777777" w:rsidR="00555C15" w:rsidRPr="00A27510" w:rsidRDefault="00555C15" w:rsidP="00A27510"/>
    <w:p w14:paraId="605B7C35" w14:textId="56FBC2C1" w:rsidR="00B629E1" w:rsidRDefault="00B629E1" w:rsidP="00B629E1">
      <w:pPr>
        <w:pStyle w:val="Heading1"/>
        <w:jc w:val="center"/>
      </w:pPr>
      <w:r>
        <w:lastRenderedPageBreak/>
        <w:t>JavaScript Async/Await</w:t>
      </w:r>
    </w:p>
    <w:p w14:paraId="30B8DAC4" w14:textId="77777777" w:rsidR="00B629E1" w:rsidRDefault="00B629E1" w:rsidP="00B629E1">
      <w:r>
        <w:t xml:space="preserve">Async and await make the promise easier to write. </w:t>
      </w:r>
    </w:p>
    <w:p w14:paraId="3EAD5F0E" w14:textId="77777777" w:rsidR="00B629E1" w:rsidRDefault="00B629E1" w:rsidP="00B629E1">
      <w:r w:rsidRPr="001A5602">
        <w:rPr>
          <w:b/>
          <w:bCs/>
        </w:rPr>
        <w:t>async</w:t>
      </w:r>
      <w:r>
        <w:t xml:space="preserve"> function always returns a promise. A function can be made async by using </w:t>
      </w:r>
      <w:r>
        <w:rPr>
          <w:b/>
          <w:bCs/>
        </w:rPr>
        <w:t xml:space="preserve">async </w:t>
      </w:r>
      <w:r>
        <w:t>keyword.</w:t>
      </w:r>
    </w:p>
    <w:p w14:paraId="1C246B5D" w14:textId="720E8147" w:rsidR="00B629E1" w:rsidRDefault="00000000" w:rsidP="00B629E1">
      <w:pPr>
        <w:tabs>
          <w:tab w:val="left" w:pos="3700"/>
        </w:tabs>
      </w:pPr>
      <w:r>
        <w:rPr>
          <w:noProof/>
        </w:rPr>
        <w:pict w14:anchorId="7C23E417">
          <v:rect id="Rectangle 2" o:spid="_x0000_s1051" style="position:absolute;margin-left:310pt;margin-top:.6pt;width:118.5pt;height:38pt;z-index:251897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" fillcolor="#00b050" strokecolor="#09101d [484]" strokeweight="1pt">
            <v:textbox>
              <w:txbxContent>
                <w:p w14:paraId="07B8AB40" w14:textId="77777777" w:rsidR="00B629E1" w:rsidRPr="00C56FFA" w:rsidRDefault="00B629E1" w:rsidP="00B629E1">
                  <w:pPr>
                    <w:rPr>
                      <w:b/>
                      <w:bCs/>
                    </w:rPr>
                  </w:pPr>
                  <w:r w:rsidRPr="00DD58ED">
                    <w:rPr>
                      <w:b/>
                      <w:bCs/>
                    </w:rPr>
                    <w:t>harry().then((x)=&gt; {    console.log(x) })</w:t>
                  </w:r>
                </w:p>
              </w:txbxContent>
            </v:textbox>
          </v:rect>
        </w:pict>
      </w:r>
      <w:r>
        <w:rPr>
          <w:noProof/>
        </w:rPr>
        <w:pict w14:anchorId="006A7E28">
          <v:rect id="Rectangle 1" o:spid="_x0000_s1050" style="position:absolute;margin-left:50.5pt;margin-top:.6pt;width:127.5pt;height:45.5pt;z-index:251896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" fillcolor="#00b050" strokecolor="#09101d [484]" strokeweight="1pt">
            <v:textbox>
              <w:txbxContent>
                <w:p w14:paraId="3EC25BFD" w14:textId="77777777" w:rsidR="00B629E1" w:rsidRPr="00277F6D" w:rsidRDefault="00B629E1" w:rsidP="00B629E1">
                  <w:pPr>
                    <w:rPr>
                      <w:b/>
                      <w:bCs/>
                    </w:rPr>
                  </w:pPr>
                  <w:r w:rsidRPr="00277F6D">
                    <w:rPr>
                      <w:b/>
                      <w:bCs/>
                    </w:rPr>
                    <w:t>async function harry() {</w:t>
                  </w:r>
                </w:p>
                <w:p w14:paraId="414FD9B8" w14:textId="77777777" w:rsidR="00B629E1" w:rsidRPr="00277F6D" w:rsidRDefault="00B629E1" w:rsidP="00B629E1">
                  <w:pPr>
                    <w:rPr>
                      <w:b/>
                      <w:bCs/>
                    </w:rPr>
                  </w:pPr>
                  <w:r w:rsidRPr="00277F6D">
                    <w:rPr>
                      <w:b/>
                      <w:bCs/>
                    </w:rPr>
                    <w:t xml:space="preserve">         return 7;  }</w:t>
                  </w:r>
                </w:p>
                <w:p w14:paraId="2F603565" w14:textId="77777777" w:rsidR="00B629E1" w:rsidRDefault="00B629E1" w:rsidP="00B629E1">
                  <w:pPr>
                    <w:jc w:val="center"/>
                  </w:pPr>
                </w:p>
              </w:txbxContent>
            </v:textbox>
          </v:rect>
        </w:pict>
      </w:r>
      <w:r w:rsidR="00B629E1">
        <w:t xml:space="preserve">Example: </w:t>
      </w:r>
      <w:r w:rsidR="00B629E1">
        <w:tab/>
        <w:t xml:space="preserve">So here we can do like this </w:t>
      </w:r>
    </w:p>
    <w:p w14:paraId="3C378901" w14:textId="77777777" w:rsidR="00B629E1" w:rsidRDefault="00B629E1" w:rsidP="00B629E1"/>
    <w:p w14:paraId="398FCA60" w14:textId="77777777" w:rsidR="00B629E1" w:rsidRDefault="00B629E1" w:rsidP="00B629E1"/>
    <w:p w14:paraId="5C5384A3" w14:textId="77777777" w:rsidR="00B629E1" w:rsidRDefault="00B629E1" w:rsidP="00B629E1">
      <w:r>
        <w:t>So async ensures that the function returns promise and wrap the non-promises on it.</w:t>
      </w:r>
    </w:p>
    <w:p w14:paraId="0B145129" w14:textId="77777777" w:rsidR="00B629E1" w:rsidRDefault="00B629E1" w:rsidP="00B629E1">
      <w:r w:rsidRPr="00DE679E">
        <w:rPr>
          <w:noProof/>
        </w:rPr>
        <w:drawing>
          <wp:anchor distT="0" distB="0" distL="114300" distR="114300" simplePos="0" relativeHeight="251431424" behindDoc="0" locked="0" layoutInCell="1" allowOverlap="1" wp14:anchorId="72D52CB3" wp14:editId="15DC0F1E">
            <wp:simplePos x="0" y="0"/>
            <wp:positionH relativeFrom="margin">
              <wp:posOffset>-825500</wp:posOffset>
            </wp:positionH>
            <wp:positionV relativeFrom="paragraph">
              <wp:posOffset>108585</wp:posOffset>
            </wp:positionV>
            <wp:extent cx="1803400" cy="1358405"/>
            <wp:effectExtent l="0" t="0" r="6350" b="0"/>
            <wp:wrapNone/>
            <wp:docPr id="98633408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334085" name="Picture 1" descr="A screenshot of a computer program&#10;&#10;Description automatically generated"/>
                    <pic:cNvPicPr/>
                  </pic:nvPicPr>
                  <pic:blipFill>
                    <a:blip r:embed="rId165">
                      <a:extLst>
                        <a:ext uri="{28A0092B-C50C-407E-A947-70E740481C1C}">
                          <a14:useLocalDpi xmlns:a14="http://schemas.microsoft.com/office/drawing/2010/main" val="0"/>
                        </a:ext>
                      </a:extLst>
                    </a:blip>
                    <a:stretch>
                      <a:fillRect/>
                    </a:stretch>
                  </pic:blipFill>
                  <pic:spPr>
                    <a:xfrm>
                      <a:off x="0" y="0"/>
                      <a:ext cx="1803400" cy="1358405"/>
                    </a:xfrm>
                    <a:prstGeom prst="rect">
                      <a:avLst/>
                    </a:prstGeom>
                  </pic:spPr>
                </pic:pic>
              </a:graphicData>
            </a:graphic>
            <wp14:sizeRelH relativeFrom="page">
              <wp14:pctWidth>0</wp14:pctWidth>
            </wp14:sizeRelH>
            <wp14:sizeRelV relativeFrom="page">
              <wp14:pctHeight>0</wp14:pctHeight>
            </wp14:sizeRelV>
          </wp:anchor>
        </w:drawing>
      </w:r>
    </w:p>
    <w:p w14:paraId="257A539C" w14:textId="77777777" w:rsidR="00B629E1" w:rsidRDefault="00B629E1" w:rsidP="00B629E1"/>
    <w:p w14:paraId="60E6469C" w14:textId="77777777" w:rsidR="00B629E1" w:rsidRDefault="00B629E1" w:rsidP="00B629E1">
      <w:pPr>
        <w:tabs>
          <w:tab w:val="left" w:pos="2820"/>
        </w:tabs>
      </w:pPr>
      <w:r w:rsidRPr="00B059AE">
        <w:rPr>
          <w:noProof/>
        </w:rPr>
        <w:drawing>
          <wp:anchor distT="0" distB="0" distL="114300" distR="114300" simplePos="0" relativeHeight="251429376" behindDoc="0" locked="0" layoutInCell="1" allowOverlap="1" wp14:anchorId="3E92F503" wp14:editId="344D44C4">
            <wp:simplePos x="0" y="0"/>
            <wp:positionH relativeFrom="column">
              <wp:posOffset>1308100</wp:posOffset>
            </wp:positionH>
            <wp:positionV relativeFrom="paragraph">
              <wp:posOffset>8255</wp:posOffset>
            </wp:positionV>
            <wp:extent cx="1323975" cy="361950"/>
            <wp:effectExtent l="0" t="0" r="9525" b="0"/>
            <wp:wrapNone/>
            <wp:docPr id="1085116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116310" name=""/>
                    <pic:cNvPicPr/>
                  </pic:nvPicPr>
                  <pic:blipFill>
                    <a:blip r:embed="rId166">
                      <a:extLst>
                        <a:ext uri="{28A0092B-C50C-407E-A947-70E740481C1C}">
                          <a14:useLocalDpi xmlns:a14="http://schemas.microsoft.com/office/drawing/2010/main" val="0"/>
                        </a:ext>
                      </a:extLst>
                    </a:blip>
                    <a:stretch>
                      <a:fillRect/>
                    </a:stretch>
                  </pic:blipFill>
                  <pic:spPr>
                    <a:xfrm>
                      <a:off x="0" y="0"/>
                      <a:ext cx="1323975" cy="361950"/>
                    </a:xfrm>
                    <a:prstGeom prst="rect">
                      <a:avLst/>
                    </a:prstGeom>
                  </pic:spPr>
                </pic:pic>
              </a:graphicData>
            </a:graphic>
            <wp14:sizeRelH relativeFrom="page">
              <wp14:pctWidth>0</wp14:pctWidth>
            </wp14:sizeRelH>
            <wp14:sizeRelV relativeFrom="page">
              <wp14:pctHeight>0</wp14:pctHeight>
            </wp14:sizeRelV>
          </wp:anchor>
        </w:drawing>
      </w:r>
      <w:r>
        <w:tab/>
      </w:r>
    </w:p>
    <w:p w14:paraId="7D2FBEB0" w14:textId="6A715D6C" w:rsidR="00B629E1" w:rsidRDefault="00B629E1" w:rsidP="00B629E1">
      <w:pPr>
        <w:tabs>
          <w:tab w:val="left" w:pos="2820"/>
        </w:tabs>
      </w:pPr>
    </w:p>
    <w:p w14:paraId="2BB354FC" w14:textId="1FA66564" w:rsidR="00B629E1" w:rsidRDefault="00B629E1" w:rsidP="00B629E1">
      <w:pPr>
        <w:tabs>
          <w:tab w:val="left" w:pos="2820"/>
        </w:tabs>
      </w:pPr>
    </w:p>
    <w:p w14:paraId="19D00285" w14:textId="316B0F16" w:rsidR="00B629E1" w:rsidRDefault="00B629E1" w:rsidP="00B629E1">
      <w:pPr>
        <w:tabs>
          <w:tab w:val="left" w:pos="2820"/>
        </w:tabs>
      </w:pPr>
    </w:p>
    <w:p w14:paraId="5BFD59EB" w14:textId="699C5457" w:rsidR="00B629E1" w:rsidRDefault="00B629E1" w:rsidP="00B629E1">
      <w:r>
        <w:t xml:space="preserve">So there is a another keyword called </w:t>
      </w:r>
      <w:r>
        <w:rPr>
          <w:b/>
          <w:bCs/>
        </w:rPr>
        <w:t xml:space="preserve">await. </w:t>
      </w:r>
      <w:r>
        <w:t>That works only inside async function.</w:t>
      </w:r>
    </w:p>
    <w:p w14:paraId="216F6FA7" w14:textId="4F3CE00C" w:rsidR="00B629E1" w:rsidRDefault="00B629E1" w:rsidP="00B629E1">
      <w:r>
        <w:t>let value = await promise</w:t>
      </w:r>
    </w:p>
    <w:p w14:paraId="4B1B26FE" w14:textId="11574776" w:rsidR="00B629E1" w:rsidRDefault="00B629E1" w:rsidP="00B629E1">
      <w:r>
        <w:t>The await keyword makes JavaScript wait until the promise settles and return value.</w:t>
      </w:r>
    </w:p>
    <w:p w14:paraId="6BB3C97E" w14:textId="732E9887" w:rsidR="00B629E1" w:rsidRDefault="00555C15" w:rsidP="00B629E1">
      <w:pPr>
        <w:tabs>
          <w:tab w:val="left" w:pos="2820"/>
        </w:tabs>
      </w:pPr>
      <w:r w:rsidRPr="00AA1606">
        <w:rPr>
          <w:noProof/>
        </w:rPr>
        <w:drawing>
          <wp:anchor distT="0" distB="0" distL="114300" distR="114300" simplePos="0" relativeHeight="251433472" behindDoc="0" locked="0" layoutInCell="1" allowOverlap="1" wp14:anchorId="52658295" wp14:editId="53A6373F">
            <wp:simplePos x="0" y="0"/>
            <wp:positionH relativeFrom="margin">
              <wp:posOffset>-781050</wp:posOffset>
            </wp:positionH>
            <wp:positionV relativeFrom="paragraph">
              <wp:posOffset>154940</wp:posOffset>
            </wp:positionV>
            <wp:extent cx="3978682" cy="3663950"/>
            <wp:effectExtent l="0" t="0" r="3175" b="0"/>
            <wp:wrapNone/>
            <wp:docPr id="417509182"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509182" name="Picture 1" descr="A computer screen shot of a program code&#10;&#10;Description automatically generated"/>
                    <pic:cNvPicPr/>
                  </pic:nvPicPr>
                  <pic:blipFill>
                    <a:blip r:embed="rId167">
                      <a:extLst>
                        <a:ext uri="{28A0092B-C50C-407E-A947-70E740481C1C}">
                          <a14:useLocalDpi xmlns:a14="http://schemas.microsoft.com/office/drawing/2010/main" val="0"/>
                        </a:ext>
                      </a:extLst>
                    </a:blip>
                    <a:stretch>
                      <a:fillRect/>
                    </a:stretch>
                  </pic:blipFill>
                  <pic:spPr>
                    <a:xfrm>
                      <a:off x="0" y="0"/>
                      <a:ext cx="3978682" cy="3663950"/>
                    </a:xfrm>
                    <a:prstGeom prst="rect">
                      <a:avLst/>
                    </a:prstGeom>
                  </pic:spPr>
                </pic:pic>
              </a:graphicData>
            </a:graphic>
            <wp14:sizeRelH relativeFrom="page">
              <wp14:pctWidth>0</wp14:pctWidth>
            </wp14:sizeRelH>
            <wp14:sizeRelV relativeFrom="page">
              <wp14:pctHeight>0</wp14:pctHeight>
            </wp14:sizeRelV>
          </wp:anchor>
        </w:drawing>
      </w:r>
    </w:p>
    <w:p w14:paraId="6B45E433" w14:textId="77777777" w:rsidR="00B629E1" w:rsidRPr="00807543" w:rsidRDefault="00B629E1" w:rsidP="00B629E1"/>
    <w:p w14:paraId="73507B6D" w14:textId="77777777" w:rsidR="00B629E1" w:rsidRPr="00807543" w:rsidRDefault="00B629E1" w:rsidP="00B629E1"/>
    <w:p w14:paraId="719BEB06" w14:textId="77777777" w:rsidR="00B629E1" w:rsidRPr="00807543" w:rsidRDefault="00B629E1" w:rsidP="00B629E1"/>
    <w:p w14:paraId="05942AB6" w14:textId="77777777" w:rsidR="00B629E1" w:rsidRPr="00807543" w:rsidRDefault="00B629E1" w:rsidP="00B629E1"/>
    <w:p w14:paraId="20374064" w14:textId="77777777" w:rsidR="00B629E1" w:rsidRDefault="00B629E1" w:rsidP="00B629E1">
      <w:r w:rsidRPr="00807543">
        <w:rPr>
          <w:noProof/>
        </w:rPr>
        <w:drawing>
          <wp:anchor distT="0" distB="0" distL="114300" distR="114300" simplePos="0" relativeHeight="251438592" behindDoc="0" locked="0" layoutInCell="1" allowOverlap="1" wp14:anchorId="51401C29" wp14:editId="4801E5EB">
            <wp:simplePos x="0" y="0"/>
            <wp:positionH relativeFrom="column">
              <wp:posOffset>3613150</wp:posOffset>
            </wp:positionH>
            <wp:positionV relativeFrom="paragraph">
              <wp:posOffset>98425</wp:posOffset>
            </wp:positionV>
            <wp:extent cx="2838450" cy="859790"/>
            <wp:effectExtent l="0" t="0" r="0" b="0"/>
            <wp:wrapNone/>
            <wp:docPr id="146128744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287444" name="Picture 1" descr="A screen shot of a computer&#10;&#10;Description automatically generated"/>
                    <pic:cNvPicPr/>
                  </pic:nvPicPr>
                  <pic:blipFill>
                    <a:blip r:embed="rId168">
                      <a:extLst>
                        <a:ext uri="{28A0092B-C50C-407E-A947-70E740481C1C}">
                          <a14:useLocalDpi xmlns:a14="http://schemas.microsoft.com/office/drawing/2010/main" val="0"/>
                        </a:ext>
                      </a:extLst>
                    </a:blip>
                    <a:stretch>
                      <a:fillRect/>
                    </a:stretch>
                  </pic:blipFill>
                  <pic:spPr>
                    <a:xfrm>
                      <a:off x="0" y="0"/>
                      <a:ext cx="2838450" cy="859790"/>
                    </a:xfrm>
                    <a:prstGeom prst="rect">
                      <a:avLst/>
                    </a:prstGeom>
                  </pic:spPr>
                </pic:pic>
              </a:graphicData>
            </a:graphic>
            <wp14:sizeRelH relativeFrom="page">
              <wp14:pctWidth>0</wp14:pctWidth>
            </wp14:sizeRelH>
            <wp14:sizeRelV relativeFrom="page">
              <wp14:pctHeight>0</wp14:pctHeight>
            </wp14:sizeRelV>
          </wp:anchor>
        </w:drawing>
      </w:r>
    </w:p>
    <w:p w14:paraId="02ADFF9E" w14:textId="77777777" w:rsidR="00B629E1" w:rsidRDefault="00B629E1" w:rsidP="00B629E1">
      <w:pPr>
        <w:tabs>
          <w:tab w:val="left" w:pos="5400"/>
        </w:tabs>
      </w:pPr>
      <w:r>
        <w:tab/>
      </w:r>
      <w:r>
        <w:tab/>
      </w:r>
    </w:p>
    <w:p w14:paraId="68340838" w14:textId="77777777" w:rsidR="00B629E1" w:rsidRDefault="00B629E1" w:rsidP="00B629E1">
      <w:pPr>
        <w:tabs>
          <w:tab w:val="left" w:pos="5400"/>
        </w:tabs>
      </w:pPr>
    </w:p>
    <w:p w14:paraId="2F2C328D" w14:textId="77777777" w:rsidR="00B629E1" w:rsidRDefault="00B629E1" w:rsidP="00B629E1">
      <w:pPr>
        <w:tabs>
          <w:tab w:val="left" w:pos="5400"/>
        </w:tabs>
      </w:pPr>
    </w:p>
    <w:p w14:paraId="4D9C0C69" w14:textId="77777777" w:rsidR="00B629E1" w:rsidRDefault="00B629E1" w:rsidP="00B629E1">
      <w:pPr>
        <w:tabs>
          <w:tab w:val="left" w:pos="5400"/>
        </w:tabs>
      </w:pPr>
    </w:p>
    <w:p w14:paraId="7694F308" w14:textId="77777777" w:rsidR="00B629E1" w:rsidRDefault="00B629E1" w:rsidP="00B629E1">
      <w:pPr>
        <w:tabs>
          <w:tab w:val="left" w:pos="5400"/>
        </w:tabs>
      </w:pPr>
    </w:p>
    <w:p w14:paraId="4B3C6068" w14:textId="77777777" w:rsidR="00B629E1" w:rsidRDefault="00B629E1" w:rsidP="00B629E1">
      <w:pPr>
        <w:tabs>
          <w:tab w:val="left" w:pos="5400"/>
        </w:tabs>
      </w:pPr>
    </w:p>
    <w:p w14:paraId="664B6233" w14:textId="77777777" w:rsidR="00B629E1" w:rsidRDefault="00B629E1" w:rsidP="00B629E1">
      <w:pPr>
        <w:tabs>
          <w:tab w:val="left" w:pos="5400"/>
        </w:tabs>
      </w:pPr>
    </w:p>
    <w:p w14:paraId="7503385C" w14:textId="77777777" w:rsidR="00B629E1" w:rsidRDefault="00B629E1" w:rsidP="00B629E1">
      <w:pPr>
        <w:tabs>
          <w:tab w:val="left" w:pos="5400"/>
        </w:tabs>
      </w:pPr>
    </w:p>
    <w:p w14:paraId="1796089A" w14:textId="77777777" w:rsidR="00B629E1" w:rsidRDefault="00B629E1" w:rsidP="00B629E1">
      <w:pPr>
        <w:tabs>
          <w:tab w:val="left" w:pos="5400"/>
        </w:tabs>
      </w:pPr>
    </w:p>
    <w:p w14:paraId="71D4B410" w14:textId="43DB7F03" w:rsidR="00B629E1" w:rsidRDefault="009038D5" w:rsidP="00B629E1">
      <w:pPr>
        <w:tabs>
          <w:tab w:val="left" w:pos="5400"/>
        </w:tabs>
      </w:pPr>
      <w:r w:rsidRPr="00A069E3">
        <w:rPr>
          <w:noProof/>
        </w:rPr>
        <w:lastRenderedPageBreak/>
        <w:drawing>
          <wp:anchor distT="0" distB="0" distL="114300" distR="114300" simplePos="0" relativeHeight="251445760" behindDoc="0" locked="0" layoutInCell="1" allowOverlap="1" wp14:anchorId="498AC3ED" wp14:editId="527E7B88">
            <wp:simplePos x="0" y="0"/>
            <wp:positionH relativeFrom="column">
              <wp:posOffset>-735965</wp:posOffset>
            </wp:positionH>
            <wp:positionV relativeFrom="paragraph">
              <wp:posOffset>-735965</wp:posOffset>
            </wp:positionV>
            <wp:extent cx="4096000" cy="7740650"/>
            <wp:effectExtent l="0" t="0" r="0" b="0"/>
            <wp:wrapNone/>
            <wp:docPr id="144585415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854150" name="Picture 1" descr="A screenshot of a computer program&#10;&#10;Description automatically generated"/>
                    <pic:cNvPicPr/>
                  </pic:nvPicPr>
                  <pic:blipFill>
                    <a:blip r:embed="rId169">
                      <a:extLst>
                        <a:ext uri="{28A0092B-C50C-407E-A947-70E740481C1C}">
                          <a14:useLocalDpi xmlns:a14="http://schemas.microsoft.com/office/drawing/2010/main" val="0"/>
                        </a:ext>
                      </a:extLst>
                    </a:blip>
                    <a:stretch>
                      <a:fillRect/>
                    </a:stretch>
                  </pic:blipFill>
                  <pic:spPr>
                    <a:xfrm>
                      <a:off x="0" y="0"/>
                      <a:ext cx="4096000" cy="7740650"/>
                    </a:xfrm>
                    <a:prstGeom prst="rect">
                      <a:avLst/>
                    </a:prstGeom>
                  </pic:spPr>
                </pic:pic>
              </a:graphicData>
            </a:graphic>
            <wp14:sizeRelH relativeFrom="page">
              <wp14:pctWidth>0</wp14:pctWidth>
            </wp14:sizeRelH>
            <wp14:sizeRelV relativeFrom="page">
              <wp14:pctHeight>0</wp14:pctHeight>
            </wp14:sizeRelV>
          </wp:anchor>
        </w:drawing>
      </w:r>
      <w:r w:rsidR="00B629E1" w:rsidRPr="00A069E3">
        <w:rPr>
          <w:noProof/>
        </w:rPr>
        <w:drawing>
          <wp:anchor distT="0" distB="0" distL="114300" distR="114300" simplePos="0" relativeHeight="251448832" behindDoc="0" locked="0" layoutInCell="1" allowOverlap="1" wp14:anchorId="47CDB412" wp14:editId="54B99E45">
            <wp:simplePos x="0" y="0"/>
            <wp:positionH relativeFrom="margin">
              <wp:posOffset>3606800</wp:posOffset>
            </wp:positionH>
            <wp:positionV relativeFrom="paragraph">
              <wp:posOffset>-749300</wp:posOffset>
            </wp:positionV>
            <wp:extent cx="2888307" cy="2095500"/>
            <wp:effectExtent l="0" t="0" r="7620" b="0"/>
            <wp:wrapNone/>
            <wp:docPr id="63920090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200908" name="Picture 1" descr="A screenshot of a computer screen&#10;&#10;Description automatically generated"/>
                    <pic:cNvPicPr/>
                  </pic:nvPicPr>
                  <pic:blipFill>
                    <a:blip r:embed="rId170">
                      <a:extLst>
                        <a:ext uri="{28A0092B-C50C-407E-A947-70E740481C1C}">
                          <a14:useLocalDpi xmlns:a14="http://schemas.microsoft.com/office/drawing/2010/main" val="0"/>
                        </a:ext>
                      </a:extLst>
                    </a:blip>
                    <a:stretch>
                      <a:fillRect/>
                    </a:stretch>
                  </pic:blipFill>
                  <pic:spPr>
                    <a:xfrm>
                      <a:off x="0" y="0"/>
                      <a:ext cx="2888307" cy="2095500"/>
                    </a:xfrm>
                    <a:prstGeom prst="rect">
                      <a:avLst/>
                    </a:prstGeom>
                  </pic:spPr>
                </pic:pic>
              </a:graphicData>
            </a:graphic>
            <wp14:sizeRelH relativeFrom="page">
              <wp14:pctWidth>0</wp14:pctWidth>
            </wp14:sizeRelH>
            <wp14:sizeRelV relativeFrom="page">
              <wp14:pctHeight>0</wp14:pctHeight>
            </wp14:sizeRelV>
          </wp:anchor>
        </w:drawing>
      </w:r>
    </w:p>
    <w:p w14:paraId="080CCBE4" w14:textId="6BF8D3A0" w:rsidR="00B629E1" w:rsidRPr="00A069E3" w:rsidRDefault="00B629E1" w:rsidP="00B629E1"/>
    <w:p w14:paraId="6DF6A9E4" w14:textId="75840575" w:rsidR="00B629E1" w:rsidRPr="00A069E3" w:rsidRDefault="00B629E1" w:rsidP="00B629E1"/>
    <w:p w14:paraId="2AE07548" w14:textId="1735BD0F" w:rsidR="00B629E1" w:rsidRDefault="00B629E1" w:rsidP="00B629E1"/>
    <w:p w14:paraId="000022E7" w14:textId="77677AF9" w:rsidR="00B629E1" w:rsidRDefault="00B629E1" w:rsidP="00B629E1">
      <w:pPr>
        <w:tabs>
          <w:tab w:val="left" w:pos="6520"/>
        </w:tabs>
      </w:pPr>
      <w:r>
        <w:tab/>
      </w:r>
    </w:p>
    <w:p w14:paraId="20479FEF" w14:textId="1FE7244E" w:rsidR="00B629E1" w:rsidRDefault="00B629E1" w:rsidP="00B629E1"/>
    <w:p w14:paraId="76CF4726" w14:textId="77777777" w:rsidR="00B629E1" w:rsidRDefault="00B629E1" w:rsidP="00B629E1">
      <w:pPr>
        <w:tabs>
          <w:tab w:val="left" w:pos="5870"/>
        </w:tabs>
        <w:ind w:left="5760"/>
      </w:pPr>
      <w:r>
        <w:t>So in this program we have created  a</w:t>
      </w:r>
      <w:r>
        <w:tab/>
        <w:t xml:space="preserve"> async function name </w:t>
      </w:r>
      <w:r>
        <w:rPr>
          <w:b/>
          <w:bCs/>
        </w:rPr>
        <w:t xml:space="preserve">weather </w:t>
      </w:r>
      <w:r>
        <w:t xml:space="preserve">and inside we created 2 promise and also we used </w:t>
      </w:r>
      <w:r>
        <w:rPr>
          <w:b/>
          <w:bCs/>
        </w:rPr>
        <w:t xml:space="preserve">await </w:t>
      </w:r>
      <w:r>
        <w:t>in all the promise. So that’s why It executes sequentially.</w:t>
      </w:r>
    </w:p>
    <w:p w14:paraId="08E974B2" w14:textId="77777777" w:rsidR="00B629E1" w:rsidRDefault="00B629E1" w:rsidP="00B629E1">
      <w:pPr>
        <w:tabs>
          <w:tab w:val="left" w:pos="5870"/>
        </w:tabs>
        <w:ind w:left="5760"/>
      </w:pPr>
      <w:r>
        <w:t xml:space="preserve">On the other hand we have created 2 function </w:t>
      </w:r>
      <w:r>
        <w:rPr>
          <w:b/>
          <w:bCs/>
        </w:rPr>
        <w:t xml:space="preserve">bioDataOfSoumik, adressOfSoumik </w:t>
      </w:r>
      <w:r>
        <w:t xml:space="preserve">that we created normal function. </w:t>
      </w:r>
    </w:p>
    <w:p w14:paraId="2AF1578E" w14:textId="061EA721" w:rsidR="00B629E1" w:rsidRDefault="00B629E1" w:rsidP="009038D5">
      <w:pPr>
        <w:tabs>
          <w:tab w:val="left" w:pos="3530"/>
        </w:tabs>
        <w:ind w:left="5760"/>
      </w:pPr>
      <w:r>
        <w:t xml:space="preserve">We created another async function named </w:t>
      </w:r>
      <w:r>
        <w:rPr>
          <w:b/>
          <w:bCs/>
        </w:rPr>
        <w:t xml:space="preserve">main1 </w:t>
      </w:r>
      <w:r>
        <w:t xml:space="preserve">and we called 3 function inside </w:t>
      </w:r>
      <w:r>
        <w:rPr>
          <w:b/>
          <w:bCs/>
        </w:rPr>
        <w:t xml:space="preserve">main1 </w:t>
      </w:r>
      <w:r>
        <w:t xml:space="preserve">function. And we have used </w:t>
      </w:r>
      <w:r>
        <w:rPr>
          <w:b/>
          <w:bCs/>
        </w:rPr>
        <w:t xml:space="preserve">await </w:t>
      </w:r>
      <w:r>
        <w:t xml:space="preserve">keyword. Since the </w:t>
      </w:r>
      <w:r>
        <w:rPr>
          <w:b/>
          <w:bCs/>
        </w:rPr>
        <w:t xml:space="preserve">bioDataOfSoumik, adressOfSoumik </w:t>
      </w:r>
      <w:r>
        <w:t>are the normal function that’s why they are</w:t>
      </w:r>
      <w:r w:rsidR="009038D5">
        <w:t xml:space="preserve"> executed parallelly.</w:t>
      </w:r>
    </w:p>
    <w:p w14:paraId="7F7D3482" w14:textId="77777777" w:rsidR="00A85970" w:rsidRPr="00A85970" w:rsidRDefault="00A85970" w:rsidP="00A85970"/>
    <w:p w14:paraId="1A1AB086" w14:textId="77777777" w:rsidR="00A85970" w:rsidRPr="00A85970" w:rsidRDefault="00A85970" w:rsidP="00A85970"/>
    <w:p w14:paraId="59FC6C42" w14:textId="77777777" w:rsidR="00A85970" w:rsidRPr="00A85970" w:rsidRDefault="00A85970" w:rsidP="00A85970"/>
    <w:p w14:paraId="6CE62067" w14:textId="77777777" w:rsidR="00A85970" w:rsidRPr="00A85970" w:rsidRDefault="00A85970" w:rsidP="00A85970"/>
    <w:p w14:paraId="70A176C5" w14:textId="77777777" w:rsidR="00A85970" w:rsidRPr="00A85970" w:rsidRDefault="00A85970" w:rsidP="00A85970"/>
    <w:p w14:paraId="7241DC25" w14:textId="77777777" w:rsidR="00A85970" w:rsidRDefault="00A85970" w:rsidP="00A85970"/>
    <w:p w14:paraId="2B5DBE6A" w14:textId="77777777" w:rsidR="00A85970" w:rsidRDefault="00A85970" w:rsidP="00A85970"/>
    <w:p w14:paraId="3844F0B1" w14:textId="77777777" w:rsidR="00A85970" w:rsidRDefault="00A85970" w:rsidP="00A85970"/>
    <w:p w14:paraId="729A7623" w14:textId="77777777" w:rsidR="00A85970" w:rsidRDefault="00A85970" w:rsidP="00A85970"/>
    <w:p w14:paraId="3318E453" w14:textId="77777777" w:rsidR="00A85970" w:rsidRDefault="00A85970" w:rsidP="00A85970"/>
    <w:p w14:paraId="4EA1903F" w14:textId="77777777" w:rsidR="00A85970" w:rsidRDefault="00A85970" w:rsidP="00A85970"/>
    <w:p w14:paraId="37A96940" w14:textId="77777777" w:rsidR="00A85970" w:rsidRDefault="00A85970" w:rsidP="00A85970"/>
    <w:p w14:paraId="53090D08" w14:textId="7BE0DC39" w:rsidR="00E166D6" w:rsidRDefault="00E62C37" w:rsidP="00E166D6">
      <w:pPr>
        <w:pStyle w:val="Heading1"/>
        <w:jc w:val="center"/>
      </w:pPr>
      <w:r>
        <w:lastRenderedPageBreak/>
        <w:t>Event concept in Node Js</w:t>
      </w:r>
    </w:p>
    <w:p w14:paraId="4C92F52A" w14:textId="3B045C7C" w:rsidR="00383D50" w:rsidRDefault="00383D50" w:rsidP="00383D50">
      <w:pPr>
        <w:pStyle w:val="Heading1"/>
      </w:pPr>
      <w:r>
        <w:t>what is events and EventEmitter</w:t>
      </w:r>
    </w:p>
    <w:p w14:paraId="0BE2E073" w14:textId="77777777" w:rsidR="00383D50" w:rsidRDefault="00383D50" w:rsidP="00383D50">
      <w:pPr>
        <w:pStyle w:val="NoSpacing"/>
      </w:pPr>
      <w:r>
        <w:t xml:space="preserve">If you worked with the JavaScript or html, you know whenever user click a button or anything then an event will be triggered, to handle the event we write the event-handler function. Event is like a signal. </w:t>
      </w:r>
    </w:p>
    <w:p w14:paraId="5AE9A2AC" w14:textId="77777777" w:rsidR="00383D50" w:rsidRDefault="00383D50" w:rsidP="00383D50">
      <w:pPr>
        <w:pStyle w:val="NoSpacing"/>
      </w:pPr>
    </w:p>
    <w:p w14:paraId="3B44084A" w14:textId="63BD2420" w:rsidR="00383D50" w:rsidRPr="00383D50" w:rsidRDefault="00383D50" w:rsidP="00383D50">
      <w:pPr>
        <w:pStyle w:val="NoSpacing"/>
        <w:rPr>
          <w:rFonts w:cstheme="minorHAnsi"/>
        </w:rPr>
      </w:pPr>
      <w:r>
        <w:t xml:space="preserve">But in the backend side, Node.js offers us the option to build a similar system. So there is a class name </w:t>
      </w:r>
      <w:r w:rsidRPr="00383D50">
        <w:rPr>
          <w:b/>
          <w:bCs/>
        </w:rPr>
        <w:t>EventEmitter</w:t>
      </w:r>
      <w:r>
        <w:t xml:space="preserve">. So EventEmitter which is mainly used to create the events. So this class is come from the </w:t>
      </w:r>
      <w:r w:rsidRPr="00383D50">
        <w:rPr>
          <w:b/>
          <w:bCs/>
        </w:rPr>
        <w:t>events</w:t>
      </w:r>
      <w:r>
        <w:t xml:space="preserve"> module. And </w:t>
      </w:r>
      <w:r w:rsidRPr="00383D50">
        <w:rPr>
          <w:b/>
          <w:bCs/>
        </w:rPr>
        <w:t>emit</w:t>
      </w:r>
      <w:r>
        <w:t xml:space="preserve"> is used to trigger events, [ similarly when we click a button event will be trigger]. Now we need to handle the events as well, </w:t>
      </w:r>
      <w:r w:rsidRPr="00383D50">
        <w:rPr>
          <w:rFonts w:cstheme="minorHAnsi"/>
          <w:color w:val="0D0D0D"/>
          <w:shd w:val="clear" w:color="auto" w:fill="FFFFFF"/>
        </w:rPr>
        <w:t xml:space="preserve">typically </w:t>
      </w:r>
      <w:r>
        <w:rPr>
          <w:rFonts w:cstheme="minorHAnsi"/>
          <w:color w:val="0D0D0D"/>
          <w:shd w:val="clear" w:color="auto" w:fill="FFFFFF"/>
        </w:rPr>
        <w:t xml:space="preserve">we </w:t>
      </w:r>
      <w:r w:rsidRPr="00383D50">
        <w:rPr>
          <w:rFonts w:cstheme="minorHAnsi"/>
          <w:color w:val="0D0D0D"/>
          <w:shd w:val="clear" w:color="auto" w:fill="FFFFFF"/>
        </w:rPr>
        <w:t xml:space="preserve">write code to handle events within </w:t>
      </w:r>
      <w:r w:rsidRPr="00383D50">
        <w:rPr>
          <w:rFonts w:cstheme="minorHAnsi"/>
          <w:b/>
          <w:bCs/>
          <w:color w:val="0D0D0D"/>
          <w:shd w:val="clear" w:color="auto" w:fill="FFFFFF"/>
        </w:rPr>
        <w:t>event listeners</w:t>
      </w:r>
      <w:r>
        <w:rPr>
          <w:rFonts w:cstheme="minorHAnsi"/>
          <w:color w:val="0D0D0D"/>
          <w:shd w:val="clear" w:color="auto" w:fill="FFFFFF"/>
        </w:rPr>
        <w:t xml:space="preserve">[on] </w:t>
      </w:r>
      <w:r w:rsidRPr="00383D50">
        <w:rPr>
          <w:rFonts w:cstheme="minorHAnsi"/>
          <w:color w:val="0D0D0D"/>
          <w:shd w:val="clear" w:color="auto" w:fill="FFFFFF"/>
        </w:rPr>
        <w:t xml:space="preserve">or callback functions. </w:t>
      </w:r>
      <w:r w:rsidR="003E40D9" w:rsidRPr="00383D50">
        <w:rPr>
          <w:rFonts w:cstheme="minorHAnsi"/>
        </w:rPr>
        <w:t xml:space="preserve"> </w:t>
      </w:r>
    </w:p>
    <w:p w14:paraId="6111B9C2" w14:textId="77777777" w:rsidR="00383D50" w:rsidRDefault="00383D50" w:rsidP="00B21E57"/>
    <w:p w14:paraId="2067FB14" w14:textId="57F47C7A" w:rsidR="00B21E57" w:rsidRPr="00383D50" w:rsidRDefault="00B21E57" w:rsidP="00B21E57">
      <w:r w:rsidRPr="00B21E57">
        <w:t xml:space="preserve">For </w:t>
      </w:r>
      <w:r w:rsidR="0056590A" w:rsidRPr="00B21E57">
        <w:t>example</w:t>
      </w:r>
      <w:r w:rsidR="0056590A">
        <w:t>:</w:t>
      </w:r>
      <w:r w:rsidR="00383D50">
        <w:t xml:space="preserve"> Below I have create a event named </w:t>
      </w:r>
      <w:r w:rsidR="00383D50">
        <w:rPr>
          <w:b/>
          <w:bCs/>
        </w:rPr>
        <w:t xml:space="preserve">speak. </w:t>
      </w:r>
      <w:r w:rsidR="00383D50">
        <w:t xml:space="preserve">So when we trigger the speak event with the help of </w:t>
      </w:r>
      <w:r w:rsidR="00383D50">
        <w:rPr>
          <w:b/>
          <w:bCs/>
        </w:rPr>
        <w:t xml:space="preserve">emit. </w:t>
      </w:r>
      <w:r w:rsidR="00383D50">
        <w:t>Then to handle this event we write the on event listener.</w:t>
      </w:r>
    </w:p>
    <w:p w14:paraId="0998BA53" w14:textId="0F64E571" w:rsidR="005106FD" w:rsidRDefault="000A443E" w:rsidP="00B21E57">
      <w:r w:rsidRPr="008E4034">
        <w:rPr>
          <w:noProof/>
        </w:rPr>
        <w:drawing>
          <wp:anchor distT="0" distB="0" distL="114300" distR="114300" simplePos="0" relativeHeight="251856384" behindDoc="0" locked="0" layoutInCell="1" allowOverlap="1" wp14:anchorId="739EEF12" wp14:editId="575EE749">
            <wp:simplePos x="0" y="0"/>
            <wp:positionH relativeFrom="margin">
              <wp:posOffset>-620032</wp:posOffset>
            </wp:positionH>
            <wp:positionV relativeFrom="paragraph">
              <wp:posOffset>6078</wp:posOffset>
            </wp:positionV>
            <wp:extent cx="2583353" cy="1665514"/>
            <wp:effectExtent l="0" t="0" r="0" b="0"/>
            <wp:wrapNone/>
            <wp:docPr id="1125842755"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842755" name="Picture 1" descr="A computer screen with text&#10;&#10;Description automatically generated"/>
                    <pic:cNvPicPr/>
                  </pic:nvPicPr>
                  <pic:blipFill>
                    <a:blip r:embed="rId171">
                      <a:extLst>
                        <a:ext uri="{28A0092B-C50C-407E-A947-70E740481C1C}">
                          <a14:useLocalDpi xmlns:a14="http://schemas.microsoft.com/office/drawing/2010/main" val="0"/>
                        </a:ext>
                      </a:extLst>
                    </a:blip>
                    <a:stretch>
                      <a:fillRect/>
                    </a:stretch>
                  </pic:blipFill>
                  <pic:spPr>
                    <a:xfrm>
                      <a:off x="0" y="0"/>
                      <a:ext cx="2583353" cy="1665514"/>
                    </a:xfrm>
                    <a:prstGeom prst="rect">
                      <a:avLst/>
                    </a:prstGeom>
                  </pic:spPr>
                </pic:pic>
              </a:graphicData>
            </a:graphic>
            <wp14:sizeRelH relativeFrom="page">
              <wp14:pctWidth>0</wp14:pctWidth>
            </wp14:sizeRelH>
            <wp14:sizeRelV relativeFrom="page">
              <wp14:pctHeight>0</wp14:pctHeight>
            </wp14:sizeRelV>
          </wp:anchor>
        </w:drawing>
      </w:r>
    </w:p>
    <w:p w14:paraId="3E2E1C72" w14:textId="4DEE1D7C" w:rsidR="00B931D1" w:rsidRDefault="00000000" w:rsidP="00B931D1">
      <w:r>
        <w:rPr>
          <w:noProof/>
        </w:rPr>
        <w:pict w14:anchorId="42EE0CCB">
          <v:rect id="_x0000_s1071" style="position:absolute;margin-left:190.3pt;margin-top:7.6pt;width:251.15pt;height:65.15pt;z-index:251904512" fillcolor="#8eaadb [1940]" strokecolor="#8eaadb [1940]" strokeweight="1pt">
            <v:fill color2="#d9e2f3 [660]" angle="-45" focus="-50%" type="gradient"/>
            <v:shadow on="t" type="perspective" color="#1f3763 [1604]" opacity=".5" offset="1pt" offset2="-3pt"/>
            <v:textbox>
              <w:txbxContent>
                <w:p w14:paraId="2D3F8EF1" w14:textId="692FFA16" w:rsidR="000A443E" w:rsidRPr="000A443E" w:rsidRDefault="000A443E">
                  <w:pPr>
                    <w:rPr>
                      <w:lang w:val="en-GB"/>
                    </w:rPr>
                  </w:pPr>
                  <w:r>
                    <w:rPr>
                      <w:lang w:val="en-GB"/>
                    </w:rPr>
                    <w:t xml:space="preserve">So here first I am importing the events module.             Then we are creating the object of the EventEmitter class. And we are creating a event name </w:t>
                  </w:r>
                  <w:r>
                    <w:rPr>
                      <w:b/>
                      <w:bCs/>
                      <w:lang w:val="en-GB"/>
                    </w:rPr>
                    <w:t xml:space="preserve">speak. </w:t>
                  </w:r>
                  <w:r>
                    <w:rPr>
                      <w:lang w:val="en-GB"/>
                    </w:rPr>
                    <w:t>To handle the event we have defined the event handler</w:t>
                  </w:r>
                </w:p>
              </w:txbxContent>
            </v:textbox>
          </v:rect>
        </w:pict>
      </w:r>
    </w:p>
    <w:p w14:paraId="1C4B4B3D" w14:textId="7ED90B3E" w:rsidR="00B931D1" w:rsidRDefault="00B931D1" w:rsidP="00B931D1">
      <w:pPr>
        <w:jc w:val="center"/>
      </w:pPr>
    </w:p>
    <w:p w14:paraId="39A7CB52" w14:textId="742C7614" w:rsidR="00D3356F" w:rsidRPr="00D3356F" w:rsidRDefault="00D3356F" w:rsidP="00D3356F"/>
    <w:p w14:paraId="453378E8" w14:textId="5C8EC2D3" w:rsidR="00D3356F" w:rsidRPr="00D3356F" w:rsidRDefault="00D3356F" w:rsidP="00D3356F"/>
    <w:p w14:paraId="6AB90A96" w14:textId="79C0A309" w:rsidR="00D3356F" w:rsidRPr="00D3356F" w:rsidRDefault="00D3356F" w:rsidP="00D3356F"/>
    <w:p w14:paraId="1556926E" w14:textId="6791581C" w:rsidR="00D3356F" w:rsidRDefault="000A443E" w:rsidP="00D3356F">
      <w:r w:rsidRPr="00B931D1">
        <w:rPr>
          <w:noProof/>
        </w:rPr>
        <w:drawing>
          <wp:anchor distT="0" distB="0" distL="114300" distR="114300" simplePos="0" relativeHeight="251489792" behindDoc="0" locked="0" layoutInCell="1" allowOverlap="1" wp14:anchorId="47197860" wp14:editId="6E6224CB">
            <wp:simplePos x="0" y="0"/>
            <wp:positionH relativeFrom="column">
              <wp:posOffset>-316593</wp:posOffset>
            </wp:positionH>
            <wp:positionV relativeFrom="paragraph">
              <wp:posOffset>93345</wp:posOffset>
            </wp:positionV>
            <wp:extent cx="1727200" cy="246743"/>
            <wp:effectExtent l="0" t="0" r="0" b="0"/>
            <wp:wrapNone/>
            <wp:docPr id="895250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250649" name=""/>
                    <pic:cNvPicPr/>
                  </pic:nvPicPr>
                  <pic:blipFill>
                    <a:blip r:embed="rId172">
                      <a:extLst>
                        <a:ext uri="{28A0092B-C50C-407E-A947-70E740481C1C}">
                          <a14:useLocalDpi xmlns:a14="http://schemas.microsoft.com/office/drawing/2010/main" val="0"/>
                        </a:ext>
                      </a:extLst>
                    </a:blip>
                    <a:stretch>
                      <a:fillRect/>
                    </a:stretch>
                  </pic:blipFill>
                  <pic:spPr>
                    <a:xfrm>
                      <a:off x="0" y="0"/>
                      <a:ext cx="1727200" cy="246743"/>
                    </a:xfrm>
                    <a:prstGeom prst="rect">
                      <a:avLst/>
                    </a:prstGeom>
                  </pic:spPr>
                </pic:pic>
              </a:graphicData>
            </a:graphic>
            <wp14:sizeRelH relativeFrom="page">
              <wp14:pctWidth>0</wp14:pctWidth>
            </wp14:sizeRelH>
            <wp14:sizeRelV relativeFrom="page">
              <wp14:pctHeight>0</wp14:pctHeight>
            </wp14:sizeRelV>
          </wp:anchor>
        </w:drawing>
      </w:r>
    </w:p>
    <w:p w14:paraId="641DBC38" w14:textId="5ADA1CAD" w:rsidR="00D3356F" w:rsidRDefault="00D3356F" w:rsidP="00D3356F">
      <w:pPr>
        <w:pStyle w:val="Heading1"/>
        <w:jc w:val="center"/>
      </w:pPr>
      <w:r>
        <w:t>How node js events works in real life</w:t>
      </w:r>
    </w:p>
    <w:p w14:paraId="3A3D65A1" w14:textId="01175A38" w:rsidR="00D3356F" w:rsidRDefault="005E7629" w:rsidP="005E7629">
      <w:pPr>
        <w:pStyle w:val="Heading1"/>
      </w:pPr>
      <w:r>
        <w:rPr>
          <w:noProof/>
        </w:rPr>
        <w:t>Write a program where event will be triggered when user hit the API</w:t>
      </w:r>
    </w:p>
    <w:p w14:paraId="0773E2B3" w14:textId="77ECC1A6" w:rsidR="006A620A" w:rsidRPr="006A620A" w:rsidRDefault="005E7629" w:rsidP="006A620A">
      <w:r w:rsidRPr="0074190F">
        <w:rPr>
          <w:noProof/>
        </w:rPr>
        <w:drawing>
          <wp:anchor distT="0" distB="0" distL="114300" distR="114300" simplePos="0" relativeHeight="251500032" behindDoc="0" locked="0" layoutInCell="1" allowOverlap="1" wp14:anchorId="726FB276" wp14:editId="07BF8411">
            <wp:simplePos x="0" y="0"/>
            <wp:positionH relativeFrom="margin">
              <wp:posOffset>-821872</wp:posOffset>
            </wp:positionH>
            <wp:positionV relativeFrom="paragraph">
              <wp:posOffset>110944</wp:posOffset>
            </wp:positionV>
            <wp:extent cx="3759097" cy="3532414"/>
            <wp:effectExtent l="0" t="0" r="0" b="0"/>
            <wp:wrapNone/>
            <wp:docPr id="1316738983"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738983" name="Picture 1" descr="A computer screen shot of a program code&#10;&#10;Description automatically generated"/>
                    <pic:cNvPicPr/>
                  </pic:nvPicPr>
                  <pic:blipFill>
                    <a:blip r:embed="rId173">
                      <a:extLst>
                        <a:ext uri="{28A0092B-C50C-407E-A947-70E740481C1C}">
                          <a14:useLocalDpi xmlns:a14="http://schemas.microsoft.com/office/drawing/2010/main" val="0"/>
                        </a:ext>
                      </a:extLst>
                    </a:blip>
                    <a:stretch>
                      <a:fillRect/>
                    </a:stretch>
                  </pic:blipFill>
                  <pic:spPr>
                    <a:xfrm>
                      <a:off x="0" y="0"/>
                      <a:ext cx="3764271" cy="3537276"/>
                    </a:xfrm>
                    <a:prstGeom prst="rect">
                      <a:avLst/>
                    </a:prstGeom>
                  </pic:spPr>
                </pic:pic>
              </a:graphicData>
            </a:graphic>
            <wp14:sizeRelH relativeFrom="page">
              <wp14:pctWidth>0</wp14:pctWidth>
            </wp14:sizeRelH>
            <wp14:sizeRelV relativeFrom="page">
              <wp14:pctHeight>0</wp14:pctHeight>
            </wp14:sizeRelV>
          </wp:anchor>
        </w:drawing>
      </w:r>
    </w:p>
    <w:p w14:paraId="5A957949" w14:textId="77777777" w:rsidR="006A620A" w:rsidRDefault="006A620A" w:rsidP="006A620A"/>
    <w:p w14:paraId="3EAAB8B8" w14:textId="50CDFD0F" w:rsidR="006A620A" w:rsidRDefault="006A620A" w:rsidP="006A620A">
      <w:pPr>
        <w:tabs>
          <w:tab w:val="left" w:pos="5330"/>
        </w:tabs>
      </w:pPr>
      <w:r>
        <w:tab/>
      </w:r>
    </w:p>
    <w:p w14:paraId="3C45B61E" w14:textId="77777777" w:rsidR="008D6F93" w:rsidRPr="008D6F93" w:rsidRDefault="008D6F93" w:rsidP="008D6F93"/>
    <w:p w14:paraId="06132E14" w14:textId="1EA0D3E8" w:rsidR="008D6F93" w:rsidRPr="008D6F93" w:rsidRDefault="005E7629" w:rsidP="008D6F93">
      <w:r w:rsidRPr="0074190F">
        <w:rPr>
          <w:noProof/>
        </w:rPr>
        <w:drawing>
          <wp:anchor distT="0" distB="0" distL="114300" distR="114300" simplePos="0" relativeHeight="251502080" behindDoc="0" locked="0" layoutInCell="1" allowOverlap="1" wp14:anchorId="40262B3C" wp14:editId="282187BF">
            <wp:simplePos x="0" y="0"/>
            <wp:positionH relativeFrom="column">
              <wp:posOffset>3091543</wp:posOffset>
            </wp:positionH>
            <wp:positionV relativeFrom="paragraph">
              <wp:posOffset>45629</wp:posOffset>
            </wp:positionV>
            <wp:extent cx="2867425" cy="1143160"/>
            <wp:effectExtent l="0" t="0" r="0" b="0"/>
            <wp:wrapNone/>
            <wp:docPr id="7582679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26796" name="Picture 1" descr="A screenshot of a computer screen&#10;&#10;Description automatically generated"/>
                    <pic:cNvPicPr/>
                  </pic:nvPicPr>
                  <pic:blipFill>
                    <a:blip r:embed="rId174">
                      <a:extLst>
                        <a:ext uri="{28A0092B-C50C-407E-A947-70E740481C1C}">
                          <a14:useLocalDpi xmlns:a14="http://schemas.microsoft.com/office/drawing/2010/main" val="0"/>
                        </a:ext>
                      </a:extLst>
                    </a:blip>
                    <a:stretch>
                      <a:fillRect/>
                    </a:stretch>
                  </pic:blipFill>
                  <pic:spPr>
                    <a:xfrm>
                      <a:off x="0" y="0"/>
                      <a:ext cx="2867425" cy="1143160"/>
                    </a:xfrm>
                    <a:prstGeom prst="rect">
                      <a:avLst/>
                    </a:prstGeom>
                  </pic:spPr>
                </pic:pic>
              </a:graphicData>
            </a:graphic>
            <wp14:sizeRelH relativeFrom="page">
              <wp14:pctWidth>0</wp14:pctWidth>
            </wp14:sizeRelH>
            <wp14:sizeRelV relativeFrom="page">
              <wp14:pctHeight>0</wp14:pctHeight>
            </wp14:sizeRelV>
          </wp:anchor>
        </w:drawing>
      </w:r>
    </w:p>
    <w:p w14:paraId="05790540" w14:textId="2BB01EF8" w:rsidR="008D6F93" w:rsidRPr="008D6F93" w:rsidRDefault="008D6F93" w:rsidP="008D6F93"/>
    <w:p w14:paraId="1FE54C67" w14:textId="77777777" w:rsidR="008D6F93" w:rsidRPr="008D6F93" w:rsidRDefault="008D6F93" w:rsidP="008D6F93"/>
    <w:p w14:paraId="2A16A32D" w14:textId="77777777" w:rsidR="008D6F93" w:rsidRPr="008D6F93" w:rsidRDefault="008D6F93" w:rsidP="008D6F93"/>
    <w:p w14:paraId="34A0A6FF" w14:textId="77777777" w:rsidR="008D6F93" w:rsidRPr="008D6F93" w:rsidRDefault="008D6F93" w:rsidP="008D6F93"/>
    <w:p w14:paraId="55665AE4" w14:textId="77777777" w:rsidR="008D6F93" w:rsidRPr="008D6F93" w:rsidRDefault="008D6F93" w:rsidP="008D6F93"/>
    <w:p w14:paraId="0373C371" w14:textId="77777777" w:rsidR="008D6F93" w:rsidRDefault="008D6F93" w:rsidP="00005E34"/>
    <w:p w14:paraId="724D66BE" w14:textId="79B6F85F" w:rsidR="001C323A" w:rsidRDefault="001C323A" w:rsidP="008D6F93">
      <w:pPr>
        <w:pStyle w:val="Heading1"/>
        <w:jc w:val="center"/>
      </w:pPr>
      <w:r>
        <w:lastRenderedPageBreak/>
        <w:t xml:space="preserve">What is webserver </w:t>
      </w:r>
    </w:p>
    <w:p w14:paraId="2C73A521" w14:textId="3B0E26A9" w:rsidR="001C323A" w:rsidRDefault="001C323A" w:rsidP="001C323A">
      <w:r>
        <w:t>So in the client server architecture, One side we have a client which is nothing but a mobile, browser running on a desktop. And from the client side we are going to send a request to the server.</w:t>
      </w:r>
      <w:r w:rsidR="00CB4274">
        <w:t xml:space="preserve"> </w:t>
      </w:r>
      <w:r w:rsidR="000C3B76">
        <w:t>So there has to be somebody who should be respond to the request and that is server.</w:t>
      </w:r>
      <w:r w:rsidR="006718E6">
        <w:t xml:space="preserve"> So we built the server, with the help of Node J</w:t>
      </w:r>
      <w:r w:rsidR="007178BE">
        <w:t>S</w:t>
      </w:r>
      <w:r w:rsidR="006718E6">
        <w:t>.</w:t>
      </w:r>
      <w:r w:rsidR="007178BE">
        <w:t xml:space="preserve"> So I can built a webserver which somebody sends a request and server will be capable to handle the request.</w:t>
      </w:r>
      <w:r w:rsidR="00754F3E">
        <w:t xml:space="preserve"> Server is like a house. </w:t>
      </w:r>
      <w:r w:rsidR="00802AC8">
        <w:t>Just the way to enter into a house we need a door.</w:t>
      </w:r>
      <w:r w:rsidR="00F218C9">
        <w:t xml:space="preserve"> Similarly to enter into a server we need a port.</w:t>
      </w:r>
      <w:r w:rsidR="00886D83">
        <w:t xml:space="preserve"> So when we will create a webserver we need to create a port</w:t>
      </w:r>
      <w:r w:rsidR="00C043F5">
        <w:t xml:space="preserve"> number</w:t>
      </w:r>
      <w:r w:rsidR="00886D83">
        <w:t xml:space="preserve"> also.</w:t>
      </w:r>
      <w:r w:rsidR="00C043F5">
        <w:t xml:space="preserve"> On which request can be sent and server constantly listening to this request and respond accordingly.</w:t>
      </w:r>
      <w:r w:rsidR="004A41BA">
        <w:t xml:space="preserve"> So we will use a module named </w:t>
      </w:r>
      <w:r w:rsidR="004A41BA" w:rsidRPr="00E0082E">
        <w:rPr>
          <w:b/>
          <w:bCs/>
        </w:rPr>
        <w:t>Express</w:t>
      </w:r>
      <w:r w:rsidR="004A41BA">
        <w:t xml:space="preserve"> to create webserver.</w:t>
      </w:r>
    </w:p>
    <w:p w14:paraId="15F8FEF7" w14:textId="521B8CBF" w:rsidR="00B16501" w:rsidRDefault="00B16501" w:rsidP="001C323A">
      <w:r w:rsidRPr="00B16501">
        <w:rPr>
          <w:noProof/>
        </w:rPr>
        <w:drawing>
          <wp:anchor distT="0" distB="0" distL="114300" distR="114300" simplePos="0" relativeHeight="251554304" behindDoc="0" locked="0" layoutInCell="1" allowOverlap="1" wp14:anchorId="77C56819" wp14:editId="1BAB3F90">
            <wp:simplePos x="0" y="0"/>
            <wp:positionH relativeFrom="column">
              <wp:posOffset>666750</wp:posOffset>
            </wp:positionH>
            <wp:positionV relativeFrom="paragraph">
              <wp:posOffset>8255</wp:posOffset>
            </wp:positionV>
            <wp:extent cx="4362450" cy="1043005"/>
            <wp:effectExtent l="0" t="0" r="0" b="0"/>
            <wp:wrapNone/>
            <wp:docPr id="870549109"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549109" name="Picture 1" descr="A black screen with white text&#10;&#10;Description automatically generated"/>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4362450" cy="1043005"/>
                    </a:xfrm>
                    <a:prstGeom prst="rect">
                      <a:avLst/>
                    </a:prstGeom>
                  </pic:spPr>
                </pic:pic>
              </a:graphicData>
            </a:graphic>
            <wp14:sizeRelH relativeFrom="page">
              <wp14:pctWidth>0</wp14:pctWidth>
            </wp14:sizeRelH>
            <wp14:sizeRelV relativeFrom="page">
              <wp14:pctHeight>0</wp14:pctHeight>
            </wp14:sizeRelV>
          </wp:anchor>
        </w:drawing>
      </w:r>
    </w:p>
    <w:p w14:paraId="748CAE53" w14:textId="6C5935D1" w:rsidR="00B16501" w:rsidRDefault="00B16501" w:rsidP="001C323A"/>
    <w:p w14:paraId="33071C12" w14:textId="77777777" w:rsidR="00790C70" w:rsidRDefault="00790C70" w:rsidP="001C323A"/>
    <w:p w14:paraId="08B49B5F" w14:textId="77777777" w:rsidR="003E1C8D" w:rsidRDefault="003E1C8D" w:rsidP="001C323A"/>
    <w:p w14:paraId="42E65646" w14:textId="3B0DEDA5" w:rsidR="003E1C8D" w:rsidRDefault="003E1C8D" w:rsidP="003E1C8D">
      <w:pPr>
        <w:pStyle w:val="Heading1"/>
        <w:jc w:val="center"/>
      </w:pPr>
      <w:r>
        <w:t>Installing Express</w:t>
      </w:r>
    </w:p>
    <w:p w14:paraId="05F268C3" w14:textId="77777777" w:rsidR="003E1C8D" w:rsidRDefault="003E1C8D" w:rsidP="003E1C8D">
      <w:r>
        <w:t>So we can install in 2 ways</w:t>
      </w:r>
    </w:p>
    <w:p w14:paraId="73524FCA" w14:textId="046DE8BE" w:rsidR="003E1C8D" w:rsidRPr="003E1C8D" w:rsidRDefault="003E1C8D" w:rsidP="003E1C8D">
      <w:pPr>
        <w:pStyle w:val="ListParagraph"/>
        <w:numPr>
          <w:ilvl w:val="0"/>
          <w:numId w:val="11"/>
        </w:numPr>
      </w:pPr>
      <w:r>
        <w:t xml:space="preserve">Keep the module within the project : </w:t>
      </w:r>
      <w:r w:rsidRPr="003E1C8D">
        <w:rPr>
          <w:b/>
          <w:bCs/>
        </w:rPr>
        <w:t>npm install {module name}</w:t>
      </w:r>
    </w:p>
    <w:p w14:paraId="2F0D8D1C" w14:textId="265C2C99" w:rsidR="003E1C8D" w:rsidRPr="003E1C8D" w:rsidRDefault="003E1C8D" w:rsidP="003E1C8D">
      <w:pPr>
        <w:pStyle w:val="ListParagraph"/>
        <w:numPr>
          <w:ilvl w:val="0"/>
          <w:numId w:val="11"/>
        </w:numPr>
      </w:pPr>
      <w:r>
        <w:t xml:space="preserve">Keep the module globally in your system, so that all project can share </w:t>
      </w:r>
      <w:r>
        <w:rPr>
          <w:b/>
          <w:bCs/>
        </w:rPr>
        <w:t>npm install -g {module name}</w:t>
      </w:r>
    </w:p>
    <w:p w14:paraId="348311FD" w14:textId="3B8640B9" w:rsidR="005877D4" w:rsidRDefault="003E1C8D" w:rsidP="003E1C8D">
      <w:r>
        <w:t>So here the recommended option to download is option-1 .</w:t>
      </w:r>
      <w:r w:rsidR="003860B6">
        <w:t xml:space="preserve"> Because when you deliver this project to production and quality system</w:t>
      </w:r>
      <w:r w:rsidR="005877D4">
        <w:t xml:space="preserve"> or different system or your friends computer. So built a node js program and you wanted to run that program on friends computer, How your friend know that this module needs to be install</w:t>
      </w:r>
      <w:r w:rsidR="00486074">
        <w:t>.</w:t>
      </w:r>
      <w:r w:rsidR="00B50474">
        <w:t xml:space="preserve"> So the right practise is keep the module within the project. And also store the information of all the modules related to project </w:t>
      </w:r>
      <w:r w:rsidR="00E50D9B">
        <w:t>inside a special file called package.json</w:t>
      </w:r>
    </w:p>
    <w:p w14:paraId="40FB84C8" w14:textId="795AAC03" w:rsidR="00E50D9B" w:rsidRDefault="00E50D9B" w:rsidP="00E50D9B">
      <w:pPr>
        <w:pStyle w:val="Heading1"/>
        <w:jc w:val="center"/>
      </w:pPr>
      <w:r>
        <w:t>Package.json</w:t>
      </w:r>
      <w:r w:rsidR="00F058A3">
        <w:t xml:space="preserve"> / What Package.json file Contains?</w:t>
      </w:r>
    </w:p>
    <w:p w14:paraId="2F3D92B1" w14:textId="2CBC992F" w:rsidR="00A45CF1" w:rsidRDefault="00E50D9B" w:rsidP="00E50D9B">
      <w:r>
        <w:t>It holds the information about our project like Project name, license, author name, description, version, It hold all the dependencies required by node project.</w:t>
      </w:r>
      <w:r w:rsidR="00A45CF1">
        <w:t xml:space="preserve"> </w:t>
      </w:r>
    </w:p>
    <w:p w14:paraId="5B80760F" w14:textId="4D768AD4" w:rsidR="00A45CF1" w:rsidRDefault="00A45CF1" w:rsidP="00E50D9B">
      <w:r>
        <w:t>So in this way when you give your project to your friend to colleague they can get to know what are all dependencies are required to run this project by seeing the package.json file.</w:t>
      </w:r>
    </w:p>
    <w:p w14:paraId="02D5FE0A" w14:textId="3C202D72" w:rsidR="00C6557B" w:rsidRDefault="00C6557B" w:rsidP="00E50D9B">
      <w:r>
        <w:t xml:space="preserve">So when we deploy our project in another system/ machine we can use </w:t>
      </w:r>
      <w:r w:rsidRPr="00C6557B">
        <w:rPr>
          <w:b/>
          <w:bCs/>
        </w:rPr>
        <w:t xml:space="preserve">npm install </w:t>
      </w:r>
      <w:r>
        <w:rPr>
          <w:b/>
          <w:bCs/>
        </w:rPr>
        <w:t xml:space="preserve"> </w:t>
      </w:r>
      <w:r>
        <w:t xml:space="preserve">command. </w:t>
      </w:r>
      <w:r w:rsidR="00F02B9A">
        <w:t>So this command checks the package.json file. It go and scan the package.json file.</w:t>
      </w:r>
      <w:r w:rsidR="004315FE">
        <w:t xml:space="preserve"> It reads all the module which is required by the project and download one by one.</w:t>
      </w:r>
    </w:p>
    <w:p w14:paraId="6FC9D404" w14:textId="15C6EC2A" w:rsidR="00487729" w:rsidRDefault="00487729" w:rsidP="00E50D9B">
      <w:r>
        <w:t xml:space="preserve">Within the project there will be folder which will be created called </w:t>
      </w:r>
      <w:r>
        <w:rPr>
          <w:b/>
          <w:bCs/>
        </w:rPr>
        <w:t>node_module</w:t>
      </w:r>
      <w:r w:rsidR="003A7524">
        <w:rPr>
          <w:b/>
          <w:bCs/>
        </w:rPr>
        <w:t>s</w:t>
      </w:r>
      <w:r>
        <w:rPr>
          <w:b/>
          <w:bCs/>
        </w:rPr>
        <w:t xml:space="preserve">. </w:t>
      </w:r>
      <w:r>
        <w:t>So in that folder system will install all the dependencies.</w:t>
      </w:r>
    </w:p>
    <w:p w14:paraId="4FC386B7" w14:textId="77777777" w:rsidR="003A7524" w:rsidRDefault="003A7524" w:rsidP="00E50D9B"/>
    <w:p w14:paraId="65F5B1F4" w14:textId="77777777" w:rsidR="003A7524" w:rsidRDefault="003A7524" w:rsidP="00E50D9B"/>
    <w:p w14:paraId="54664435" w14:textId="77777777" w:rsidR="003A7524" w:rsidRDefault="003A7524" w:rsidP="00E50D9B"/>
    <w:p w14:paraId="06DDFD4D" w14:textId="77777777" w:rsidR="003A7524" w:rsidRDefault="003A7524" w:rsidP="00E50D9B"/>
    <w:p w14:paraId="1839CE01" w14:textId="548EFF13" w:rsidR="003A7524" w:rsidRDefault="00B8644A" w:rsidP="003A7524">
      <w:pPr>
        <w:pStyle w:val="Heading1"/>
        <w:jc w:val="center"/>
      </w:pPr>
      <w:r>
        <w:lastRenderedPageBreak/>
        <w:t>Steps to initialize a fresh node project</w:t>
      </w:r>
    </w:p>
    <w:p w14:paraId="04085152" w14:textId="08CAC59A" w:rsidR="003A7524" w:rsidRDefault="003A7524" w:rsidP="003A7524">
      <w:r>
        <w:t xml:space="preserve">So I will create a new Project Named </w:t>
      </w:r>
      <w:r>
        <w:rPr>
          <w:b/>
          <w:bCs/>
        </w:rPr>
        <w:t xml:space="preserve">NodeMicroService. </w:t>
      </w:r>
      <w:r>
        <w:t xml:space="preserve">Where we will do all our </w:t>
      </w:r>
      <w:r w:rsidR="00DC33AB">
        <w:t>node project.</w:t>
      </w:r>
    </w:p>
    <w:p w14:paraId="029E455E" w14:textId="4FCCAE5F" w:rsidR="003647D1" w:rsidRDefault="003647D1" w:rsidP="003647D1">
      <w:pPr>
        <w:pStyle w:val="ListParagraph"/>
        <w:numPr>
          <w:ilvl w:val="0"/>
          <w:numId w:val="12"/>
        </w:numPr>
      </w:pPr>
      <w:r>
        <w:t xml:space="preserve">Run command </w:t>
      </w:r>
      <w:r>
        <w:rPr>
          <w:b/>
          <w:bCs/>
        </w:rPr>
        <w:t xml:space="preserve">npm init </w:t>
      </w:r>
      <w:r>
        <w:t>to initialize a new node project</w:t>
      </w:r>
      <w:r w:rsidR="00E8669B">
        <w:t xml:space="preserve">  and need to a</w:t>
      </w:r>
      <w:r w:rsidR="00B42C63">
        <w:t>nswers some questions and</w:t>
      </w:r>
      <w:r w:rsidR="00E8669B">
        <w:t xml:space="preserve"> after that</w:t>
      </w:r>
      <w:r w:rsidR="00B42C63">
        <w:t xml:space="preserve"> project gets created automatically. </w:t>
      </w:r>
      <w:r>
        <w:t>it will create a package.json file automatically.</w:t>
      </w:r>
    </w:p>
    <w:p w14:paraId="1F3AC338" w14:textId="2A62FC15" w:rsidR="00B42C63" w:rsidRDefault="00F25C76" w:rsidP="003647D1">
      <w:pPr>
        <w:pStyle w:val="ListParagraph"/>
        <w:numPr>
          <w:ilvl w:val="0"/>
          <w:numId w:val="12"/>
        </w:numPr>
      </w:pPr>
      <w:r>
        <w:t xml:space="preserve">So as we mentioned </w:t>
      </w:r>
      <w:r>
        <w:rPr>
          <w:b/>
          <w:bCs/>
        </w:rPr>
        <w:t xml:space="preserve">index.js </w:t>
      </w:r>
      <w:r>
        <w:t>will be my starting file.</w:t>
      </w:r>
    </w:p>
    <w:p w14:paraId="2D8123CE" w14:textId="3D57F6D6" w:rsidR="00F25C76" w:rsidRDefault="00F25C76" w:rsidP="003647D1">
      <w:pPr>
        <w:pStyle w:val="ListParagraph"/>
        <w:numPr>
          <w:ilvl w:val="0"/>
          <w:numId w:val="12"/>
        </w:numPr>
      </w:pPr>
      <w:r>
        <w:t xml:space="preserve">So we will create the </w:t>
      </w:r>
      <w:r>
        <w:rPr>
          <w:b/>
          <w:bCs/>
        </w:rPr>
        <w:t xml:space="preserve">index.js </w:t>
      </w:r>
      <w:r>
        <w:t>file inside our project</w:t>
      </w:r>
    </w:p>
    <w:p w14:paraId="49D98CBE" w14:textId="6C3570A6" w:rsidR="00F25C76" w:rsidRPr="00921748" w:rsidRDefault="00F25C76" w:rsidP="003647D1">
      <w:pPr>
        <w:pStyle w:val="ListParagraph"/>
        <w:numPr>
          <w:ilvl w:val="0"/>
          <w:numId w:val="12"/>
        </w:numPr>
      </w:pPr>
      <w:r>
        <w:t xml:space="preserve">To test our node project, we can use command called </w:t>
      </w:r>
      <w:r>
        <w:rPr>
          <w:b/>
          <w:bCs/>
        </w:rPr>
        <w:t>node .</w:t>
      </w:r>
      <w:r w:rsidR="00A17144">
        <w:rPr>
          <w:b/>
          <w:bCs/>
        </w:rPr>
        <w:t xml:space="preserve"> </w:t>
      </w:r>
      <w:r w:rsidR="00A17144">
        <w:t xml:space="preserve">So when we use this command it will run the default file </w:t>
      </w:r>
      <w:r w:rsidR="00A17144">
        <w:rPr>
          <w:b/>
          <w:bCs/>
        </w:rPr>
        <w:t>index.js</w:t>
      </w:r>
    </w:p>
    <w:p w14:paraId="4437DCE0" w14:textId="671FB65F" w:rsidR="00921748" w:rsidRPr="003A7524" w:rsidRDefault="00FF0697" w:rsidP="00921748">
      <w:pPr>
        <w:pStyle w:val="ListParagraph"/>
      </w:pPr>
      <w:r w:rsidRPr="00FF0697">
        <w:rPr>
          <w:noProof/>
        </w:rPr>
        <w:drawing>
          <wp:anchor distT="0" distB="0" distL="114300" distR="114300" simplePos="0" relativeHeight="251787776" behindDoc="0" locked="0" layoutInCell="1" allowOverlap="1" wp14:anchorId="2EAF2E26" wp14:editId="1D7CDB9A">
            <wp:simplePos x="0" y="0"/>
            <wp:positionH relativeFrom="column">
              <wp:posOffset>2432050</wp:posOffset>
            </wp:positionH>
            <wp:positionV relativeFrom="paragraph">
              <wp:posOffset>77470</wp:posOffset>
            </wp:positionV>
            <wp:extent cx="3301026" cy="393700"/>
            <wp:effectExtent l="0" t="0" r="0" b="0"/>
            <wp:wrapNone/>
            <wp:docPr id="1396801970"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801970" name="Picture 1" descr="A black background with white text&#10;&#10;Description automatically generated"/>
                    <pic:cNvPicPr/>
                  </pic:nvPicPr>
                  <pic:blipFill>
                    <a:blip r:embed="rId176">
                      <a:extLst>
                        <a:ext uri="{28A0092B-C50C-407E-A947-70E740481C1C}">
                          <a14:useLocalDpi xmlns:a14="http://schemas.microsoft.com/office/drawing/2010/main" val="0"/>
                        </a:ext>
                      </a:extLst>
                    </a:blip>
                    <a:stretch>
                      <a:fillRect/>
                    </a:stretch>
                  </pic:blipFill>
                  <pic:spPr>
                    <a:xfrm>
                      <a:off x="0" y="0"/>
                      <a:ext cx="3301026" cy="393700"/>
                    </a:xfrm>
                    <a:prstGeom prst="rect">
                      <a:avLst/>
                    </a:prstGeom>
                  </pic:spPr>
                </pic:pic>
              </a:graphicData>
            </a:graphic>
            <wp14:sizeRelH relativeFrom="page">
              <wp14:pctWidth>0</wp14:pctWidth>
            </wp14:sizeRelH>
            <wp14:sizeRelV relativeFrom="page">
              <wp14:pctHeight>0</wp14:pctHeight>
            </wp14:sizeRelV>
          </wp:anchor>
        </w:drawing>
      </w:r>
      <w:r w:rsidR="00921748" w:rsidRPr="00921748">
        <w:rPr>
          <w:noProof/>
        </w:rPr>
        <w:drawing>
          <wp:anchor distT="0" distB="0" distL="114300" distR="114300" simplePos="0" relativeHeight="251779584" behindDoc="0" locked="0" layoutInCell="1" allowOverlap="1" wp14:anchorId="6BC1D8A7" wp14:editId="605D9F74">
            <wp:simplePos x="0" y="0"/>
            <wp:positionH relativeFrom="column">
              <wp:posOffset>-793750</wp:posOffset>
            </wp:positionH>
            <wp:positionV relativeFrom="paragraph">
              <wp:posOffset>64770</wp:posOffset>
            </wp:positionV>
            <wp:extent cx="3078105" cy="501650"/>
            <wp:effectExtent l="0" t="0" r="0" b="0"/>
            <wp:wrapNone/>
            <wp:docPr id="292909949"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909949" name="Picture 1" descr="A black screen with white text&#10;&#10;Description automatically generated"/>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3078105" cy="501650"/>
                    </a:xfrm>
                    <a:prstGeom prst="rect">
                      <a:avLst/>
                    </a:prstGeom>
                  </pic:spPr>
                </pic:pic>
              </a:graphicData>
            </a:graphic>
            <wp14:sizeRelH relativeFrom="page">
              <wp14:pctWidth>0</wp14:pctWidth>
            </wp14:sizeRelH>
            <wp14:sizeRelV relativeFrom="page">
              <wp14:pctHeight>0</wp14:pctHeight>
            </wp14:sizeRelV>
          </wp:anchor>
        </w:drawing>
      </w:r>
    </w:p>
    <w:p w14:paraId="60B6F250" w14:textId="77777777" w:rsidR="00A469D3" w:rsidRDefault="00A469D3" w:rsidP="00E97610">
      <w:pPr>
        <w:pStyle w:val="Heading1"/>
      </w:pPr>
    </w:p>
    <w:p w14:paraId="021740E3" w14:textId="1FA038FD" w:rsidR="008D6F93" w:rsidRDefault="00A469D3" w:rsidP="008D6F93">
      <w:pPr>
        <w:pStyle w:val="Heading1"/>
        <w:jc w:val="center"/>
      </w:pPr>
      <w:r>
        <w:t>Create a</w:t>
      </w:r>
      <w:r w:rsidR="008D6F93">
        <w:t xml:space="preserve"> web server</w:t>
      </w:r>
      <w:r>
        <w:t xml:space="preserve"> and microservice using Express</w:t>
      </w:r>
    </w:p>
    <w:p w14:paraId="66E0A137" w14:textId="01AB9ED7" w:rsidR="00AE61C2" w:rsidRDefault="00A469D3" w:rsidP="00AE61C2">
      <w:pPr>
        <w:pStyle w:val="ListParagraph"/>
        <w:numPr>
          <w:ilvl w:val="0"/>
          <w:numId w:val="14"/>
        </w:numPr>
      </w:pPr>
      <w:r>
        <w:t xml:space="preserve">Install express module and add that as dependency and also to our project </w:t>
      </w:r>
      <w:r w:rsidR="00A04153">
        <w:t xml:space="preserve">                             </w:t>
      </w:r>
      <w:r w:rsidR="00A04153">
        <w:rPr>
          <w:b/>
          <w:bCs/>
        </w:rPr>
        <w:t xml:space="preserve">npm install express </w:t>
      </w:r>
      <w:r w:rsidR="00D56BBB">
        <w:rPr>
          <w:b/>
          <w:bCs/>
        </w:rPr>
        <w:t>--</w:t>
      </w:r>
      <w:r w:rsidR="00A04153">
        <w:rPr>
          <w:b/>
          <w:bCs/>
        </w:rPr>
        <w:t>save</w:t>
      </w:r>
      <w:r w:rsidR="00D56BBB">
        <w:rPr>
          <w:b/>
          <w:bCs/>
        </w:rPr>
        <w:t xml:space="preserve"> </w:t>
      </w:r>
    </w:p>
    <w:p w14:paraId="366B9E32" w14:textId="3FC53013" w:rsidR="00B22696" w:rsidRDefault="00AE61C2" w:rsidP="00895D3F">
      <w:pPr>
        <w:pStyle w:val="ListParagraph"/>
        <w:numPr>
          <w:ilvl w:val="0"/>
          <w:numId w:val="14"/>
        </w:numPr>
      </w:pPr>
      <w:r>
        <w:t xml:space="preserve">So after installing the express module </w:t>
      </w:r>
      <w:r w:rsidRPr="001E0811">
        <w:rPr>
          <w:shd w:val="clear" w:color="auto" w:fill="FFFFFF"/>
        </w:rPr>
        <w:t xml:space="preserve">it will add an entry for </w:t>
      </w:r>
      <w:r w:rsidRPr="001E0811">
        <w:rPr>
          <w:rStyle w:val="HTMLCode"/>
          <w:rFonts w:ascii="Ubuntu Mono" w:eastAsiaTheme="minorHAnsi" w:hAnsi="Ubuntu Mono"/>
          <w:b/>
          <w:bCs/>
          <w:color w:val="0D0D0D"/>
          <w:sz w:val="21"/>
          <w:szCs w:val="21"/>
          <w:bdr w:val="single" w:sz="2" w:space="0" w:color="E3E3E3" w:frame="1"/>
          <w:shd w:val="clear" w:color="auto" w:fill="FFFFFF"/>
        </w:rPr>
        <w:t>express</w:t>
      </w:r>
      <w:r w:rsidRPr="001E0811">
        <w:rPr>
          <w:shd w:val="clear" w:color="auto" w:fill="FFFFFF"/>
        </w:rPr>
        <w:t xml:space="preserve"> in your </w:t>
      </w:r>
      <w:r w:rsidRPr="001E0811">
        <w:rPr>
          <w:rStyle w:val="HTMLCode"/>
          <w:rFonts w:ascii="Ubuntu Mono" w:eastAsiaTheme="minorHAnsi" w:hAnsi="Ubuntu Mono"/>
          <w:b/>
          <w:bCs/>
          <w:color w:val="0D0D0D"/>
          <w:sz w:val="21"/>
          <w:szCs w:val="21"/>
          <w:bdr w:val="single" w:sz="2" w:space="0" w:color="E3E3E3" w:frame="1"/>
          <w:shd w:val="clear" w:color="auto" w:fill="FFFFFF"/>
        </w:rPr>
        <w:t>package.json</w:t>
      </w:r>
      <w:r w:rsidRPr="001E0811">
        <w:rPr>
          <w:shd w:val="clear" w:color="auto" w:fill="FFFFFF"/>
        </w:rPr>
        <w:t xml:space="preserve"> file under the </w:t>
      </w:r>
      <w:r w:rsidRPr="001E0811">
        <w:rPr>
          <w:rStyle w:val="HTMLCode"/>
          <w:rFonts w:ascii="Ubuntu Mono" w:eastAsiaTheme="minorHAnsi" w:hAnsi="Ubuntu Mono"/>
          <w:b/>
          <w:bCs/>
          <w:color w:val="0D0D0D"/>
          <w:sz w:val="21"/>
          <w:szCs w:val="21"/>
          <w:bdr w:val="single" w:sz="2" w:space="0" w:color="E3E3E3" w:frame="1"/>
          <w:shd w:val="clear" w:color="auto" w:fill="FFFFFF"/>
        </w:rPr>
        <w:t>dependencies</w:t>
      </w:r>
      <w:r w:rsidRPr="001E0811">
        <w:rPr>
          <w:shd w:val="clear" w:color="auto" w:fill="FFFFFF"/>
        </w:rPr>
        <w:t xml:space="preserve"> section, along with the version number installed.</w:t>
      </w:r>
      <w:r>
        <w:rPr>
          <w:shd w:val="clear" w:color="auto" w:fill="FFFFFF"/>
        </w:rPr>
        <w:t xml:space="preserve"> And also within the project it will create a folder called </w:t>
      </w:r>
      <w:r>
        <w:rPr>
          <w:b/>
          <w:bCs/>
          <w:shd w:val="clear" w:color="auto" w:fill="FFFFFF"/>
        </w:rPr>
        <w:t>node_modules.</w:t>
      </w:r>
    </w:p>
    <w:p w14:paraId="500A4E53" w14:textId="265D523E" w:rsidR="00B22696" w:rsidRDefault="00B22696" w:rsidP="00E97610">
      <w:pPr>
        <w:pStyle w:val="ListParagraph"/>
        <w:numPr>
          <w:ilvl w:val="0"/>
          <w:numId w:val="14"/>
        </w:numPr>
      </w:pPr>
      <w:r>
        <w:t>Use express module to create web server (refer index.js)</w:t>
      </w:r>
    </w:p>
    <w:p w14:paraId="164E2287" w14:textId="77777777" w:rsidR="00964A99" w:rsidRDefault="00964A99" w:rsidP="00964A99">
      <w:pPr>
        <w:pStyle w:val="ListParagraph"/>
        <w:ind w:left="1080"/>
      </w:pPr>
    </w:p>
    <w:p w14:paraId="7C6E3FAB" w14:textId="3C1F62E4" w:rsidR="00543EFA" w:rsidRDefault="00543EFA" w:rsidP="00543EFA">
      <w:pPr>
        <w:tabs>
          <w:tab w:val="left" w:pos="3440"/>
        </w:tabs>
      </w:pPr>
      <w:r w:rsidRPr="00A44BCA">
        <w:rPr>
          <w:noProof/>
        </w:rPr>
        <w:drawing>
          <wp:anchor distT="0" distB="0" distL="114300" distR="114300" simplePos="0" relativeHeight="251803136" behindDoc="0" locked="0" layoutInCell="1" allowOverlap="1" wp14:anchorId="39772E15" wp14:editId="3CD8B326">
            <wp:simplePos x="0" y="0"/>
            <wp:positionH relativeFrom="column">
              <wp:posOffset>-803910</wp:posOffset>
            </wp:positionH>
            <wp:positionV relativeFrom="paragraph">
              <wp:posOffset>117475</wp:posOffset>
            </wp:positionV>
            <wp:extent cx="2863850" cy="560650"/>
            <wp:effectExtent l="0" t="0" r="0" b="0"/>
            <wp:wrapNone/>
            <wp:docPr id="277617022"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617022" name="Picture 1" descr="A black screen with white text&#10;&#10;Description automatically generated"/>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2863850" cy="560650"/>
                    </a:xfrm>
                    <a:prstGeom prst="rect">
                      <a:avLst/>
                    </a:prstGeom>
                  </pic:spPr>
                </pic:pic>
              </a:graphicData>
            </a:graphic>
            <wp14:sizeRelH relativeFrom="page">
              <wp14:pctWidth>0</wp14:pctWidth>
            </wp14:sizeRelH>
            <wp14:sizeRelV relativeFrom="page">
              <wp14:pctHeight>0</wp14:pctHeight>
            </wp14:sizeRelV>
          </wp:anchor>
        </w:drawing>
      </w:r>
      <w:r>
        <w:tab/>
      </w:r>
    </w:p>
    <w:p w14:paraId="503BA82A" w14:textId="3F203F7C" w:rsidR="00543EFA" w:rsidRDefault="00543EFA" w:rsidP="00543EFA">
      <w:pPr>
        <w:ind w:left="3324"/>
      </w:pPr>
      <w:r w:rsidRPr="00543EFA">
        <w:rPr>
          <w:noProof/>
        </w:rPr>
        <w:drawing>
          <wp:anchor distT="0" distB="0" distL="114300" distR="114300" simplePos="0" relativeHeight="251809280" behindDoc="0" locked="0" layoutInCell="1" allowOverlap="1" wp14:anchorId="24E0208B" wp14:editId="6D524666">
            <wp:simplePos x="0" y="0"/>
            <wp:positionH relativeFrom="column">
              <wp:posOffset>-768350</wp:posOffset>
            </wp:positionH>
            <wp:positionV relativeFrom="paragraph">
              <wp:posOffset>455295</wp:posOffset>
            </wp:positionV>
            <wp:extent cx="2082800" cy="931545"/>
            <wp:effectExtent l="190500" t="190500" r="165100" b="173355"/>
            <wp:wrapNone/>
            <wp:docPr id="4791630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163054" name="Picture 1" descr="A screenshot of a computer&#10;&#10;Description automatically generated"/>
                    <pic:cNvPicPr/>
                  </pic:nvPicPr>
                  <pic:blipFill>
                    <a:blip r:embed="rId179">
                      <a:extLst>
                        <a:ext uri="{28A0092B-C50C-407E-A947-70E740481C1C}">
                          <a14:useLocalDpi xmlns:a14="http://schemas.microsoft.com/office/drawing/2010/main" val="0"/>
                        </a:ext>
                      </a:extLst>
                    </a:blip>
                    <a:stretch>
                      <a:fillRect/>
                    </a:stretch>
                  </pic:blipFill>
                  <pic:spPr>
                    <a:xfrm>
                      <a:off x="0" y="0"/>
                      <a:ext cx="2082800" cy="93154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t xml:space="preserve">So I created the web server, with the help of this code, but when I opened the link </w:t>
      </w:r>
      <w:hyperlink r:id="rId180" w:history="1">
        <w:r w:rsidRPr="00051C5B">
          <w:rPr>
            <w:rStyle w:val="Hyperlink"/>
          </w:rPr>
          <w:t>http://localhost:3001/</w:t>
        </w:r>
      </w:hyperlink>
      <w:r>
        <w:t xml:space="preserve"> then I got an </w:t>
      </w:r>
    </w:p>
    <w:p w14:paraId="6DC6C865" w14:textId="19E816D7" w:rsidR="00543EFA" w:rsidRDefault="00543EFA" w:rsidP="00543EFA">
      <w:pPr>
        <w:ind w:left="2160"/>
        <w:rPr>
          <w:b/>
          <w:bCs/>
        </w:rPr>
      </w:pPr>
      <w:r>
        <w:rPr>
          <w:b/>
          <w:bCs/>
        </w:rPr>
        <w:t xml:space="preserve">Cannot GET /  </w:t>
      </w:r>
      <w:r>
        <w:t>So the reason is we have created a server but we did not handle anything</w:t>
      </w:r>
      <w:r w:rsidR="006175D6">
        <w:t xml:space="preserve"> for response</w:t>
      </w:r>
      <w:r>
        <w:t xml:space="preserve">. There is not code written to handle </w:t>
      </w:r>
      <w:r>
        <w:rPr>
          <w:b/>
          <w:bCs/>
        </w:rPr>
        <w:t>post, get, put</w:t>
      </w:r>
      <w:r w:rsidR="006175D6">
        <w:rPr>
          <w:b/>
          <w:bCs/>
        </w:rPr>
        <w:t xml:space="preserve"> etc. </w:t>
      </w:r>
      <w:r w:rsidR="0010136E">
        <w:rPr>
          <w:b/>
          <w:bCs/>
        </w:rPr>
        <w:t xml:space="preserve"> </w:t>
      </w:r>
    </w:p>
    <w:p w14:paraId="41462E59" w14:textId="77777777" w:rsidR="0010136E" w:rsidRDefault="0010136E" w:rsidP="00543EFA">
      <w:pPr>
        <w:ind w:left="2160"/>
        <w:rPr>
          <w:b/>
          <w:bCs/>
        </w:rPr>
      </w:pPr>
    </w:p>
    <w:p w14:paraId="3D3DBFC5" w14:textId="77777777" w:rsidR="0010136E" w:rsidRDefault="0010136E" w:rsidP="00543EFA">
      <w:pPr>
        <w:ind w:left="2160"/>
        <w:rPr>
          <w:b/>
          <w:bCs/>
        </w:rPr>
      </w:pPr>
    </w:p>
    <w:p w14:paraId="6E9D7286" w14:textId="593A549C" w:rsidR="0010136E" w:rsidRDefault="0010136E" w:rsidP="0010136E">
      <w:pPr>
        <w:jc w:val="both"/>
      </w:pPr>
      <w:r w:rsidRPr="0010136E">
        <w:rPr>
          <w:noProof/>
        </w:rPr>
        <w:drawing>
          <wp:anchor distT="0" distB="0" distL="114300" distR="114300" simplePos="0" relativeHeight="251815424" behindDoc="0" locked="0" layoutInCell="1" allowOverlap="1" wp14:anchorId="3F66D1D2" wp14:editId="4C92C3E7">
            <wp:simplePos x="0" y="0"/>
            <wp:positionH relativeFrom="column">
              <wp:posOffset>-856615</wp:posOffset>
            </wp:positionH>
            <wp:positionV relativeFrom="paragraph">
              <wp:posOffset>316230</wp:posOffset>
            </wp:positionV>
            <wp:extent cx="2667000" cy="914805"/>
            <wp:effectExtent l="0" t="0" r="0" b="0"/>
            <wp:wrapNone/>
            <wp:docPr id="476717647"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717647" name="Picture 1" descr="A computer screen with text&#10;&#10;Description automatically generated"/>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2667000" cy="914805"/>
                    </a:xfrm>
                    <a:prstGeom prst="rect">
                      <a:avLst/>
                    </a:prstGeom>
                  </pic:spPr>
                </pic:pic>
              </a:graphicData>
            </a:graphic>
            <wp14:sizeRelH relativeFrom="page">
              <wp14:pctWidth>0</wp14:pctWidth>
            </wp14:sizeRelH>
            <wp14:sizeRelV relativeFrom="page">
              <wp14:pctHeight>0</wp14:pctHeight>
            </wp14:sizeRelV>
          </wp:anchor>
        </w:drawing>
      </w:r>
      <w:r>
        <w:t>So now we will handle get request, I will update the above code</w:t>
      </w:r>
    </w:p>
    <w:p w14:paraId="17A4CD46" w14:textId="47F7F8D9" w:rsidR="0010136E" w:rsidRPr="0010136E" w:rsidRDefault="00000000" w:rsidP="0010136E">
      <w:pPr>
        <w:jc w:val="both"/>
      </w:pPr>
      <w:r>
        <w:rPr>
          <w:noProof/>
        </w:rPr>
        <w:pict w14:anchorId="0F128583">
          <v:rect id="_x0000_s1057" style="position:absolute;left:0;text-align:left;margin-left:172.5pt;margin-top:3.4pt;width:308.5pt;height:230.5pt;z-index:251898368" fillcolor="white [3201]" strokecolor="#9cc2e5 [1944]" strokeweight="1pt">
            <v:fill color2="#bdd6ee [1304]" focusposition="1" focussize="" focus="100%" type="gradient"/>
            <v:shadow on="t" type="perspective" color="#1f4d78 [1608]" opacity=".5" offset="1pt" offset2="-3pt"/>
            <v:textbox>
              <w:txbxContent>
                <w:p w14:paraId="476B7FBF" w14:textId="77777777" w:rsidR="00A92B13" w:rsidRPr="00A92B13" w:rsidRDefault="00A92B13" w:rsidP="00A92B13">
                  <w:r w:rsidRPr="00A92B13">
                    <w:t xml:space="preserve">This code is for creating a basic web server using the Express.js framework in Node.js. </w:t>
                  </w:r>
                </w:p>
                <w:p w14:paraId="4FB3EC5B" w14:textId="77777777" w:rsidR="00A92B13" w:rsidRPr="00A92B13" w:rsidRDefault="00A92B13" w:rsidP="00A92B13">
                  <w:r w:rsidRPr="00A92B13">
                    <w:t xml:space="preserve">Here's a breakdown: </w:t>
                  </w:r>
                </w:p>
                <w:p w14:paraId="6317F14D" w14:textId="77777777" w:rsidR="00A92B13" w:rsidRPr="00A92B13" w:rsidRDefault="00A92B13" w:rsidP="00A92B13">
                  <w:r w:rsidRPr="00A92B13">
                    <w:t xml:space="preserve">It imports the 'express' library. </w:t>
                  </w:r>
                </w:p>
                <w:p w14:paraId="793E02DF" w14:textId="77777777" w:rsidR="004104F5" w:rsidRDefault="00A92B13" w:rsidP="00A92B13">
                  <w:r w:rsidRPr="00A92B13">
                    <w:t xml:space="preserve">It initializes an Express application. It defines a route for handling HTTP GET requests to the root URL ('/') with a callback function that sends the response </w:t>
                  </w:r>
                  <w:r>
                    <w:t>‘</w:t>
                  </w:r>
                  <w:r w:rsidRPr="00A92B13">
                    <w:rPr>
                      <w:b/>
                      <w:bCs/>
                      <w:color w:val="000000"/>
                    </w:rPr>
                    <w:t>We are running our first microservice</w:t>
                  </w:r>
                  <w:r w:rsidRPr="00A92B13">
                    <w:rPr>
                      <w:color w:val="000000"/>
                    </w:rPr>
                    <w:t>.</w:t>
                  </w:r>
                  <w:r w:rsidRPr="00A92B13">
                    <w:t>'.</w:t>
                  </w:r>
                </w:p>
                <w:p w14:paraId="6090B98B" w14:textId="4429C524" w:rsidR="00A92B13" w:rsidRPr="00A92B13" w:rsidRDefault="00A92B13" w:rsidP="00A92B13">
                  <w:r w:rsidRPr="00A92B13">
                    <w:t xml:space="preserve"> It starts the server on port 300</w:t>
                  </w:r>
                  <w:r w:rsidR="00C15BFC">
                    <w:t>1</w:t>
                  </w:r>
                  <w:r w:rsidRPr="00A92B13">
                    <w:t>. In summary, when you run this code and access http://localhost:300</w:t>
                  </w:r>
                  <w:r w:rsidR="00C15BFC">
                    <w:t>1</w:t>
                  </w:r>
                  <w:r w:rsidRPr="00A92B13">
                    <w:t xml:space="preserve"> in your web browser, you will see </w:t>
                  </w:r>
                  <w:r w:rsidR="00C15BFC" w:rsidRPr="00A92B13">
                    <w:rPr>
                      <w:b/>
                      <w:bCs/>
                      <w:color w:val="000000"/>
                    </w:rPr>
                    <w:t>We are running our first microservice</w:t>
                  </w:r>
                  <w:r w:rsidRPr="00A92B13">
                    <w:t>' displayed in the browser. This is a simple example of creating a web server using Express.js.</w:t>
                  </w:r>
                </w:p>
              </w:txbxContent>
            </v:textbox>
          </v:rect>
        </w:pict>
      </w:r>
    </w:p>
    <w:p w14:paraId="4A8DB7C4" w14:textId="19C69754" w:rsidR="00543EFA" w:rsidRDefault="00D50867" w:rsidP="00D50867">
      <w:pPr>
        <w:tabs>
          <w:tab w:val="left" w:pos="3310"/>
        </w:tabs>
      </w:pPr>
      <w:r>
        <w:tab/>
      </w:r>
    </w:p>
    <w:p w14:paraId="6FD36052" w14:textId="4B113C81" w:rsidR="00543EFA" w:rsidRDefault="00543EFA" w:rsidP="00A44BCA"/>
    <w:p w14:paraId="2E3A1097" w14:textId="324C153C" w:rsidR="00543EFA" w:rsidRDefault="00543EFA" w:rsidP="00A44BCA"/>
    <w:p w14:paraId="553CB872" w14:textId="5D8B66EA" w:rsidR="00543EFA" w:rsidRDefault="00A92B13" w:rsidP="00A44BCA">
      <w:r w:rsidRPr="00D50867">
        <w:rPr>
          <w:noProof/>
        </w:rPr>
        <w:drawing>
          <wp:anchor distT="0" distB="0" distL="114300" distR="114300" simplePos="0" relativeHeight="251819520" behindDoc="0" locked="0" layoutInCell="1" allowOverlap="1" wp14:anchorId="55EA4D5E" wp14:editId="77849246">
            <wp:simplePos x="0" y="0"/>
            <wp:positionH relativeFrom="column">
              <wp:posOffset>-546100</wp:posOffset>
            </wp:positionH>
            <wp:positionV relativeFrom="paragraph">
              <wp:posOffset>177165</wp:posOffset>
            </wp:positionV>
            <wp:extent cx="2211931" cy="1009650"/>
            <wp:effectExtent l="190500" t="190500" r="169545" b="171450"/>
            <wp:wrapNone/>
            <wp:docPr id="16793630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363079" name="Picture 1" descr="A screenshot of a computer&#10;&#10;Description automatically generated"/>
                    <pic:cNvPicPr/>
                  </pic:nvPicPr>
                  <pic:blipFill>
                    <a:blip r:embed="rId182">
                      <a:extLst>
                        <a:ext uri="{28A0092B-C50C-407E-A947-70E740481C1C}">
                          <a14:useLocalDpi xmlns:a14="http://schemas.microsoft.com/office/drawing/2010/main" val="0"/>
                        </a:ext>
                      </a:extLst>
                    </a:blip>
                    <a:stretch>
                      <a:fillRect/>
                    </a:stretch>
                  </pic:blipFill>
                  <pic:spPr>
                    <a:xfrm>
                      <a:off x="0" y="0"/>
                      <a:ext cx="2211931" cy="100965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14:paraId="7175DD71" w14:textId="77777777" w:rsidR="00543EFA" w:rsidRDefault="00543EFA" w:rsidP="00A44BCA"/>
    <w:p w14:paraId="50973480" w14:textId="5B877682" w:rsidR="00A44BCA" w:rsidRDefault="00A44BCA" w:rsidP="00A44BCA"/>
    <w:p w14:paraId="6D2D9E93" w14:textId="07B09E27" w:rsidR="00A44BCA" w:rsidRPr="00E97610" w:rsidRDefault="00A44BCA" w:rsidP="00A44BCA">
      <w:r>
        <w:t xml:space="preserve">    </w:t>
      </w:r>
      <w:r>
        <w:tab/>
      </w:r>
      <w:r>
        <w:tab/>
      </w:r>
      <w:r>
        <w:tab/>
      </w:r>
      <w:r>
        <w:tab/>
      </w:r>
      <w:r w:rsidR="00543EFA">
        <w:tab/>
      </w:r>
    </w:p>
    <w:p w14:paraId="0D6D2C22" w14:textId="71922019" w:rsidR="00E97610" w:rsidRDefault="00CE2B28" w:rsidP="00CE2B28">
      <w:r>
        <w:lastRenderedPageBreak/>
        <w:t>So when we do code changes, then we need to restart the service.</w:t>
      </w:r>
      <w:r w:rsidR="007569ED">
        <w:t xml:space="preserve"> So for that I can use a another module given by node is called </w:t>
      </w:r>
      <w:r w:rsidR="007569ED">
        <w:rPr>
          <w:b/>
          <w:bCs/>
        </w:rPr>
        <w:t>nodemon</w:t>
      </w:r>
      <w:r w:rsidR="000966AA">
        <w:rPr>
          <w:b/>
          <w:bCs/>
        </w:rPr>
        <w:t xml:space="preserve"> </w:t>
      </w:r>
      <w:r w:rsidR="000966AA">
        <w:t>with the help of this I don’t require to do the code change every time.</w:t>
      </w:r>
      <w:r w:rsidR="00CD3EC8">
        <w:t xml:space="preserve"> So in my project this module is not required. This module is only for the developer. </w:t>
      </w:r>
    </w:p>
    <w:p w14:paraId="07BC8D78" w14:textId="63EF61E1" w:rsidR="00A60A42" w:rsidRDefault="00A60A42" w:rsidP="00CE2B28">
      <w:pPr>
        <w:rPr>
          <w:b/>
          <w:bCs/>
        </w:rPr>
      </w:pPr>
      <w:r>
        <w:rPr>
          <w:b/>
          <w:bCs/>
        </w:rPr>
        <w:t>npm install nodemon --save-dev</w:t>
      </w:r>
    </w:p>
    <w:p w14:paraId="569826CC" w14:textId="7EDC8311" w:rsidR="003C4F91" w:rsidRPr="003C4F91" w:rsidRDefault="003C4F91" w:rsidP="003C4F91">
      <w:r w:rsidRPr="003C4F91">
        <w:rPr>
          <w:rStyle w:val="HTMLCode"/>
          <w:rFonts w:asciiTheme="minorHAnsi" w:eastAsiaTheme="minorHAnsi" w:hAnsiTheme="minorHAnsi" w:cstheme="minorBidi"/>
          <w:b/>
          <w:bCs/>
          <w:sz w:val="22"/>
          <w:szCs w:val="22"/>
        </w:rPr>
        <w:t>--save-dev</w:t>
      </w:r>
      <w:r w:rsidRPr="003C4F91">
        <w:t xml:space="preserve">: This flag tells npm to save the package as a development dependency in your project's </w:t>
      </w:r>
      <w:r w:rsidRPr="003C4F91">
        <w:rPr>
          <w:rStyle w:val="HTMLCode"/>
          <w:rFonts w:asciiTheme="minorHAnsi" w:eastAsiaTheme="minorHAnsi" w:hAnsiTheme="minorHAnsi" w:cstheme="minorBidi"/>
          <w:b/>
          <w:bCs/>
          <w:sz w:val="22"/>
          <w:szCs w:val="22"/>
        </w:rPr>
        <w:t>package.json</w:t>
      </w:r>
      <w:r w:rsidRPr="003C4F91">
        <w:rPr>
          <w:b/>
          <w:bCs/>
        </w:rPr>
        <w:t xml:space="preserve"> </w:t>
      </w:r>
      <w:r w:rsidRPr="003C4F91">
        <w:t xml:space="preserve">file. Development dependencies are packages that are only needed during development and testing, not in production. This means that when someone else clones your project and runs </w:t>
      </w:r>
      <w:r w:rsidRPr="003C4F91">
        <w:rPr>
          <w:rStyle w:val="HTMLCode"/>
          <w:rFonts w:asciiTheme="minorHAnsi" w:eastAsiaTheme="minorHAnsi" w:hAnsiTheme="minorHAnsi" w:cstheme="minorBidi"/>
          <w:sz w:val="22"/>
          <w:szCs w:val="22"/>
        </w:rPr>
        <w:t>npm install</w:t>
      </w:r>
      <w:r w:rsidRPr="003C4F91">
        <w:t>, npm will install the necessary development dependencies as well.</w:t>
      </w:r>
    </w:p>
    <w:p w14:paraId="0134FF46" w14:textId="18308083" w:rsidR="001E0811" w:rsidRPr="00AE61C2" w:rsidRDefault="00172AB0" w:rsidP="00E97610">
      <w:r w:rsidRPr="00172AB0">
        <w:rPr>
          <w:noProof/>
        </w:rPr>
        <w:drawing>
          <wp:anchor distT="0" distB="0" distL="114300" distR="114300" simplePos="0" relativeHeight="251409920" behindDoc="0" locked="0" layoutInCell="1" allowOverlap="1" wp14:anchorId="03C1F8C4" wp14:editId="4381FF21">
            <wp:simplePos x="0" y="0"/>
            <wp:positionH relativeFrom="column">
              <wp:posOffset>-609600</wp:posOffset>
            </wp:positionH>
            <wp:positionV relativeFrom="paragraph">
              <wp:posOffset>16452</wp:posOffset>
            </wp:positionV>
            <wp:extent cx="2008909" cy="212708"/>
            <wp:effectExtent l="0" t="0" r="0" b="0"/>
            <wp:wrapNone/>
            <wp:docPr id="1492838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838569" name=""/>
                    <pic:cNvPicPr/>
                  </pic:nvPicPr>
                  <pic:blipFill>
                    <a:blip r:embed="rId183">
                      <a:extLst>
                        <a:ext uri="{28A0092B-C50C-407E-A947-70E740481C1C}">
                          <a14:useLocalDpi xmlns:a14="http://schemas.microsoft.com/office/drawing/2010/main" val="0"/>
                        </a:ext>
                      </a:extLst>
                    </a:blip>
                    <a:stretch>
                      <a:fillRect/>
                    </a:stretch>
                  </pic:blipFill>
                  <pic:spPr>
                    <a:xfrm>
                      <a:off x="0" y="0"/>
                      <a:ext cx="2008909" cy="212708"/>
                    </a:xfrm>
                    <a:prstGeom prst="rect">
                      <a:avLst/>
                    </a:prstGeom>
                  </pic:spPr>
                </pic:pic>
              </a:graphicData>
            </a:graphic>
            <wp14:sizeRelH relativeFrom="page">
              <wp14:pctWidth>0</wp14:pctWidth>
            </wp14:sizeRelH>
            <wp14:sizeRelV relativeFrom="page">
              <wp14:pctHeight>0</wp14:pctHeight>
            </wp14:sizeRelV>
          </wp:anchor>
        </w:drawing>
      </w:r>
      <w:r w:rsidR="007C768D" w:rsidRPr="007C768D">
        <w:rPr>
          <w:noProof/>
        </w:rPr>
        <w:drawing>
          <wp:anchor distT="0" distB="0" distL="114300" distR="114300" simplePos="0" relativeHeight="251405824" behindDoc="0" locked="0" layoutInCell="1" allowOverlap="1" wp14:anchorId="5FAB57D8" wp14:editId="3DE6DB2A">
            <wp:simplePos x="0" y="0"/>
            <wp:positionH relativeFrom="column">
              <wp:posOffset>1496291</wp:posOffset>
            </wp:positionH>
            <wp:positionV relativeFrom="paragraph">
              <wp:posOffset>9467</wp:posOffset>
            </wp:positionV>
            <wp:extent cx="1669473" cy="530654"/>
            <wp:effectExtent l="0" t="0" r="0" b="0"/>
            <wp:wrapNone/>
            <wp:docPr id="352768068"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768068" name="Picture 1" descr="A black background with white text&#10;&#10;Description automatically generated"/>
                    <pic:cNvPicPr/>
                  </pic:nvPicPr>
                  <pic:blipFill>
                    <a:blip r:embed="rId184">
                      <a:extLst>
                        <a:ext uri="{28A0092B-C50C-407E-A947-70E740481C1C}">
                          <a14:useLocalDpi xmlns:a14="http://schemas.microsoft.com/office/drawing/2010/main" val="0"/>
                        </a:ext>
                      </a:extLst>
                    </a:blip>
                    <a:stretch>
                      <a:fillRect/>
                    </a:stretch>
                  </pic:blipFill>
                  <pic:spPr>
                    <a:xfrm>
                      <a:off x="0" y="0"/>
                      <a:ext cx="1669473" cy="530654"/>
                    </a:xfrm>
                    <a:prstGeom prst="rect">
                      <a:avLst/>
                    </a:prstGeom>
                  </pic:spPr>
                </pic:pic>
              </a:graphicData>
            </a:graphic>
            <wp14:sizeRelH relativeFrom="page">
              <wp14:pctWidth>0</wp14:pctWidth>
            </wp14:sizeRelH>
            <wp14:sizeRelV relativeFrom="page">
              <wp14:pctHeight>0</wp14:pctHeight>
            </wp14:sizeRelV>
          </wp:anchor>
        </w:drawing>
      </w:r>
    </w:p>
    <w:p w14:paraId="5F1416A5" w14:textId="56EE89FD" w:rsidR="00AE61C2" w:rsidRDefault="00AE61C2" w:rsidP="00AE61C2">
      <w:pPr>
        <w:pStyle w:val="ListParagraph"/>
        <w:ind w:left="1080"/>
      </w:pPr>
    </w:p>
    <w:p w14:paraId="137C6826" w14:textId="77777777" w:rsidR="00B52F3C" w:rsidRDefault="00B52F3C" w:rsidP="00B52F3C">
      <w:pPr>
        <w:jc w:val="both"/>
      </w:pPr>
    </w:p>
    <w:p w14:paraId="43EA62D4" w14:textId="065C0781" w:rsidR="005D76EA" w:rsidRDefault="006117BA" w:rsidP="00B52F3C">
      <w:pPr>
        <w:jc w:val="both"/>
        <w:rPr>
          <w:b/>
          <w:bCs/>
        </w:rPr>
      </w:pPr>
      <w:r>
        <w:t xml:space="preserve">So you can use this dependency by using the command : </w:t>
      </w:r>
      <w:r w:rsidR="0092043E">
        <w:rPr>
          <w:b/>
          <w:bCs/>
        </w:rPr>
        <w:t>nodemon .</w:t>
      </w:r>
    </w:p>
    <w:p w14:paraId="00998848" w14:textId="3EBB89CD" w:rsidR="00E470E2" w:rsidRDefault="004C7B64" w:rsidP="004C7B64">
      <w:pPr>
        <w:pStyle w:val="Heading1"/>
      </w:pPr>
      <w:r>
        <w:t>Showing a Json in the webserver</w:t>
      </w:r>
    </w:p>
    <w:p w14:paraId="27E7F358" w14:textId="105247DC" w:rsidR="004C7B64" w:rsidRPr="004C7B64" w:rsidRDefault="00E6020F" w:rsidP="004C7B64">
      <w:r w:rsidRPr="00770C31">
        <w:rPr>
          <w:noProof/>
        </w:rPr>
        <w:drawing>
          <wp:anchor distT="0" distB="0" distL="114300" distR="114300" simplePos="0" relativeHeight="251414016" behindDoc="0" locked="0" layoutInCell="1" allowOverlap="1" wp14:anchorId="043F515B" wp14:editId="2EAC9823">
            <wp:simplePos x="0" y="0"/>
            <wp:positionH relativeFrom="column">
              <wp:posOffset>-713451</wp:posOffset>
            </wp:positionH>
            <wp:positionV relativeFrom="paragraph">
              <wp:posOffset>150841</wp:posOffset>
            </wp:positionV>
            <wp:extent cx="2059455" cy="1717964"/>
            <wp:effectExtent l="0" t="0" r="0" b="0"/>
            <wp:wrapNone/>
            <wp:docPr id="148943484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434847" name="Picture 1" descr="A screen shot of a computer program&#10;&#10;Description automatically generated"/>
                    <pic:cNvPicPr/>
                  </pic:nvPicPr>
                  <pic:blipFill>
                    <a:blip r:embed="rId185">
                      <a:extLst>
                        <a:ext uri="{28A0092B-C50C-407E-A947-70E740481C1C}">
                          <a14:useLocalDpi xmlns:a14="http://schemas.microsoft.com/office/drawing/2010/main" val="0"/>
                        </a:ext>
                      </a:extLst>
                    </a:blip>
                    <a:stretch>
                      <a:fillRect/>
                    </a:stretch>
                  </pic:blipFill>
                  <pic:spPr>
                    <a:xfrm>
                      <a:off x="0" y="0"/>
                      <a:ext cx="2059455" cy="1717964"/>
                    </a:xfrm>
                    <a:prstGeom prst="rect">
                      <a:avLst/>
                    </a:prstGeom>
                  </pic:spPr>
                </pic:pic>
              </a:graphicData>
            </a:graphic>
            <wp14:sizeRelH relativeFrom="page">
              <wp14:pctWidth>0</wp14:pctWidth>
            </wp14:sizeRelH>
            <wp14:sizeRelV relativeFrom="page">
              <wp14:pctHeight>0</wp14:pctHeight>
            </wp14:sizeRelV>
          </wp:anchor>
        </w:drawing>
      </w:r>
    </w:p>
    <w:p w14:paraId="707DBD93" w14:textId="574E75A9" w:rsidR="00036EC8" w:rsidRDefault="00E6020F" w:rsidP="00E6020F">
      <w:pPr>
        <w:ind w:left="2880"/>
        <w:jc w:val="both"/>
        <w:rPr>
          <w:shd w:val="clear" w:color="auto" w:fill="FFFFFF"/>
        </w:rPr>
      </w:pPr>
      <w:r w:rsidRPr="00E6020F">
        <w:rPr>
          <w:b/>
          <w:bCs/>
        </w:rPr>
        <w:t>app.get("/fruits", (req,res)=&gt;{ ... })</w:t>
      </w:r>
      <w:r>
        <w:t xml:space="preserve"> </w:t>
      </w:r>
      <w:r w:rsidRPr="00E6020F">
        <w:t>:</w:t>
      </w:r>
      <w:r>
        <w:rPr>
          <w:shd w:val="clear" w:color="auto" w:fill="FFFFFF"/>
        </w:rPr>
        <w:t xml:space="preserve"> This defines a route handler for GET requests to the "/fruits" endpoint. When a client sends a GET request to this endpoint, the callback function </w:t>
      </w:r>
      <w:r>
        <w:rPr>
          <w:rStyle w:val="HTMLCode"/>
          <w:rFonts w:ascii="Ubuntu Mono" w:eastAsiaTheme="minorHAnsi" w:hAnsi="Ubuntu Mono"/>
          <w:b/>
          <w:bCs/>
          <w:color w:val="0D0D0D"/>
          <w:sz w:val="21"/>
          <w:szCs w:val="21"/>
          <w:bdr w:val="single" w:sz="2" w:space="0" w:color="E3E3E3" w:frame="1"/>
          <w:shd w:val="clear" w:color="auto" w:fill="FFFFFF"/>
        </w:rPr>
        <w:t>(req,res)=&gt;{ ... }</w:t>
      </w:r>
      <w:r>
        <w:rPr>
          <w:shd w:val="clear" w:color="auto" w:fill="FFFFFF"/>
        </w:rPr>
        <w:t xml:space="preserve"> will be executed.</w:t>
      </w:r>
    </w:p>
    <w:p w14:paraId="13273DCD" w14:textId="7E8EC1BE" w:rsidR="0073340D" w:rsidRPr="0073340D" w:rsidRDefault="00000000" w:rsidP="00E6020F">
      <w:pPr>
        <w:ind w:left="2880"/>
        <w:jc w:val="both"/>
      </w:pPr>
      <w:r>
        <w:rPr>
          <w:b/>
          <w:bCs/>
          <w:noProof/>
        </w:rPr>
        <w:pict w14:anchorId="45AB91A8">
          <v:shape id="_x0000_s1059" type="#_x0000_t32" style="position:absolute;left:0;text-align:left;margin-left:114pt;margin-top:30.65pt;width:36pt;height:83.45pt;flip:x;z-index:251899392" o:connectortype="straight">
            <v:stroke endarrow="block"/>
          </v:shape>
        </w:pict>
      </w:r>
      <w:r w:rsidR="0073340D" w:rsidRPr="0073340D">
        <w:rPr>
          <w:b/>
          <w:bCs/>
        </w:rPr>
        <w:t>res.json({ ... })</w:t>
      </w:r>
      <w:r w:rsidR="0073340D">
        <w:rPr>
          <w:b/>
          <w:bCs/>
        </w:rPr>
        <w:t xml:space="preserve"> </w:t>
      </w:r>
      <w:r w:rsidR="0073340D" w:rsidRPr="0073340D">
        <w:rPr>
          <w:b/>
          <w:bCs/>
        </w:rPr>
        <w:t>:</w:t>
      </w:r>
      <w:r w:rsidR="0073340D">
        <w:rPr>
          <w:rFonts w:ascii="Segoe UI" w:hAnsi="Segoe UI" w:cs="Segoe UI"/>
          <w:color w:val="0D0D0D"/>
          <w:shd w:val="clear" w:color="auto" w:fill="FFFFFF"/>
        </w:rPr>
        <w:t xml:space="preserve"> </w:t>
      </w:r>
      <w:r w:rsidR="0073340D" w:rsidRPr="0073340D">
        <w:t>This method sends a JSON response back to the client</w:t>
      </w:r>
    </w:p>
    <w:p w14:paraId="5376ADC6" w14:textId="3BECE036" w:rsidR="00E6020F" w:rsidRPr="00E6020F" w:rsidRDefault="0073340D" w:rsidP="00E6020F">
      <w:r>
        <w:rPr>
          <w:noProof/>
        </w:rPr>
        <w:drawing>
          <wp:anchor distT="0" distB="0" distL="114300" distR="114300" simplePos="0" relativeHeight="251419136" behindDoc="0" locked="0" layoutInCell="1" allowOverlap="1" wp14:anchorId="50FFE869" wp14:editId="13586D77">
            <wp:simplePos x="0" y="0"/>
            <wp:positionH relativeFrom="column">
              <wp:posOffset>-845127</wp:posOffset>
            </wp:positionH>
            <wp:positionV relativeFrom="paragraph">
              <wp:posOffset>392373</wp:posOffset>
            </wp:positionV>
            <wp:extent cx="2258291" cy="1629608"/>
            <wp:effectExtent l="190500" t="190500" r="180340" b="180340"/>
            <wp:wrapNone/>
            <wp:docPr id="2725619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561912" name="Picture 1" descr="A screenshot of a computer&#10;&#10;Description automatically generated"/>
                    <pic:cNvPicPr/>
                  </pic:nvPicPr>
                  <pic:blipFill>
                    <a:blip r:embed="rId186">
                      <a:extLst>
                        <a:ext uri="{28A0092B-C50C-407E-A947-70E740481C1C}">
                          <a14:useLocalDpi xmlns:a14="http://schemas.microsoft.com/office/drawing/2010/main" val="0"/>
                        </a:ext>
                      </a:extLst>
                    </a:blip>
                    <a:stretch>
                      <a:fillRect/>
                    </a:stretch>
                  </pic:blipFill>
                  <pic:spPr>
                    <a:xfrm>
                      <a:off x="0" y="0"/>
                      <a:ext cx="2258291" cy="1629608"/>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14:paraId="54C609F2" w14:textId="46CA9B5C" w:rsidR="00E6020F" w:rsidRPr="00E6020F" w:rsidRDefault="00E6020F" w:rsidP="00E6020F"/>
    <w:p w14:paraId="408B6222" w14:textId="3E705A91" w:rsidR="00E6020F" w:rsidRPr="00E6020F" w:rsidRDefault="00E6020F" w:rsidP="00E6020F"/>
    <w:p w14:paraId="118E352B" w14:textId="765F2A76" w:rsidR="00E6020F" w:rsidRDefault="00E6020F" w:rsidP="00E6020F"/>
    <w:p w14:paraId="5E36C829" w14:textId="4CEB6B48" w:rsidR="005C57F3" w:rsidRDefault="005C57F3" w:rsidP="005C57F3">
      <w:pPr>
        <w:tabs>
          <w:tab w:val="left" w:pos="2858"/>
        </w:tabs>
      </w:pPr>
      <w:r>
        <w:tab/>
        <w:t>So this is the first microservice with the hardcoded data on Node Js.</w:t>
      </w:r>
    </w:p>
    <w:p w14:paraId="647F4521" w14:textId="77777777" w:rsidR="00855969" w:rsidRPr="00855969" w:rsidRDefault="00855969" w:rsidP="00855969"/>
    <w:p w14:paraId="6ED1551B" w14:textId="77777777" w:rsidR="00855969" w:rsidRPr="00855969" w:rsidRDefault="00855969" w:rsidP="00855969"/>
    <w:p w14:paraId="6F771C91" w14:textId="77777777" w:rsidR="00855969" w:rsidRPr="00855969" w:rsidRDefault="00855969" w:rsidP="00855969"/>
    <w:p w14:paraId="3950ECCB" w14:textId="22C4F57D" w:rsidR="00855969" w:rsidRDefault="00855969" w:rsidP="00855969">
      <w:pPr>
        <w:rPr>
          <w:b/>
          <w:bCs/>
        </w:rPr>
      </w:pPr>
      <w:r>
        <w:rPr>
          <w:b/>
          <w:bCs/>
        </w:rPr>
        <w:t xml:space="preserve">Exercise : </w:t>
      </w:r>
    </w:p>
    <w:p w14:paraId="75580708" w14:textId="09DBAD52" w:rsidR="00364111" w:rsidRDefault="00364111" w:rsidP="00855969">
      <w:pPr>
        <w:pStyle w:val="ListParagraph"/>
        <w:numPr>
          <w:ilvl w:val="0"/>
          <w:numId w:val="15"/>
        </w:numPr>
      </w:pPr>
      <w:r>
        <w:t>Prepare a sample JSON payload for demo vendor data, and return that with endpoint/vendors</w:t>
      </w:r>
    </w:p>
    <w:p w14:paraId="28E11562" w14:textId="77777777" w:rsidR="00364111" w:rsidRDefault="00364111" w:rsidP="00364111">
      <w:pPr>
        <w:pStyle w:val="ListParagraph"/>
      </w:pPr>
    </w:p>
    <w:p w14:paraId="3251C2D2" w14:textId="495A70AE" w:rsidR="00855969" w:rsidRDefault="00855969" w:rsidP="00855969">
      <w:pPr>
        <w:pStyle w:val="ListParagraph"/>
        <w:numPr>
          <w:ilvl w:val="0"/>
          <w:numId w:val="15"/>
        </w:numPr>
      </w:pPr>
      <w:r>
        <w:t>Create a new endpoint with /vendor/:id and just check in a collection of vendors if there is a vendor with this id passed by browser, and return that single vendor record.</w:t>
      </w:r>
    </w:p>
    <w:p w14:paraId="466F83CB" w14:textId="77777777" w:rsidR="003015CA" w:rsidRDefault="003015CA" w:rsidP="009E43A9"/>
    <w:p w14:paraId="249402E2" w14:textId="77777777" w:rsidR="00D55551" w:rsidRDefault="00D55551" w:rsidP="009E43A9"/>
    <w:p w14:paraId="63A197A3" w14:textId="7C8FFF7D" w:rsidR="00D55551" w:rsidRPr="00DB3FA0" w:rsidRDefault="00D139F1" w:rsidP="002F4269">
      <w:pPr>
        <w:pStyle w:val="Heading1"/>
        <w:rPr>
          <w:b/>
          <w:bCs/>
        </w:rPr>
      </w:pPr>
      <w:r>
        <w:lastRenderedPageBreak/>
        <w:t xml:space="preserve">How do you push the code changes to the git </w:t>
      </w:r>
      <w:r w:rsidR="002F4269">
        <w:t>repository when</w:t>
      </w:r>
      <w:r>
        <w:t xml:space="preserve"> it comes to node.</w:t>
      </w:r>
      <w:r w:rsidR="00DB3FA0">
        <w:t xml:space="preserve"> </w:t>
      </w:r>
      <w:r w:rsidR="00DB3FA0">
        <w:rPr>
          <w:b/>
          <w:bCs/>
        </w:rPr>
        <w:t>[NR]</w:t>
      </w:r>
    </w:p>
    <w:p w14:paraId="3B5CC55B" w14:textId="77777777" w:rsidR="002F4269" w:rsidRDefault="002F4269" w:rsidP="002F4269"/>
    <w:p w14:paraId="7336A7FD" w14:textId="094240AB" w:rsidR="002F4269" w:rsidRDefault="002F4269" w:rsidP="002F4269">
      <w:r>
        <w:t xml:space="preserve">In our project we have the </w:t>
      </w:r>
      <w:r w:rsidRPr="003B647E">
        <w:rPr>
          <w:b/>
          <w:bCs/>
        </w:rPr>
        <w:t>package.json</w:t>
      </w:r>
      <w:r>
        <w:t xml:space="preserve"> file where we have all the name of the dependencies.</w:t>
      </w:r>
      <w:r w:rsidR="003B647E">
        <w:t xml:space="preserve"> And also we have the </w:t>
      </w:r>
      <w:r w:rsidR="003B647E">
        <w:rPr>
          <w:b/>
          <w:bCs/>
        </w:rPr>
        <w:t xml:space="preserve">node_modules </w:t>
      </w:r>
      <w:r w:rsidR="003B647E">
        <w:t xml:space="preserve">where we have the </w:t>
      </w:r>
      <w:r w:rsidR="002357E7">
        <w:t>modules</w:t>
      </w:r>
      <w:r w:rsidR="003B647E">
        <w:t xml:space="preserve"> downloaded.</w:t>
      </w:r>
      <w:r w:rsidR="002357E7">
        <w:t xml:space="preserve"> So there are many modules are downloaded, because one module are dependent on other.</w:t>
      </w:r>
      <w:r w:rsidR="004D1E0D">
        <w:t xml:space="preserve"> But when we push he code changes to the GitHub, we will not push the </w:t>
      </w:r>
      <w:r w:rsidR="004D1E0D">
        <w:rPr>
          <w:b/>
          <w:bCs/>
        </w:rPr>
        <w:t xml:space="preserve">node_modules </w:t>
      </w:r>
      <w:r w:rsidR="004D1E0D">
        <w:t xml:space="preserve">to </w:t>
      </w:r>
      <w:r w:rsidR="006C7366">
        <w:t>GitHub</w:t>
      </w:r>
      <w:r w:rsidR="004D1E0D">
        <w:t>.</w:t>
      </w:r>
      <w:r w:rsidR="006C7366">
        <w:t xml:space="preserve"> Because if we push the node modules then the GitHub will be flooded with the huge amount of unnecessary code.</w:t>
      </w:r>
    </w:p>
    <w:p w14:paraId="4AE4B585" w14:textId="0FA5AF3B" w:rsidR="00335EF1" w:rsidRDefault="00335EF1" w:rsidP="002F4269">
      <w:r>
        <w:t xml:space="preserve">Where as the person who is going to use this Project can actually run a </w:t>
      </w:r>
      <w:r w:rsidRPr="00C31024">
        <w:rPr>
          <w:b/>
          <w:bCs/>
        </w:rPr>
        <w:t xml:space="preserve">npm </w:t>
      </w:r>
      <w:r w:rsidR="007B00B1" w:rsidRPr="00C31024">
        <w:rPr>
          <w:b/>
          <w:bCs/>
        </w:rPr>
        <w:t>install</w:t>
      </w:r>
      <w:r>
        <w:t xml:space="preserve"> command</w:t>
      </w:r>
      <w:r w:rsidR="007B00B1">
        <w:t xml:space="preserve"> in their computer after getting the code from the GitHub.</w:t>
      </w:r>
      <w:r w:rsidR="00FA7C6F">
        <w:t xml:space="preserve"> So I will only push the project and package.json to the GitHub. </w:t>
      </w:r>
      <w:r w:rsidR="00D66F11">
        <w:t>I will avoid sending the node_modules to the GitHub.</w:t>
      </w:r>
    </w:p>
    <w:p w14:paraId="026D5489" w14:textId="36C8D84D" w:rsidR="00085511" w:rsidRPr="00085511" w:rsidRDefault="00085511" w:rsidP="002F4269">
      <w:r>
        <w:t xml:space="preserve">So for that I will create a file called </w:t>
      </w:r>
      <w:r>
        <w:rPr>
          <w:b/>
          <w:bCs/>
        </w:rPr>
        <w:t>.gitignore [</w:t>
      </w:r>
      <w:r>
        <w:t>. means it is a hidden file</w:t>
      </w:r>
      <w:r>
        <w:rPr>
          <w:b/>
          <w:bCs/>
        </w:rPr>
        <w:t xml:space="preserve">] </w:t>
      </w:r>
      <w:r>
        <w:t xml:space="preserve"> And inside the file I will write the folde</w:t>
      </w:r>
      <w:r w:rsidR="00B7708F">
        <w:t>r name, so that folder will be greyed out</w:t>
      </w:r>
      <w:r w:rsidR="002850EF">
        <w:t xml:space="preserve"> that indicates that when I push my code to GitHub this folder will be abandoned and will not push to GitHub.</w:t>
      </w:r>
    </w:p>
    <w:p w14:paraId="0553405D" w14:textId="1C647465" w:rsidR="00AF7943" w:rsidRDefault="00F57859" w:rsidP="002F4269">
      <w:r w:rsidRPr="00F57859">
        <w:rPr>
          <w:noProof/>
        </w:rPr>
        <w:drawing>
          <wp:anchor distT="0" distB="0" distL="114300" distR="114300" simplePos="0" relativeHeight="251439616" behindDoc="0" locked="0" layoutInCell="1" allowOverlap="1" wp14:anchorId="54D211FE" wp14:editId="0BDE30C1">
            <wp:simplePos x="0" y="0"/>
            <wp:positionH relativeFrom="column">
              <wp:posOffset>997527</wp:posOffset>
            </wp:positionH>
            <wp:positionV relativeFrom="paragraph">
              <wp:posOffset>5022</wp:posOffset>
            </wp:positionV>
            <wp:extent cx="3740727" cy="1639521"/>
            <wp:effectExtent l="0" t="0" r="0" b="0"/>
            <wp:wrapNone/>
            <wp:docPr id="1878865908" name="Picture 1" descr="A diagram of a software development proces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865908" name="Picture 1" descr="A diagram of a software development process&#10;&#10;Description automatically generated with medium confidence"/>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3740727" cy="1639521"/>
                    </a:xfrm>
                    <a:prstGeom prst="rect">
                      <a:avLst/>
                    </a:prstGeom>
                  </pic:spPr>
                </pic:pic>
              </a:graphicData>
            </a:graphic>
            <wp14:sizeRelH relativeFrom="page">
              <wp14:pctWidth>0</wp14:pctWidth>
            </wp14:sizeRelH>
            <wp14:sizeRelV relativeFrom="page">
              <wp14:pctHeight>0</wp14:pctHeight>
            </wp14:sizeRelV>
          </wp:anchor>
        </w:drawing>
      </w:r>
    </w:p>
    <w:p w14:paraId="51138A9E" w14:textId="3C5BE22F" w:rsidR="006E7C75" w:rsidRPr="006E7C75" w:rsidRDefault="006E7C75" w:rsidP="006E7C75"/>
    <w:p w14:paraId="723BF130" w14:textId="400E388E" w:rsidR="006E7C75" w:rsidRPr="006E7C75" w:rsidRDefault="006E7C75" w:rsidP="006E7C75"/>
    <w:p w14:paraId="2E491329" w14:textId="3B48BBDA" w:rsidR="006E7C75" w:rsidRPr="006E7C75" w:rsidRDefault="006E7C75" w:rsidP="006E7C75"/>
    <w:p w14:paraId="35E30BBF" w14:textId="756C718A" w:rsidR="006E7C75" w:rsidRPr="006E7C75" w:rsidRDefault="006E7C75" w:rsidP="006E7C75"/>
    <w:p w14:paraId="4077292C" w14:textId="77777777" w:rsidR="006E7C75" w:rsidRDefault="006E7C75" w:rsidP="006E7C75"/>
    <w:p w14:paraId="60758737" w14:textId="77777777" w:rsidR="00F3629C" w:rsidRDefault="00F3629C" w:rsidP="006E7C75"/>
    <w:p w14:paraId="2B434865" w14:textId="6ADCC2B1" w:rsidR="00364111" w:rsidRPr="00364111" w:rsidRDefault="00094CF1" w:rsidP="00364111">
      <w:pPr>
        <w:rPr>
          <w:b/>
          <w:bCs/>
        </w:rPr>
      </w:pPr>
      <w:r w:rsidRPr="004B4263">
        <w:rPr>
          <w:noProof/>
        </w:rPr>
        <w:drawing>
          <wp:anchor distT="0" distB="0" distL="114300" distR="114300" simplePos="0" relativeHeight="251435520" behindDoc="0" locked="0" layoutInCell="1" allowOverlap="1" wp14:anchorId="6955037A" wp14:editId="31679F11">
            <wp:simplePos x="0" y="0"/>
            <wp:positionH relativeFrom="column">
              <wp:posOffset>-914400</wp:posOffset>
            </wp:positionH>
            <wp:positionV relativeFrom="paragraph">
              <wp:posOffset>291754</wp:posOffset>
            </wp:positionV>
            <wp:extent cx="3893127" cy="2122112"/>
            <wp:effectExtent l="0" t="0" r="0" b="0"/>
            <wp:wrapNone/>
            <wp:docPr id="33603398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033984" name="Picture 1" descr="A screen shot of a computer program&#10;&#10;Description automatically generated"/>
                    <pic:cNvPicPr/>
                  </pic:nvPicPr>
                  <pic:blipFill>
                    <a:blip r:embed="rId188">
                      <a:extLst>
                        <a:ext uri="{28A0092B-C50C-407E-A947-70E740481C1C}">
                          <a14:useLocalDpi xmlns:a14="http://schemas.microsoft.com/office/drawing/2010/main" val="0"/>
                        </a:ext>
                      </a:extLst>
                    </a:blip>
                    <a:stretch>
                      <a:fillRect/>
                    </a:stretch>
                  </pic:blipFill>
                  <pic:spPr>
                    <a:xfrm>
                      <a:off x="0" y="0"/>
                      <a:ext cx="3893127" cy="2122112"/>
                    </a:xfrm>
                    <a:prstGeom prst="rect">
                      <a:avLst/>
                    </a:prstGeom>
                  </pic:spPr>
                </pic:pic>
              </a:graphicData>
            </a:graphic>
            <wp14:sizeRelH relativeFrom="page">
              <wp14:pctWidth>0</wp14:pctWidth>
            </wp14:sizeRelH>
            <wp14:sizeRelV relativeFrom="page">
              <wp14:pctHeight>0</wp14:pctHeight>
            </wp14:sizeRelV>
          </wp:anchor>
        </w:drawing>
      </w:r>
      <w:r w:rsidR="00364111" w:rsidRPr="00364111">
        <w:rPr>
          <w:b/>
          <w:bCs/>
        </w:rPr>
        <w:t>Prepare a sample JSON payload for demo vendor data, and return that with endpoint/vendors</w:t>
      </w:r>
    </w:p>
    <w:p w14:paraId="7F4213A2" w14:textId="3A44631E" w:rsidR="004B4263" w:rsidRPr="00445A64" w:rsidRDefault="004B4263" w:rsidP="004B4263">
      <w:pPr>
        <w:tabs>
          <w:tab w:val="left" w:pos="5160"/>
        </w:tabs>
        <w:ind w:left="5040"/>
        <w:rPr>
          <w:b/>
          <w:bCs/>
        </w:rPr>
      </w:pPr>
      <w:r>
        <w:t xml:space="preserve">So I have created a new file </w:t>
      </w:r>
      <w:r>
        <w:rPr>
          <w:b/>
          <w:bCs/>
        </w:rPr>
        <w:t xml:space="preserve">server.js  </w:t>
      </w:r>
      <w:r>
        <w:t xml:space="preserve">and </w:t>
      </w:r>
      <w:r w:rsidR="00842654">
        <w:t xml:space="preserve"> </w:t>
      </w:r>
      <w:r>
        <w:rPr>
          <w:shd w:val="clear" w:color="auto" w:fill="FFFFFF"/>
        </w:rPr>
        <w:t>defines a route handler for GET requests to the "/vendor" endpoint.</w:t>
      </w:r>
      <w:r w:rsidR="005C7A5C">
        <w:rPr>
          <w:shd w:val="clear" w:color="auto" w:fill="FFFFFF"/>
        </w:rPr>
        <w:t xml:space="preserve"> When client sends a get request the callback function will be executed.</w:t>
      </w:r>
      <w:r w:rsidR="00F70EEE">
        <w:rPr>
          <w:shd w:val="clear" w:color="auto" w:fill="FFFFFF"/>
        </w:rPr>
        <w:t xml:space="preserve"> And </w:t>
      </w:r>
      <w:r w:rsidR="00F70EEE">
        <w:rPr>
          <w:b/>
          <w:bCs/>
          <w:shd w:val="clear" w:color="auto" w:fill="FFFFFF"/>
        </w:rPr>
        <w:t xml:space="preserve">res.json() </w:t>
      </w:r>
      <w:r w:rsidR="00F70EEE">
        <w:rPr>
          <w:shd w:val="clear" w:color="auto" w:fill="FFFFFF"/>
        </w:rPr>
        <w:t xml:space="preserve">sends a </w:t>
      </w:r>
      <w:r w:rsidR="002D0425">
        <w:rPr>
          <w:shd w:val="clear" w:color="auto" w:fill="FFFFFF"/>
        </w:rPr>
        <w:t>Json</w:t>
      </w:r>
      <w:r w:rsidR="00F70EEE">
        <w:rPr>
          <w:shd w:val="clear" w:color="auto" w:fill="FFFFFF"/>
        </w:rPr>
        <w:t xml:space="preserve"> response</w:t>
      </w:r>
      <w:r w:rsidR="002D0425">
        <w:rPr>
          <w:shd w:val="clear" w:color="auto" w:fill="FFFFFF"/>
        </w:rPr>
        <w:t xml:space="preserve"> back to the client.</w:t>
      </w:r>
      <w:r w:rsidR="00445A64">
        <w:rPr>
          <w:shd w:val="clear" w:color="auto" w:fill="FFFFFF"/>
        </w:rPr>
        <w:t xml:space="preserve"> Now to run the file, the command would be </w:t>
      </w:r>
      <w:r w:rsidR="00445A64">
        <w:rPr>
          <w:b/>
          <w:bCs/>
          <w:shd w:val="clear" w:color="auto" w:fill="FFFFFF"/>
        </w:rPr>
        <w:t>node server.js</w:t>
      </w:r>
    </w:p>
    <w:p w14:paraId="3E319F9E" w14:textId="2BFAC925" w:rsidR="004B4263" w:rsidRDefault="004B4263" w:rsidP="006E7C75"/>
    <w:p w14:paraId="7AE081C9" w14:textId="34BBF012" w:rsidR="004B4263" w:rsidRDefault="004B4263" w:rsidP="006E7C75"/>
    <w:p w14:paraId="5A5A372D" w14:textId="4E5CF829" w:rsidR="004B4263" w:rsidRDefault="004B4263" w:rsidP="006E7C75"/>
    <w:p w14:paraId="723A5BAE" w14:textId="5FA924AB" w:rsidR="004B4263" w:rsidRDefault="00AB7029" w:rsidP="006E7C75">
      <w:r w:rsidRPr="00A274A5">
        <w:rPr>
          <w:noProof/>
        </w:rPr>
        <w:drawing>
          <wp:anchor distT="0" distB="0" distL="114300" distR="114300" simplePos="0" relativeHeight="251444736" behindDoc="0" locked="0" layoutInCell="1" allowOverlap="1" wp14:anchorId="510F357A" wp14:editId="646003CB">
            <wp:simplePos x="0" y="0"/>
            <wp:positionH relativeFrom="column">
              <wp:posOffset>426027</wp:posOffset>
            </wp:positionH>
            <wp:positionV relativeFrom="paragraph">
              <wp:posOffset>103794</wp:posOffset>
            </wp:positionV>
            <wp:extent cx="2531960" cy="1652154"/>
            <wp:effectExtent l="190500" t="190500" r="173355" b="177165"/>
            <wp:wrapNone/>
            <wp:docPr id="4436302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630293" name="Picture 1" descr="A screenshot of a computer&#10;&#10;Description automatically generated"/>
                    <pic:cNvPicPr/>
                  </pic:nvPicPr>
                  <pic:blipFill>
                    <a:blip r:embed="rId189">
                      <a:extLst>
                        <a:ext uri="{28A0092B-C50C-407E-A947-70E740481C1C}">
                          <a14:useLocalDpi xmlns:a14="http://schemas.microsoft.com/office/drawing/2010/main" val="0"/>
                        </a:ext>
                      </a:extLst>
                    </a:blip>
                    <a:stretch>
                      <a:fillRect/>
                    </a:stretch>
                  </pic:blipFill>
                  <pic:spPr>
                    <a:xfrm>
                      <a:off x="0" y="0"/>
                      <a:ext cx="2531960" cy="1652154"/>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14:paraId="6BD11454" w14:textId="77777777" w:rsidR="004B4263" w:rsidRDefault="004B4263" w:rsidP="006E7C75"/>
    <w:p w14:paraId="2CCA4C01" w14:textId="58904972" w:rsidR="004B4263" w:rsidRDefault="004B4263" w:rsidP="006E7C75"/>
    <w:p w14:paraId="162F6386" w14:textId="77777777" w:rsidR="004B4263" w:rsidRDefault="004B4263" w:rsidP="006E7C75"/>
    <w:p w14:paraId="0CF8F280" w14:textId="77777777" w:rsidR="004B4263" w:rsidRDefault="004B4263" w:rsidP="006E7C75"/>
    <w:p w14:paraId="44AA5408" w14:textId="3F7619BA" w:rsidR="00F3629C" w:rsidRDefault="00F3629C" w:rsidP="00F3629C">
      <w:pPr>
        <w:rPr>
          <w:b/>
          <w:bCs/>
        </w:rPr>
      </w:pPr>
      <w:r w:rsidRPr="00F3629C">
        <w:rPr>
          <w:b/>
          <w:bCs/>
        </w:rPr>
        <w:t>Create a new endpoint with /vendor/:id and just check in a collection of vendors if there is a vendor with this id passed by browser, and return that single vendor record.</w:t>
      </w:r>
    </w:p>
    <w:p w14:paraId="764493C7" w14:textId="34C1E43A" w:rsidR="00854448" w:rsidRPr="00854448" w:rsidRDefault="007437F6" w:rsidP="00854448">
      <w:pPr>
        <w:ind w:left="3480"/>
      </w:pPr>
      <w:r w:rsidRPr="00725EFD">
        <w:rPr>
          <w:noProof/>
        </w:rPr>
        <w:drawing>
          <wp:anchor distT="0" distB="0" distL="114300" distR="114300" simplePos="0" relativeHeight="251573760" behindDoc="0" locked="0" layoutInCell="1" allowOverlap="1" wp14:anchorId="6092DEE9" wp14:editId="63FEB0FD">
            <wp:simplePos x="0" y="0"/>
            <wp:positionH relativeFrom="margin">
              <wp:posOffset>-781050</wp:posOffset>
            </wp:positionH>
            <wp:positionV relativeFrom="paragraph">
              <wp:posOffset>6349</wp:posOffset>
            </wp:positionV>
            <wp:extent cx="2849293" cy="714375"/>
            <wp:effectExtent l="0" t="0" r="0" b="0"/>
            <wp:wrapNone/>
            <wp:docPr id="1351429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429136" name=""/>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2854193" cy="715604"/>
                    </a:xfrm>
                    <a:prstGeom prst="rect">
                      <a:avLst/>
                    </a:prstGeom>
                  </pic:spPr>
                </pic:pic>
              </a:graphicData>
            </a:graphic>
            <wp14:sizeRelH relativeFrom="page">
              <wp14:pctWidth>0</wp14:pctWidth>
            </wp14:sizeRelH>
            <wp14:sizeRelV relativeFrom="page">
              <wp14:pctHeight>0</wp14:pctHeight>
            </wp14:sizeRelV>
          </wp:anchor>
        </w:drawing>
      </w:r>
      <w:r w:rsidR="00854448">
        <w:t xml:space="preserve">So I will declare a global variable </w:t>
      </w:r>
      <w:r w:rsidR="00C13274">
        <w:t xml:space="preserve">with </w:t>
      </w:r>
      <w:r w:rsidR="00C13274">
        <w:rPr>
          <w:b/>
          <w:bCs/>
        </w:rPr>
        <w:t xml:space="preserve">this </w:t>
      </w:r>
      <w:r w:rsidR="00C13274">
        <w:t>keyword.</w:t>
      </w:r>
      <w:r w:rsidR="00854448">
        <w:t xml:space="preserve"> So here in this picture as you can see I have declared a global variable named </w:t>
      </w:r>
      <w:r w:rsidR="00854448">
        <w:rPr>
          <w:b/>
          <w:bCs/>
        </w:rPr>
        <w:t xml:space="preserve">aVendor </w:t>
      </w:r>
      <w:r w:rsidR="00854448">
        <w:t>where I kept an array of the Json of the vendor details.</w:t>
      </w:r>
      <w:r w:rsidR="00A129DD">
        <w:t xml:space="preserve"> And everywhere instead of writing the same Json multiple times, I will reuse this global variable.</w:t>
      </w:r>
    </w:p>
    <w:p w14:paraId="34E5D189" w14:textId="0C8F543B" w:rsidR="00854448" w:rsidRPr="00854448" w:rsidRDefault="00854448" w:rsidP="00F3629C"/>
    <w:p w14:paraId="37AA964E" w14:textId="719F0C0F" w:rsidR="00F3629C" w:rsidRPr="00F3629C" w:rsidRDefault="00907B14" w:rsidP="00F3629C">
      <w:pPr>
        <w:rPr>
          <w:b/>
          <w:bCs/>
        </w:rPr>
      </w:pPr>
      <w:r w:rsidRPr="00725EFD">
        <w:rPr>
          <w:noProof/>
        </w:rPr>
        <w:drawing>
          <wp:anchor distT="0" distB="0" distL="114300" distR="114300" simplePos="0" relativeHeight="251582976" behindDoc="0" locked="0" layoutInCell="1" allowOverlap="1" wp14:anchorId="6E4923F0" wp14:editId="61A3FE25">
            <wp:simplePos x="0" y="0"/>
            <wp:positionH relativeFrom="column">
              <wp:posOffset>-857251</wp:posOffset>
            </wp:positionH>
            <wp:positionV relativeFrom="paragraph">
              <wp:posOffset>89534</wp:posOffset>
            </wp:positionV>
            <wp:extent cx="3412239" cy="1743075"/>
            <wp:effectExtent l="0" t="0" r="0" b="0"/>
            <wp:wrapNone/>
            <wp:docPr id="476731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731642" name=""/>
                    <pic:cNvPicPr/>
                  </pic:nvPicPr>
                  <pic:blipFill>
                    <a:blip r:embed="rId191">
                      <a:extLst>
                        <a:ext uri="{28A0092B-C50C-407E-A947-70E740481C1C}">
                          <a14:useLocalDpi xmlns:a14="http://schemas.microsoft.com/office/drawing/2010/main" val="0"/>
                        </a:ext>
                      </a:extLst>
                    </a:blip>
                    <a:stretch>
                      <a:fillRect/>
                    </a:stretch>
                  </pic:blipFill>
                  <pic:spPr>
                    <a:xfrm>
                      <a:off x="0" y="0"/>
                      <a:ext cx="3420672" cy="1747383"/>
                    </a:xfrm>
                    <a:prstGeom prst="rect">
                      <a:avLst/>
                    </a:prstGeom>
                  </pic:spPr>
                </pic:pic>
              </a:graphicData>
            </a:graphic>
            <wp14:sizeRelH relativeFrom="page">
              <wp14:pctWidth>0</wp14:pctWidth>
            </wp14:sizeRelH>
            <wp14:sizeRelV relativeFrom="page">
              <wp14:pctHeight>0</wp14:pctHeight>
            </wp14:sizeRelV>
          </wp:anchor>
        </w:drawing>
      </w:r>
    </w:p>
    <w:p w14:paraId="0F84064A" w14:textId="50F12E6D" w:rsidR="00F3629C" w:rsidRDefault="00F3629C" w:rsidP="006E7C75"/>
    <w:p w14:paraId="7F446BF0" w14:textId="7E3631C9" w:rsidR="006E7C75" w:rsidRDefault="00E80ED1" w:rsidP="00E80ED1">
      <w:pPr>
        <w:tabs>
          <w:tab w:val="center" w:pos="4513"/>
        </w:tabs>
      </w:pPr>
      <w:r>
        <w:tab/>
      </w:r>
    </w:p>
    <w:p w14:paraId="4220A469" w14:textId="61FF210C" w:rsidR="00E80ED1" w:rsidRDefault="00E80ED1" w:rsidP="00E80ED1">
      <w:pPr>
        <w:tabs>
          <w:tab w:val="center" w:pos="4513"/>
        </w:tabs>
        <w:ind w:left="4320"/>
        <w:jc w:val="both"/>
      </w:pPr>
      <w:r>
        <w:t xml:space="preserve">So </w:t>
      </w:r>
      <w:r w:rsidRPr="002C1251">
        <w:rPr>
          <w:b/>
          <w:bCs/>
        </w:rPr>
        <w:t>app.get("/vendors/:id", (req, res) =&gt; { ... }):</w:t>
      </w:r>
      <w:r w:rsidRPr="00E80ED1">
        <w:t xml:space="preserve"> This line sets up a route handler for the GET request method to the "/vendors/:id" endpoint.</w:t>
      </w:r>
      <w:r w:rsidR="002C1251">
        <w:t xml:space="preserve"> </w:t>
      </w:r>
      <w:r w:rsidR="002C1251" w:rsidRPr="002C1251">
        <w:t xml:space="preserve">The </w:t>
      </w:r>
      <w:r w:rsidR="002C1251" w:rsidRPr="002C1251">
        <w:rPr>
          <w:b/>
          <w:bCs/>
        </w:rPr>
        <w:t>:id</w:t>
      </w:r>
      <w:r w:rsidR="002C1251" w:rsidRPr="002C1251">
        <w:t xml:space="preserve"> portion in the endpoint is a parameter, which means it can be any value and will be accessible through </w:t>
      </w:r>
      <w:r w:rsidR="002C1251" w:rsidRPr="002C1251">
        <w:rPr>
          <w:b/>
          <w:bCs/>
        </w:rPr>
        <w:t>req.params.id</w:t>
      </w:r>
      <w:r w:rsidR="002C1251" w:rsidRPr="002C1251">
        <w:t xml:space="preserve"> in the handler function.</w:t>
      </w:r>
    </w:p>
    <w:p w14:paraId="55A61C6E" w14:textId="34C602B9" w:rsidR="00874D7D" w:rsidRDefault="006E2A28" w:rsidP="006E2A28">
      <w:r>
        <w:rPr>
          <w:b/>
          <w:bCs/>
          <w:shd w:val="clear" w:color="auto" w:fill="FFFFFF"/>
        </w:rPr>
        <w:t>Array.</w:t>
      </w:r>
      <w:r w:rsidR="002346EE">
        <w:rPr>
          <w:b/>
          <w:bCs/>
          <w:shd w:val="clear" w:color="auto" w:fill="FFFFFF"/>
        </w:rPr>
        <w:t>filter</w:t>
      </w:r>
      <w:r>
        <w:rPr>
          <w:b/>
          <w:bCs/>
          <w:shd w:val="clear" w:color="auto" w:fill="FFFFFF"/>
        </w:rPr>
        <w:t xml:space="preserve">() </w:t>
      </w:r>
      <w:r w:rsidRPr="006E2A28">
        <w:rPr>
          <w:shd w:val="clear" w:color="auto" w:fill="FFFFFF"/>
        </w:rPr>
        <w:t>method</w:t>
      </w:r>
      <w:r>
        <w:rPr>
          <w:b/>
          <w:bCs/>
          <w:shd w:val="clear" w:color="auto" w:fill="FFFFFF"/>
        </w:rPr>
        <w:t xml:space="preserve"> </w:t>
      </w:r>
      <w:r>
        <w:rPr>
          <w:shd w:val="clear" w:color="auto" w:fill="FFFFFF"/>
        </w:rPr>
        <w:t xml:space="preserve">iterates through each element of the array and returns the element that satisfies the condition. </w:t>
      </w:r>
      <w:r w:rsidR="00874D7D">
        <w:rPr>
          <w:shd w:val="clear" w:color="auto" w:fill="FFFFFF"/>
        </w:rPr>
        <w:t xml:space="preserve"> So the condition is </w:t>
      </w:r>
      <w:r w:rsidR="00874D7D" w:rsidRPr="00874D7D">
        <w:t xml:space="preserve">compares the </w:t>
      </w:r>
      <w:r w:rsidR="00874D7D" w:rsidRPr="00874D7D">
        <w:rPr>
          <w:b/>
          <w:bCs/>
        </w:rPr>
        <w:t>id</w:t>
      </w:r>
      <w:r w:rsidR="00874D7D" w:rsidRPr="00874D7D">
        <w:t xml:space="preserve"> property of each element with the value of </w:t>
      </w:r>
      <w:r w:rsidR="00874D7D" w:rsidRPr="00874D7D">
        <w:rPr>
          <w:b/>
          <w:bCs/>
        </w:rPr>
        <w:t>req.params.id</w:t>
      </w:r>
      <w:r w:rsidR="00874D7D" w:rsidRPr="00874D7D">
        <w:t>.</w:t>
      </w:r>
    </w:p>
    <w:p w14:paraId="3D521F88" w14:textId="3E9DBD75" w:rsidR="00874D7D" w:rsidRDefault="00874D7D" w:rsidP="006E2A28">
      <w:r>
        <w:t xml:space="preserve">After that we check if the </w:t>
      </w:r>
      <w:r w:rsidR="003A49B8">
        <w:rPr>
          <w:b/>
          <w:bCs/>
        </w:rPr>
        <w:t>Element</w:t>
      </w:r>
      <w:r>
        <w:rPr>
          <w:b/>
          <w:bCs/>
        </w:rPr>
        <w:t xml:space="preserve"> </w:t>
      </w:r>
      <w:r>
        <w:t xml:space="preserve">is not undefined then send it as response using </w:t>
      </w:r>
      <w:r>
        <w:rPr>
          <w:b/>
          <w:bCs/>
        </w:rPr>
        <w:t xml:space="preserve">res.send()     </w:t>
      </w:r>
      <w:r w:rsidR="003A49B8">
        <w:rPr>
          <w:b/>
          <w:bCs/>
        </w:rPr>
        <w:t xml:space="preserve">                        </w:t>
      </w:r>
      <w:r w:rsidRPr="00874D7D">
        <w:t xml:space="preserve">If </w:t>
      </w:r>
      <w:r w:rsidR="003A49B8">
        <w:rPr>
          <w:b/>
          <w:bCs/>
        </w:rPr>
        <w:t>Element</w:t>
      </w:r>
      <w:r w:rsidRPr="00874D7D">
        <w:t xml:space="preserve"> is undefined, it sends a response with a message indicating that </w:t>
      </w:r>
      <w:r w:rsidR="00F43957">
        <w:rPr>
          <w:b/>
          <w:bCs/>
        </w:rPr>
        <w:t>Not found</w:t>
      </w:r>
      <w:r w:rsidRPr="00874D7D">
        <w:t>.</w:t>
      </w:r>
    </w:p>
    <w:p w14:paraId="1ED3204B" w14:textId="708B49DF" w:rsidR="00BB48A6" w:rsidRPr="00BB48A6" w:rsidRDefault="00F43957" w:rsidP="006E2A28">
      <w:pPr>
        <w:rPr>
          <w:b/>
          <w:bCs/>
        </w:rPr>
      </w:pPr>
      <w:r w:rsidRPr="00725EFD">
        <w:rPr>
          <w:noProof/>
        </w:rPr>
        <w:drawing>
          <wp:anchor distT="0" distB="0" distL="114300" distR="114300" simplePos="0" relativeHeight="251679232" behindDoc="0" locked="0" layoutInCell="1" allowOverlap="1" wp14:anchorId="25816C3B" wp14:editId="7C42913D">
            <wp:simplePos x="0" y="0"/>
            <wp:positionH relativeFrom="margin">
              <wp:posOffset>-709613</wp:posOffset>
            </wp:positionH>
            <wp:positionV relativeFrom="paragraph">
              <wp:posOffset>309880</wp:posOffset>
            </wp:positionV>
            <wp:extent cx="2694378" cy="2800350"/>
            <wp:effectExtent l="0" t="0" r="0" b="0"/>
            <wp:wrapNone/>
            <wp:docPr id="901153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153433" name=""/>
                    <pic:cNvPicPr/>
                  </pic:nvPicPr>
                  <pic:blipFill>
                    <a:blip r:embed="rId192">
                      <a:extLst>
                        <a:ext uri="{28A0092B-C50C-407E-A947-70E740481C1C}">
                          <a14:useLocalDpi xmlns:a14="http://schemas.microsoft.com/office/drawing/2010/main" val="0"/>
                        </a:ext>
                      </a:extLst>
                    </a:blip>
                    <a:stretch>
                      <a:fillRect/>
                    </a:stretch>
                  </pic:blipFill>
                  <pic:spPr>
                    <a:xfrm>
                      <a:off x="0" y="0"/>
                      <a:ext cx="2694378" cy="2800350"/>
                    </a:xfrm>
                    <a:prstGeom prst="rect">
                      <a:avLst/>
                    </a:prstGeom>
                  </pic:spPr>
                </pic:pic>
              </a:graphicData>
            </a:graphic>
            <wp14:sizeRelH relativeFrom="page">
              <wp14:pctWidth>0</wp14:pctWidth>
            </wp14:sizeRelH>
            <wp14:sizeRelV relativeFrom="page">
              <wp14:pctHeight>0</wp14:pctHeight>
            </wp14:sizeRelV>
          </wp:anchor>
        </w:drawing>
      </w:r>
      <w:r w:rsidR="00BB48A6">
        <w:rPr>
          <w:b/>
          <w:bCs/>
        </w:rPr>
        <w:t>Below</w:t>
      </w:r>
      <w:r w:rsidR="00BB48A6" w:rsidRPr="00BB48A6">
        <w:rPr>
          <w:b/>
          <w:bCs/>
        </w:rPr>
        <w:t xml:space="preserve"> is the complete code</w:t>
      </w:r>
    </w:p>
    <w:p w14:paraId="6A34197E" w14:textId="338415A0" w:rsidR="00E80ED1" w:rsidRDefault="000E562B" w:rsidP="000E562B">
      <w:pPr>
        <w:tabs>
          <w:tab w:val="left" w:pos="3415"/>
          <w:tab w:val="center" w:pos="4513"/>
        </w:tabs>
        <w:ind w:left="3415"/>
      </w:pPr>
      <w:r>
        <w:t xml:space="preserve">So the reason for writing the </w:t>
      </w:r>
      <w:r w:rsidRPr="000E562B">
        <w:rPr>
          <w:b/>
          <w:bCs/>
        </w:rPr>
        <w:t>:id</w:t>
      </w:r>
      <w:r>
        <w:t xml:space="preserve"> like this, because we want to use </w:t>
      </w:r>
      <w:r w:rsidRPr="000E562B">
        <w:rPr>
          <w:b/>
          <w:bCs/>
        </w:rPr>
        <w:t>id</w:t>
      </w:r>
      <w:r>
        <w:t xml:space="preserve"> as a parameter that means in future we can change the value of the id</w:t>
      </w:r>
    </w:p>
    <w:p w14:paraId="37566D60" w14:textId="77777777" w:rsidR="009F10F9" w:rsidRDefault="009F10F9" w:rsidP="000E11EA">
      <w:pPr>
        <w:tabs>
          <w:tab w:val="left" w:pos="3415"/>
          <w:tab w:val="center" w:pos="4513"/>
        </w:tabs>
        <w:ind w:left="3415"/>
      </w:pPr>
    </w:p>
    <w:p w14:paraId="706453DC" w14:textId="0466A317" w:rsidR="00F82D6C" w:rsidRDefault="00F82D6C" w:rsidP="009F10F9">
      <w:pPr>
        <w:tabs>
          <w:tab w:val="left" w:pos="3415"/>
          <w:tab w:val="center" w:pos="4513"/>
        </w:tabs>
        <w:ind w:left="3415"/>
      </w:pPr>
    </w:p>
    <w:p w14:paraId="0B057BED" w14:textId="77777777" w:rsidR="00F82D6C" w:rsidRDefault="00F82D6C" w:rsidP="009F10F9">
      <w:pPr>
        <w:tabs>
          <w:tab w:val="left" w:pos="3415"/>
          <w:tab w:val="center" w:pos="4513"/>
        </w:tabs>
        <w:ind w:left="3415"/>
      </w:pPr>
    </w:p>
    <w:p w14:paraId="1994A21B" w14:textId="77777777" w:rsidR="00F82D6C" w:rsidRDefault="00F82D6C" w:rsidP="009F10F9">
      <w:pPr>
        <w:tabs>
          <w:tab w:val="left" w:pos="3415"/>
          <w:tab w:val="center" w:pos="4513"/>
        </w:tabs>
        <w:ind w:left="3415"/>
      </w:pPr>
    </w:p>
    <w:p w14:paraId="1E5DF9F7" w14:textId="77777777" w:rsidR="00F82D6C" w:rsidRDefault="00F82D6C" w:rsidP="009F10F9">
      <w:pPr>
        <w:tabs>
          <w:tab w:val="left" w:pos="3415"/>
          <w:tab w:val="center" w:pos="4513"/>
        </w:tabs>
        <w:ind w:left="3415"/>
      </w:pPr>
    </w:p>
    <w:p w14:paraId="61020FD9" w14:textId="77777777" w:rsidR="00F82D6C" w:rsidRDefault="00F82D6C" w:rsidP="009F10F9">
      <w:pPr>
        <w:tabs>
          <w:tab w:val="left" w:pos="3415"/>
          <w:tab w:val="center" w:pos="4513"/>
        </w:tabs>
        <w:ind w:left="3415"/>
      </w:pPr>
    </w:p>
    <w:p w14:paraId="1C5F8A72" w14:textId="77777777" w:rsidR="00F82D6C" w:rsidRDefault="00F82D6C" w:rsidP="009F10F9">
      <w:pPr>
        <w:tabs>
          <w:tab w:val="left" w:pos="3415"/>
          <w:tab w:val="center" w:pos="4513"/>
        </w:tabs>
        <w:ind w:left="3415"/>
      </w:pPr>
    </w:p>
    <w:p w14:paraId="27D7F004" w14:textId="77777777" w:rsidR="00F82D6C" w:rsidRDefault="00F82D6C" w:rsidP="009F10F9">
      <w:pPr>
        <w:tabs>
          <w:tab w:val="left" w:pos="3415"/>
          <w:tab w:val="center" w:pos="4513"/>
        </w:tabs>
        <w:ind w:left="3415"/>
      </w:pPr>
    </w:p>
    <w:p w14:paraId="007EF103" w14:textId="77777777" w:rsidR="006A11F5" w:rsidRDefault="006A11F5" w:rsidP="009F10F9">
      <w:pPr>
        <w:tabs>
          <w:tab w:val="left" w:pos="3415"/>
          <w:tab w:val="center" w:pos="4513"/>
        </w:tabs>
        <w:ind w:left="3415"/>
      </w:pPr>
    </w:p>
    <w:p w14:paraId="0F870C45" w14:textId="77777777" w:rsidR="00F82D6C" w:rsidRDefault="00F82D6C" w:rsidP="00F82D6C">
      <w:pPr>
        <w:tabs>
          <w:tab w:val="left" w:pos="3415"/>
          <w:tab w:val="center" w:pos="4513"/>
        </w:tabs>
      </w:pPr>
    </w:p>
    <w:p w14:paraId="015106FF" w14:textId="41ADE853" w:rsidR="009F10F9" w:rsidRPr="00F1534A" w:rsidRDefault="00AD057D" w:rsidP="00F82D6C">
      <w:pPr>
        <w:tabs>
          <w:tab w:val="left" w:pos="3415"/>
          <w:tab w:val="center" w:pos="4513"/>
        </w:tabs>
      </w:pPr>
      <w:r w:rsidRPr="00AD057D">
        <w:rPr>
          <w:noProof/>
        </w:rPr>
        <w:drawing>
          <wp:anchor distT="0" distB="0" distL="114300" distR="114300" simplePos="0" relativeHeight="251822592" behindDoc="0" locked="0" layoutInCell="1" allowOverlap="1" wp14:anchorId="56C1CD8C" wp14:editId="20AF6AAB">
            <wp:simplePos x="0" y="0"/>
            <wp:positionH relativeFrom="column">
              <wp:posOffset>-852054</wp:posOffset>
            </wp:positionH>
            <wp:positionV relativeFrom="paragraph">
              <wp:posOffset>428971</wp:posOffset>
            </wp:positionV>
            <wp:extent cx="3948545" cy="888488"/>
            <wp:effectExtent l="0" t="0" r="0" b="0"/>
            <wp:wrapNone/>
            <wp:docPr id="2077503720" name="Picture 1" descr="A computer error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503720" name="Picture 1" descr="A computer error message&#10;&#10;Description automatically generated"/>
                    <pic:cNvPicPr/>
                  </pic:nvPicPr>
                  <pic:blipFill>
                    <a:blip r:embed="rId193">
                      <a:extLst>
                        <a:ext uri="{28A0092B-C50C-407E-A947-70E740481C1C}">
                          <a14:useLocalDpi xmlns:a14="http://schemas.microsoft.com/office/drawing/2010/main" val="0"/>
                        </a:ext>
                      </a:extLst>
                    </a:blip>
                    <a:stretch>
                      <a:fillRect/>
                    </a:stretch>
                  </pic:blipFill>
                  <pic:spPr>
                    <a:xfrm>
                      <a:off x="0" y="0"/>
                      <a:ext cx="3948545" cy="888488"/>
                    </a:xfrm>
                    <a:prstGeom prst="rect">
                      <a:avLst/>
                    </a:prstGeom>
                  </pic:spPr>
                </pic:pic>
              </a:graphicData>
            </a:graphic>
            <wp14:sizeRelH relativeFrom="page">
              <wp14:pctWidth>0</wp14:pctWidth>
            </wp14:sizeRelH>
            <wp14:sizeRelV relativeFrom="page">
              <wp14:pctHeight>0</wp14:pctHeight>
            </wp14:sizeRelV>
          </wp:anchor>
        </w:drawing>
      </w:r>
      <w:r w:rsidR="009F10F9">
        <w:t>We can also define a set of easy to use start script</w:t>
      </w:r>
      <w:r w:rsidR="0058657E">
        <w:t xml:space="preserve">, this we can setup in </w:t>
      </w:r>
      <w:r w:rsidR="0058657E">
        <w:rPr>
          <w:b/>
          <w:bCs/>
        </w:rPr>
        <w:t xml:space="preserve">package.json </w:t>
      </w:r>
      <w:r w:rsidR="0058657E">
        <w:t>file</w:t>
      </w:r>
      <w:r w:rsidR="00F1534A">
        <w:t xml:space="preserve"> in the </w:t>
      </w:r>
      <w:r w:rsidR="00F1534A">
        <w:rPr>
          <w:b/>
          <w:bCs/>
        </w:rPr>
        <w:t xml:space="preserve">scripts </w:t>
      </w:r>
      <w:r w:rsidR="00F1534A">
        <w:t>section.</w:t>
      </w:r>
    </w:p>
    <w:p w14:paraId="27164D6D" w14:textId="42B65290" w:rsidR="00066F19" w:rsidRPr="00335024" w:rsidRDefault="00335024" w:rsidP="00335024">
      <w:pPr>
        <w:tabs>
          <w:tab w:val="left" w:pos="5138"/>
        </w:tabs>
        <w:ind w:left="5040"/>
        <w:rPr>
          <w:b/>
          <w:bCs/>
        </w:rPr>
      </w:pPr>
      <w:r>
        <w:tab/>
        <w:t xml:space="preserve">So now if I want to run </w:t>
      </w:r>
      <w:r>
        <w:rPr>
          <w:b/>
          <w:bCs/>
        </w:rPr>
        <w:t>index.js</w:t>
      </w:r>
      <w:r>
        <w:t xml:space="preserve"> then we  will run the command </w:t>
      </w:r>
      <w:r>
        <w:rPr>
          <w:b/>
          <w:bCs/>
        </w:rPr>
        <w:t xml:space="preserve">npm run main </w:t>
      </w:r>
      <w:r>
        <w:t xml:space="preserve">If we want to run </w:t>
      </w:r>
      <w:r>
        <w:rPr>
          <w:b/>
          <w:bCs/>
        </w:rPr>
        <w:t xml:space="preserve">server.js </w:t>
      </w:r>
      <w:r>
        <w:t xml:space="preserve">then we will run command </w:t>
      </w:r>
      <w:r>
        <w:rPr>
          <w:b/>
          <w:bCs/>
        </w:rPr>
        <w:t>npm run server</w:t>
      </w:r>
    </w:p>
    <w:p w14:paraId="5F9515D4" w14:textId="42EC43A2" w:rsidR="00066F19" w:rsidRPr="00066F19" w:rsidRDefault="00066F19" w:rsidP="00066F19"/>
    <w:p w14:paraId="1377F4B8" w14:textId="3FED123E" w:rsidR="00B714D1" w:rsidRDefault="00B44110" w:rsidP="00B65B45">
      <w:pPr>
        <w:pStyle w:val="Heading1"/>
        <w:jc w:val="center"/>
      </w:pPr>
      <w:r>
        <w:t>Middleware</w:t>
      </w:r>
    </w:p>
    <w:p w14:paraId="623B4853" w14:textId="77777777" w:rsidR="00B65B45" w:rsidRPr="00B65B45" w:rsidRDefault="00B65B45" w:rsidP="00B65B45"/>
    <w:p w14:paraId="7707527B" w14:textId="7AF8AAFB" w:rsidR="0042055B" w:rsidRDefault="005B1CA7" w:rsidP="0042055B">
      <w:pPr>
        <w:rPr>
          <w:b/>
          <w:bCs/>
        </w:rPr>
      </w:pPr>
      <w:r w:rsidRPr="005B1CA7">
        <w:t xml:space="preserve">So middleware is a function, which </w:t>
      </w:r>
      <w:r w:rsidR="00DE3F89">
        <w:t xml:space="preserve">accepts 3 parameters </w:t>
      </w:r>
      <w:r w:rsidR="00DE3F89">
        <w:rPr>
          <w:b/>
          <w:bCs/>
        </w:rPr>
        <w:t>req res</w:t>
      </w:r>
      <w:r w:rsidR="00FC072D">
        <w:rPr>
          <w:b/>
          <w:bCs/>
        </w:rPr>
        <w:t>p</w:t>
      </w:r>
      <w:r w:rsidR="00DE3F89">
        <w:rPr>
          <w:b/>
          <w:bCs/>
        </w:rPr>
        <w:t xml:space="preserve"> next</w:t>
      </w:r>
      <w:r w:rsidRPr="005B1CA7">
        <w:t>. With the help of middleware we can access the request and response and also modifies the</w:t>
      </w:r>
      <w:r>
        <w:t>m</w:t>
      </w:r>
      <w:r w:rsidRPr="005B1CA7">
        <w:t>. So middleware is used to Check authorization of an request, Add security to the request.</w:t>
      </w:r>
      <w:r>
        <w:t xml:space="preserve"> </w:t>
      </w:r>
      <w:r w:rsidRPr="005B1CA7">
        <w:t xml:space="preserve">So we can create a middleware and we can reuse that to all the routes. So while creating the middleware </w:t>
      </w:r>
      <w:r w:rsidR="0073575E">
        <w:t xml:space="preserve">it accepts </w:t>
      </w:r>
      <w:r w:rsidRPr="005B1CA7">
        <w:t xml:space="preserve"> 3 mandatory parameter </w:t>
      </w:r>
      <w:r w:rsidRPr="005B1CA7">
        <w:rPr>
          <w:b/>
          <w:bCs/>
        </w:rPr>
        <w:t>req</w:t>
      </w:r>
      <w:r w:rsidRPr="005B1CA7">
        <w:t xml:space="preserve">, </w:t>
      </w:r>
      <w:r w:rsidRPr="005B1CA7">
        <w:rPr>
          <w:b/>
          <w:bCs/>
        </w:rPr>
        <w:t>resp</w:t>
      </w:r>
      <w:r w:rsidRPr="005B1CA7">
        <w:t xml:space="preserve">, </w:t>
      </w:r>
      <w:r w:rsidRPr="005B1CA7">
        <w:rPr>
          <w:b/>
          <w:bCs/>
        </w:rPr>
        <w:t>next</w:t>
      </w:r>
      <w:r w:rsidRPr="005B1CA7">
        <w:t xml:space="preserve">. with the help of </w:t>
      </w:r>
      <w:r w:rsidRPr="005B1CA7">
        <w:rPr>
          <w:b/>
          <w:bCs/>
        </w:rPr>
        <w:t>req</w:t>
      </w:r>
      <w:r w:rsidRPr="005B1CA7">
        <w:t xml:space="preserve"> and </w:t>
      </w:r>
      <w:r w:rsidRPr="005B1CA7">
        <w:rPr>
          <w:b/>
          <w:bCs/>
        </w:rPr>
        <w:t>resp</w:t>
      </w:r>
      <w:r w:rsidRPr="005B1CA7">
        <w:t xml:space="preserve"> parameter we can modify or access the routes. And </w:t>
      </w:r>
      <w:r w:rsidRPr="005B1CA7">
        <w:rPr>
          <w:b/>
          <w:bCs/>
        </w:rPr>
        <w:t>next</w:t>
      </w:r>
      <w:r w:rsidRPr="005B1CA7">
        <w:t xml:space="preserve"> basically it is a function, so when we </w:t>
      </w:r>
      <w:r>
        <w:t>sends a request</w:t>
      </w:r>
      <w:r w:rsidRPr="005B1CA7">
        <w:t xml:space="preserve"> to </w:t>
      </w:r>
      <w:r>
        <w:t>fulfil</w:t>
      </w:r>
      <w:r w:rsidRPr="005B1CA7">
        <w:t xml:space="preserve"> </w:t>
      </w:r>
      <w:r w:rsidR="008C6F51">
        <w:t>the</w:t>
      </w:r>
      <w:r w:rsidRPr="005B1CA7">
        <w:t xml:space="preserve"> </w:t>
      </w:r>
      <w:r>
        <w:t>request</w:t>
      </w:r>
      <w:r w:rsidRPr="005B1CA7">
        <w:t xml:space="preserve"> </w:t>
      </w:r>
      <w:r w:rsidR="008C6F51">
        <w:t>the</w:t>
      </w:r>
      <w:r w:rsidRPr="005B1CA7">
        <w:t xml:space="preserve"> </w:t>
      </w:r>
      <w:r w:rsidRPr="005B1CA7">
        <w:rPr>
          <w:b/>
          <w:bCs/>
        </w:rPr>
        <w:t>next</w:t>
      </w:r>
      <w:r w:rsidRPr="005B1CA7">
        <w:t xml:space="preserve"> function helps. If we don’t call the </w:t>
      </w:r>
      <w:r w:rsidRPr="005B1CA7">
        <w:rPr>
          <w:b/>
          <w:bCs/>
        </w:rPr>
        <w:t>next</w:t>
      </w:r>
      <w:r w:rsidRPr="005B1CA7">
        <w:t xml:space="preserve"> function then the </w:t>
      </w:r>
      <w:r>
        <w:t>request</w:t>
      </w:r>
      <w:r w:rsidRPr="005B1CA7">
        <w:t xml:space="preserve"> which we </w:t>
      </w:r>
      <w:r>
        <w:t>send</w:t>
      </w:r>
      <w:r w:rsidRPr="005B1CA7">
        <w:t xml:space="preserve"> can not </w:t>
      </w:r>
      <w:r>
        <w:t xml:space="preserve">fulfilled </w:t>
      </w:r>
      <w:r w:rsidR="008C6F51">
        <w:t xml:space="preserve">rather </w:t>
      </w:r>
      <w:r>
        <w:t xml:space="preserve">it will be loading </w:t>
      </w:r>
      <w:r w:rsidR="008C6F51">
        <w:t>continuously</w:t>
      </w:r>
      <w:r w:rsidRPr="005B1CA7">
        <w:t xml:space="preserve">. So after create the middleware if we want to use that we will write the code </w:t>
      </w:r>
      <w:r w:rsidRPr="005B1CA7">
        <w:rPr>
          <w:b/>
          <w:bCs/>
        </w:rPr>
        <w:t>app.use(middleware name)</w:t>
      </w:r>
    </w:p>
    <w:p w14:paraId="3BF86166" w14:textId="025D9ADE" w:rsidR="005B1CA7" w:rsidRDefault="008C6F51" w:rsidP="0042055B">
      <w:pPr>
        <w:rPr>
          <w:b/>
          <w:bCs/>
        </w:rPr>
      </w:pPr>
      <w:r>
        <w:rPr>
          <w:noProof/>
        </w:rPr>
        <w:drawing>
          <wp:anchor distT="0" distB="0" distL="114300" distR="114300" simplePos="0" relativeHeight="251586048" behindDoc="0" locked="0" layoutInCell="1" allowOverlap="1" wp14:anchorId="5113D75E" wp14:editId="6020C3A6">
            <wp:simplePos x="0" y="0"/>
            <wp:positionH relativeFrom="margin">
              <wp:posOffset>-842961</wp:posOffset>
            </wp:positionH>
            <wp:positionV relativeFrom="paragraph">
              <wp:posOffset>-2222</wp:posOffset>
            </wp:positionV>
            <wp:extent cx="1733550" cy="1897584"/>
            <wp:effectExtent l="0" t="0" r="0" b="0"/>
            <wp:wrapNone/>
            <wp:docPr id="1754452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452960" name=""/>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1735058" cy="1899234"/>
                    </a:xfrm>
                    <a:prstGeom prst="rect">
                      <a:avLst/>
                    </a:prstGeom>
                  </pic:spPr>
                </pic:pic>
              </a:graphicData>
            </a:graphic>
            <wp14:sizeRelH relativeFrom="page">
              <wp14:pctWidth>0</wp14:pctWidth>
            </wp14:sizeRelH>
            <wp14:sizeRelV relativeFrom="page">
              <wp14:pctHeight>0</wp14:pctHeight>
            </wp14:sizeRelV>
          </wp:anchor>
        </w:drawing>
      </w:r>
      <w:r w:rsidR="00BD7E26">
        <w:rPr>
          <w:noProof/>
        </w:rPr>
        <w:drawing>
          <wp:anchor distT="0" distB="0" distL="114300" distR="114300" simplePos="0" relativeHeight="251588096" behindDoc="0" locked="0" layoutInCell="1" allowOverlap="1" wp14:anchorId="7AB4FE92" wp14:editId="4B4EF998">
            <wp:simplePos x="0" y="0"/>
            <wp:positionH relativeFrom="column">
              <wp:posOffset>1066801</wp:posOffset>
            </wp:positionH>
            <wp:positionV relativeFrom="paragraph">
              <wp:posOffset>13426</wp:posOffset>
            </wp:positionV>
            <wp:extent cx="1638300" cy="328775"/>
            <wp:effectExtent l="0" t="0" r="0" b="0"/>
            <wp:wrapNone/>
            <wp:docPr id="1627148495" name="Picture 1" descr="A computer screen with a green rectangle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148495" name="Picture 1" descr="A computer screen with a green rectangle and white text&#10;&#10;Description automatically generated"/>
                    <pic:cNvPicPr/>
                  </pic:nvPicPr>
                  <pic:blipFill>
                    <a:blip r:embed="rId195">
                      <a:extLst>
                        <a:ext uri="{28A0092B-C50C-407E-A947-70E740481C1C}">
                          <a14:useLocalDpi xmlns:a14="http://schemas.microsoft.com/office/drawing/2010/main" val="0"/>
                        </a:ext>
                      </a:extLst>
                    </a:blip>
                    <a:stretch>
                      <a:fillRect/>
                    </a:stretch>
                  </pic:blipFill>
                  <pic:spPr>
                    <a:xfrm>
                      <a:off x="0" y="0"/>
                      <a:ext cx="1650566" cy="331237"/>
                    </a:xfrm>
                    <a:prstGeom prst="rect">
                      <a:avLst/>
                    </a:prstGeom>
                  </pic:spPr>
                </pic:pic>
              </a:graphicData>
            </a:graphic>
            <wp14:sizeRelH relativeFrom="page">
              <wp14:pctWidth>0</wp14:pctWidth>
            </wp14:sizeRelH>
            <wp14:sizeRelV relativeFrom="page">
              <wp14:pctHeight>0</wp14:pctHeight>
            </wp14:sizeRelV>
          </wp:anchor>
        </w:drawing>
      </w:r>
    </w:p>
    <w:p w14:paraId="19BC6D52" w14:textId="554A340A" w:rsidR="005B1CA7" w:rsidRDefault="00BD7E26" w:rsidP="0042055B">
      <w:pPr>
        <w:rPr>
          <w:b/>
          <w:bCs/>
        </w:rPr>
      </w:pPr>
      <w:r>
        <w:rPr>
          <w:b/>
          <w:bCs/>
        </w:rPr>
        <w:tab/>
      </w:r>
      <w:r>
        <w:rPr>
          <w:b/>
          <w:bCs/>
        </w:rPr>
        <w:tab/>
      </w:r>
    </w:p>
    <w:p w14:paraId="1D740E26" w14:textId="3440802D" w:rsidR="00BD7E26" w:rsidRPr="008C6F51" w:rsidRDefault="00BD7E26" w:rsidP="008C6F51">
      <w:pPr>
        <w:ind w:left="1536"/>
      </w:pPr>
      <w:r>
        <w:t>So here as you can see the request are</w:t>
      </w:r>
      <w:r w:rsidR="008C6F51">
        <w:t xml:space="preserve"> not executed rather it is </w:t>
      </w:r>
      <w:r>
        <w:t xml:space="preserve"> loading because we </w:t>
      </w:r>
      <w:r w:rsidR="008C6F51">
        <w:t xml:space="preserve">  </w:t>
      </w:r>
      <w:r>
        <w:t xml:space="preserve">did not call the </w:t>
      </w:r>
      <w:r>
        <w:rPr>
          <w:b/>
          <w:bCs/>
        </w:rPr>
        <w:t>next()</w:t>
      </w:r>
      <w:r w:rsidR="008C6F51">
        <w:rPr>
          <w:b/>
          <w:bCs/>
        </w:rPr>
        <w:t xml:space="preserve"> </w:t>
      </w:r>
      <w:r w:rsidR="008C6F51">
        <w:t>function.</w:t>
      </w:r>
    </w:p>
    <w:p w14:paraId="7F55EE85" w14:textId="3B47E937" w:rsidR="005B1CA7" w:rsidRDefault="005B1CA7" w:rsidP="0042055B">
      <w:pPr>
        <w:rPr>
          <w:b/>
          <w:bCs/>
        </w:rPr>
      </w:pPr>
    </w:p>
    <w:p w14:paraId="56A77357" w14:textId="19A116DC" w:rsidR="005B1CA7" w:rsidRDefault="005B1CA7" w:rsidP="0042055B">
      <w:pPr>
        <w:rPr>
          <w:b/>
          <w:bCs/>
        </w:rPr>
      </w:pPr>
    </w:p>
    <w:p w14:paraId="442FAB36" w14:textId="32CF46C8" w:rsidR="005B1CA7" w:rsidRDefault="005B1CA7" w:rsidP="0042055B">
      <w:pPr>
        <w:rPr>
          <w:b/>
          <w:bCs/>
        </w:rPr>
      </w:pPr>
    </w:p>
    <w:p w14:paraId="3104E1ED" w14:textId="0D76498D" w:rsidR="00051621" w:rsidRDefault="00051621" w:rsidP="0042055B">
      <w:pPr>
        <w:rPr>
          <w:b/>
          <w:bCs/>
        </w:rPr>
      </w:pPr>
    </w:p>
    <w:p w14:paraId="5AAAC2CF" w14:textId="50BBEBFF" w:rsidR="00051621" w:rsidRDefault="00051621" w:rsidP="00051621">
      <w:pPr>
        <w:pStyle w:val="Heading1"/>
      </w:pPr>
      <w:r>
        <w:t>Give a real example of middle</w:t>
      </w:r>
      <w:r w:rsidR="00F004FC">
        <w:t>ware</w:t>
      </w:r>
      <w:r>
        <w:t>: If user age has 1</w:t>
      </w:r>
      <w:r w:rsidR="00F004FC">
        <w:t>8</w:t>
      </w:r>
      <w:r>
        <w:t xml:space="preserve"> or above then only access the page otherwise  not.</w:t>
      </w:r>
    </w:p>
    <w:p w14:paraId="27FA1960" w14:textId="3F660284" w:rsidR="00CB4DD2" w:rsidRPr="00CB4DD2" w:rsidRDefault="0098315D" w:rsidP="00CB4DD2">
      <w:r w:rsidRPr="00CF56ED">
        <w:rPr>
          <w:noProof/>
        </w:rPr>
        <w:drawing>
          <wp:anchor distT="0" distB="0" distL="114300" distR="114300" simplePos="0" relativeHeight="251683328" behindDoc="0" locked="0" layoutInCell="1" allowOverlap="1" wp14:anchorId="5DD6BC38" wp14:editId="326BDA9D">
            <wp:simplePos x="0" y="0"/>
            <wp:positionH relativeFrom="margin">
              <wp:posOffset>-842962</wp:posOffset>
            </wp:positionH>
            <wp:positionV relativeFrom="paragraph">
              <wp:posOffset>152718</wp:posOffset>
            </wp:positionV>
            <wp:extent cx="2193382" cy="2457450"/>
            <wp:effectExtent l="0" t="0" r="0" b="0"/>
            <wp:wrapNone/>
            <wp:docPr id="629122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122867" name=""/>
                    <pic:cNvPicPr/>
                  </pic:nvPicPr>
                  <pic:blipFill>
                    <a:blip r:embed="rId196">
                      <a:extLst>
                        <a:ext uri="{28A0092B-C50C-407E-A947-70E740481C1C}">
                          <a14:useLocalDpi xmlns:a14="http://schemas.microsoft.com/office/drawing/2010/main" val="0"/>
                        </a:ext>
                      </a:extLst>
                    </a:blip>
                    <a:stretch>
                      <a:fillRect/>
                    </a:stretch>
                  </pic:blipFill>
                  <pic:spPr>
                    <a:xfrm>
                      <a:off x="0" y="0"/>
                      <a:ext cx="2194838" cy="2459081"/>
                    </a:xfrm>
                    <a:prstGeom prst="rect">
                      <a:avLst/>
                    </a:prstGeom>
                  </pic:spPr>
                </pic:pic>
              </a:graphicData>
            </a:graphic>
            <wp14:sizeRelH relativeFrom="page">
              <wp14:pctWidth>0</wp14:pctWidth>
            </wp14:sizeRelH>
            <wp14:sizeRelV relativeFrom="page">
              <wp14:pctHeight>0</wp14:pctHeight>
            </wp14:sizeRelV>
          </wp:anchor>
        </w:drawing>
      </w:r>
      <w:r w:rsidR="00F74F5D" w:rsidRPr="00F74F5D">
        <w:rPr>
          <w:b/>
          <w:bCs/>
          <w:noProof/>
        </w:rPr>
        <w:drawing>
          <wp:anchor distT="0" distB="0" distL="114300" distR="114300" simplePos="0" relativeHeight="251667968" behindDoc="0" locked="0" layoutInCell="1" allowOverlap="1" wp14:anchorId="489C4B3E" wp14:editId="29906490">
            <wp:simplePos x="0" y="0"/>
            <wp:positionH relativeFrom="column">
              <wp:posOffset>3864430</wp:posOffset>
            </wp:positionH>
            <wp:positionV relativeFrom="paragraph">
              <wp:posOffset>107587</wp:posOffset>
            </wp:positionV>
            <wp:extent cx="1872342" cy="855085"/>
            <wp:effectExtent l="190500" t="190500" r="166370" b="173990"/>
            <wp:wrapNone/>
            <wp:docPr id="18552623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262301" name="Picture 1" descr="A screenshot of a computer&#10;&#10;Description automatically generated"/>
                    <pic:cNvPicPr/>
                  </pic:nvPicPr>
                  <pic:blipFill>
                    <a:blip r:embed="rId197">
                      <a:extLst>
                        <a:ext uri="{28A0092B-C50C-407E-A947-70E740481C1C}">
                          <a14:useLocalDpi xmlns:a14="http://schemas.microsoft.com/office/drawing/2010/main" val="0"/>
                        </a:ext>
                      </a:extLst>
                    </a:blip>
                    <a:stretch>
                      <a:fillRect/>
                    </a:stretch>
                  </pic:blipFill>
                  <pic:spPr>
                    <a:xfrm>
                      <a:off x="0" y="0"/>
                      <a:ext cx="1885102" cy="860913"/>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CB4DD2" w:rsidRPr="00CB4DD2">
        <w:rPr>
          <w:noProof/>
        </w:rPr>
        <w:drawing>
          <wp:anchor distT="0" distB="0" distL="114300" distR="114300" simplePos="0" relativeHeight="251578880" behindDoc="0" locked="0" layoutInCell="1" allowOverlap="1" wp14:anchorId="21FA49D6" wp14:editId="2FA0839F">
            <wp:simplePos x="0" y="0"/>
            <wp:positionH relativeFrom="column">
              <wp:posOffset>1485900</wp:posOffset>
            </wp:positionH>
            <wp:positionV relativeFrom="paragraph">
              <wp:posOffset>102779</wp:posOffset>
            </wp:positionV>
            <wp:extent cx="2193471" cy="903600"/>
            <wp:effectExtent l="190500" t="190500" r="168910" b="163830"/>
            <wp:wrapNone/>
            <wp:docPr id="3980823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082381" name="Picture 1" descr="A screenshot of a computer&#10;&#10;Description automatically generated"/>
                    <pic:cNvPicPr/>
                  </pic:nvPicPr>
                  <pic:blipFill>
                    <a:blip r:embed="rId198">
                      <a:extLst>
                        <a:ext uri="{28A0092B-C50C-407E-A947-70E740481C1C}">
                          <a14:useLocalDpi xmlns:a14="http://schemas.microsoft.com/office/drawing/2010/main" val="0"/>
                        </a:ext>
                      </a:extLst>
                    </a:blip>
                    <a:stretch>
                      <a:fillRect/>
                    </a:stretch>
                  </pic:blipFill>
                  <pic:spPr>
                    <a:xfrm>
                      <a:off x="0" y="0"/>
                      <a:ext cx="2193471" cy="90360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14:paraId="5222A2E6" w14:textId="03CECB32" w:rsidR="005B1CA7" w:rsidRDefault="005B1CA7" w:rsidP="0042055B">
      <w:pPr>
        <w:rPr>
          <w:b/>
          <w:bCs/>
        </w:rPr>
      </w:pPr>
    </w:p>
    <w:p w14:paraId="71706D15" w14:textId="77777777" w:rsidR="005B1CA7" w:rsidRDefault="005B1CA7" w:rsidP="0042055B">
      <w:pPr>
        <w:rPr>
          <w:b/>
          <w:bCs/>
        </w:rPr>
      </w:pPr>
    </w:p>
    <w:p w14:paraId="35A0B8AB" w14:textId="7B10E799" w:rsidR="005B1CA7" w:rsidRDefault="005B1CA7" w:rsidP="0042055B">
      <w:pPr>
        <w:rPr>
          <w:b/>
          <w:bCs/>
        </w:rPr>
      </w:pPr>
    </w:p>
    <w:p w14:paraId="371C1F2C" w14:textId="57F73E33" w:rsidR="005B1CA7" w:rsidRDefault="00F74F5D" w:rsidP="0042055B">
      <w:pPr>
        <w:rPr>
          <w:b/>
          <w:bCs/>
        </w:rPr>
      </w:pPr>
      <w:r w:rsidRPr="00DB2A74">
        <w:rPr>
          <w:noProof/>
        </w:rPr>
        <w:drawing>
          <wp:anchor distT="0" distB="0" distL="114300" distR="114300" simplePos="0" relativeHeight="251752960" behindDoc="0" locked="0" layoutInCell="1" allowOverlap="1" wp14:anchorId="69ABCD41" wp14:editId="3A452236">
            <wp:simplePos x="0" y="0"/>
            <wp:positionH relativeFrom="column">
              <wp:posOffset>1453243</wp:posOffset>
            </wp:positionH>
            <wp:positionV relativeFrom="paragraph">
              <wp:posOffset>26579</wp:posOffset>
            </wp:positionV>
            <wp:extent cx="2225947" cy="985481"/>
            <wp:effectExtent l="190500" t="190500" r="174625" b="177165"/>
            <wp:wrapNone/>
            <wp:docPr id="16753867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386755" name="Picture 1" descr="A screenshot of a computer&#10;&#10;Description automatically generated"/>
                    <pic:cNvPicPr/>
                  </pic:nvPicPr>
                  <pic:blipFill>
                    <a:blip r:embed="rId199">
                      <a:extLst>
                        <a:ext uri="{28A0092B-C50C-407E-A947-70E740481C1C}">
                          <a14:useLocalDpi xmlns:a14="http://schemas.microsoft.com/office/drawing/2010/main" val="0"/>
                        </a:ext>
                      </a:extLst>
                    </a:blip>
                    <a:stretch>
                      <a:fillRect/>
                    </a:stretch>
                  </pic:blipFill>
                  <pic:spPr>
                    <a:xfrm>
                      <a:off x="0" y="0"/>
                      <a:ext cx="2241650" cy="992433"/>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14:paraId="19C31D6B" w14:textId="102AE09A" w:rsidR="00CB4DD2" w:rsidRDefault="00CB4DD2" w:rsidP="0042055B">
      <w:pPr>
        <w:rPr>
          <w:b/>
          <w:bCs/>
        </w:rPr>
      </w:pPr>
    </w:p>
    <w:p w14:paraId="79BDF991" w14:textId="77777777" w:rsidR="005B1CA7" w:rsidRDefault="005B1CA7" w:rsidP="0042055B"/>
    <w:p w14:paraId="2C432259" w14:textId="635E4E56" w:rsidR="00CB4DD2" w:rsidRPr="00197234" w:rsidRDefault="00197234" w:rsidP="0042055B">
      <w:pPr>
        <w:rPr>
          <w:b/>
          <w:bCs/>
          <w:color w:val="FF0000"/>
        </w:rPr>
      </w:pPr>
      <w:r w:rsidRPr="00197234">
        <w:rPr>
          <w:b/>
          <w:bCs/>
          <w:color w:val="FF0000"/>
        </w:rPr>
        <w:lastRenderedPageBreak/>
        <w:t>[NR]</w:t>
      </w:r>
    </w:p>
    <w:p w14:paraId="3C30D7AE" w14:textId="4BD642EA" w:rsidR="00066F19" w:rsidRDefault="007A68AA" w:rsidP="00536B30">
      <w:pPr>
        <w:tabs>
          <w:tab w:val="left" w:pos="2433"/>
        </w:tabs>
        <w:ind w:left="2433"/>
      </w:pPr>
      <w:r w:rsidRPr="00DB2A74">
        <w:rPr>
          <w:noProof/>
        </w:rPr>
        <w:drawing>
          <wp:anchor distT="0" distB="0" distL="114300" distR="114300" simplePos="0" relativeHeight="251857408" behindDoc="0" locked="0" layoutInCell="1" allowOverlap="1" wp14:anchorId="75D1E19F" wp14:editId="6EDBBB33">
            <wp:simplePos x="0" y="0"/>
            <wp:positionH relativeFrom="column">
              <wp:posOffset>-587829</wp:posOffset>
            </wp:positionH>
            <wp:positionV relativeFrom="paragraph">
              <wp:posOffset>-5443</wp:posOffset>
            </wp:positionV>
            <wp:extent cx="1872343" cy="839659"/>
            <wp:effectExtent l="0" t="0" r="0" b="0"/>
            <wp:wrapNone/>
            <wp:docPr id="146024822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248221" name="Picture 1" descr="A screen shot of a computer code&#10;&#10;Description automatically generated"/>
                    <pic:cNvPicPr/>
                  </pic:nvPicPr>
                  <pic:blipFill>
                    <a:blip r:embed="rId200">
                      <a:extLst>
                        <a:ext uri="{28A0092B-C50C-407E-A947-70E740481C1C}">
                          <a14:useLocalDpi xmlns:a14="http://schemas.microsoft.com/office/drawing/2010/main" val="0"/>
                        </a:ext>
                      </a:extLst>
                    </a:blip>
                    <a:stretch>
                      <a:fillRect/>
                    </a:stretch>
                  </pic:blipFill>
                  <pic:spPr>
                    <a:xfrm>
                      <a:off x="0" y="0"/>
                      <a:ext cx="1872343" cy="839659"/>
                    </a:xfrm>
                    <a:prstGeom prst="rect">
                      <a:avLst/>
                    </a:prstGeom>
                  </pic:spPr>
                </pic:pic>
              </a:graphicData>
            </a:graphic>
            <wp14:sizeRelH relativeFrom="page">
              <wp14:pctWidth>0</wp14:pctWidth>
            </wp14:sizeRelH>
            <wp14:sizeRelV relativeFrom="page">
              <wp14:pctHeight>0</wp14:pctHeight>
            </wp14:sizeRelV>
          </wp:anchor>
        </w:drawing>
      </w:r>
      <w:r w:rsidR="0042055B">
        <w:t>So here we are creating a post request</w:t>
      </w:r>
      <w:r w:rsidR="00536B30">
        <w:t xml:space="preserve"> sent to the </w:t>
      </w:r>
      <w:r w:rsidR="00536B30">
        <w:rPr>
          <w:b/>
          <w:bCs/>
        </w:rPr>
        <w:t xml:space="preserve">/vendors </w:t>
      </w:r>
      <w:r w:rsidR="00536B30">
        <w:t>endpoint. So  whatever post request body we will pass that will show as response.</w:t>
      </w:r>
      <w:r w:rsidR="00FC58C9">
        <w:t xml:space="preserve"> So now I want to pass Json as post request body but it will not because express don’t  allow the Json request body. </w:t>
      </w:r>
    </w:p>
    <w:p w14:paraId="531834E4" w14:textId="77777777" w:rsidR="00FC58C9" w:rsidRDefault="00FC58C9" w:rsidP="00536B30">
      <w:pPr>
        <w:tabs>
          <w:tab w:val="left" w:pos="2433"/>
        </w:tabs>
        <w:ind w:left="2433"/>
      </w:pPr>
    </w:p>
    <w:p w14:paraId="45E056BA" w14:textId="54D16739" w:rsidR="00B23173" w:rsidRDefault="00FC58C9" w:rsidP="00FC58C9">
      <w:pPr>
        <w:tabs>
          <w:tab w:val="left" w:pos="2433"/>
        </w:tabs>
        <w:jc w:val="both"/>
      </w:pPr>
      <w:r>
        <w:t xml:space="preserve">So for that I will use a middleware for the Express, to tell that if we pass the Json as a post request express  need to allow the </w:t>
      </w:r>
      <w:r w:rsidR="009E6716">
        <w:t>Json also.</w:t>
      </w:r>
      <w:r w:rsidR="00B23173">
        <w:t xml:space="preserve"> So we google it and found a middleware name </w:t>
      </w:r>
      <w:r w:rsidR="00B23173">
        <w:rPr>
          <w:b/>
          <w:bCs/>
        </w:rPr>
        <w:t>express.json()</w:t>
      </w:r>
      <w:r w:rsidR="00B23173">
        <w:t xml:space="preserve"> </w:t>
      </w:r>
    </w:p>
    <w:p w14:paraId="544BEECD" w14:textId="706B8653" w:rsidR="00B23173" w:rsidRDefault="00B23173" w:rsidP="00FC58C9">
      <w:pPr>
        <w:tabs>
          <w:tab w:val="left" w:pos="2433"/>
        </w:tabs>
        <w:jc w:val="both"/>
      </w:pPr>
      <w:r>
        <w:rPr>
          <w:b/>
          <w:bCs/>
        </w:rPr>
        <w:t xml:space="preserve">Express.json() </w:t>
      </w:r>
      <w:r>
        <w:t>: So this middleware parse the incoming request with JSON payload</w:t>
      </w:r>
      <w:r w:rsidR="007F3DB7">
        <w:t>s.</w:t>
      </w:r>
    </w:p>
    <w:p w14:paraId="50C85781" w14:textId="7F648DD9" w:rsidR="00BC0006" w:rsidRDefault="00BC0006" w:rsidP="00FC58C9">
      <w:pPr>
        <w:tabs>
          <w:tab w:val="left" w:pos="2433"/>
        </w:tabs>
        <w:jc w:val="both"/>
        <w:rPr>
          <w:rFonts w:ascii="Consolas" w:hAnsi="Consolas"/>
          <w:color w:val="000000"/>
          <w:spacing w:val="2"/>
          <w:shd w:val="clear" w:color="auto" w:fill="FFFFFF"/>
        </w:rPr>
      </w:pPr>
      <w:r>
        <w:t xml:space="preserve">To use this middleware the code will be </w:t>
      </w:r>
      <w:r>
        <w:rPr>
          <w:rFonts w:ascii="Consolas" w:hAnsi="Consolas"/>
          <w:color w:val="000000"/>
          <w:spacing w:val="2"/>
          <w:shd w:val="clear" w:color="auto" w:fill="FFFFFF"/>
        </w:rPr>
        <w:t>app.use(express.json());</w:t>
      </w:r>
    </w:p>
    <w:p w14:paraId="26DA913C" w14:textId="7045605D" w:rsidR="00AD7302" w:rsidRDefault="00AD7302" w:rsidP="00FC58C9">
      <w:pPr>
        <w:tabs>
          <w:tab w:val="left" w:pos="2433"/>
        </w:tabs>
        <w:jc w:val="both"/>
        <w:rPr>
          <w:rFonts w:ascii="Consolas" w:hAnsi="Consolas"/>
          <w:color w:val="000000"/>
          <w:spacing w:val="2"/>
          <w:shd w:val="clear" w:color="auto" w:fill="FFFFFF"/>
        </w:rPr>
      </w:pPr>
    </w:p>
    <w:p w14:paraId="3D7EF4B3" w14:textId="557122B3" w:rsidR="00AD7302" w:rsidRDefault="00AD7302" w:rsidP="00FC58C9">
      <w:pPr>
        <w:tabs>
          <w:tab w:val="left" w:pos="2433"/>
        </w:tabs>
        <w:jc w:val="both"/>
        <w:rPr>
          <w:noProof/>
        </w:rPr>
      </w:pPr>
      <w:r w:rsidRPr="00AD7302">
        <w:rPr>
          <w:rFonts w:cstheme="minorHAnsi"/>
          <w:color w:val="000000"/>
          <w:spacing w:val="2"/>
          <w:shd w:val="clear" w:color="auto" w:fill="FFFFFF"/>
        </w:rPr>
        <w:t>So now a</w:t>
      </w:r>
      <w:r>
        <w:rPr>
          <w:rFonts w:cstheme="minorHAnsi"/>
          <w:color w:val="000000"/>
          <w:spacing w:val="2"/>
          <w:shd w:val="clear" w:color="auto" w:fill="FFFFFF"/>
        </w:rPr>
        <w:t>fter adding this middleware, we will be able to post the Json request.</w:t>
      </w:r>
      <w:r w:rsidR="00D00BC5" w:rsidRPr="00D00BC5">
        <w:rPr>
          <w:noProof/>
        </w:rPr>
        <w:t xml:space="preserve"> </w:t>
      </w:r>
      <w:r w:rsidR="00A85BDE">
        <w:rPr>
          <w:noProof/>
        </w:rPr>
        <w:t xml:space="preserve"> So we will validate the post request in the Postman.</w:t>
      </w:r>
    </w:p>
    <w:p w14:paraId="5935AF0A" w14:textId="3808F636" w:rsidR="0025401B" w:rsidRDefault="007A68AA" w:rsidP="00FC58C9">
      <w:pPr>
        <w:tabs>
          <w:tab w:val="left" w:pos="2433"/>
        </w:tabs>
        <w:jc w:val="both"/>
        <w:rPr>
          <w:noProof/>
        </w:rPr>
      </w:pPr>
      <w:r w:rsidRPr="00D00BC5">
        <w:rPr>
          <w:rFonts w:cstheme="minorHAnsi"/>
          <w:noProof/>
          <w:color w:val="000000"/>
          <w:spacing w:val="2"/>
          <w:shd w:val="clear" w:color="auto" w:fill="FFFFFF"/>
        </w:rPr>
        <w:drawing>
          <wp:anchor distT="0" distB="0" distL="114300" distR="114300" simplePos="0" relativeHeight="251762176" behindDoc="0" locked="0" layoutInCell="1" allowOverlap="1" wp14:anchorId="28E4B66A" wp14:editId="159D9113">
            <wp:simplePos x="0" y="0"/>
            <wp:positionH relativeFrom="column">
              <wp:posOffset>-496207</wp:posOffset>
            </wp:positionH>
            <wp:positionV relativeFrom="paragraph">
              <wp:posOffset>10614</wp:posOffset>
            </wp:positionV>
            <wp:extent cx="5731510" cy="2275205"/>
            <wp:effectExtent l="0" t="0" r="0" b="0"/>
            <wp:wrapNone/>
            <wp:docPr id="188860934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609349" name="Picture 1" descr="A screen shot of a computer code&#10;&#10;Description automatically generated"/>
                    <pic:cNvPicPr/>
                  </pic:nvPicPr>
                  <pic:blipFill>
                    <a:blip r:embed="rId201">
                      <a:extLst>
                        <a:ext uri="{28A0092B-C50C-407E-A947-70E740481C1C}">
                          <a14:useLocalDpi xmlns:a14="http://schemas.microsoft.com/office/drawing/2010/main" val="0"/>
                        </a:ext>
                      </a:extLst>
                    </a:blip>
                    <a:stretch>
                      <a:fillRect/>
                    </a:stretch>
                  </pic:blipFill>
                  <pic:spPr>
                    <a:xfrm>
                      <a:off x="0" y="0"/>
                      <a:ext cx="5731510" cy="2275205"/>
                    </a:xfrm>
                    <a:prstGeom prst="rect">
                      <a:avLst/>
                    </a:prstGeom>
                  </pic:spPr>
                </pic:pic>
              </a:graphicData>
            </a:graphic>
            <wp14:sizeRelH relativeFrom="page">
              <wp14:pctWidth>0</wp14:pctWidth>
            </wp14:sizeRelH>
            <wp14:sizeRelV relativeFrom="page">
              <wp14:pctHeight>0</wp14:pctHeight>
            </wp14:sizeRelV>
          </wp:anchor>
        </w:drawing>
      </w:r>
      <w:r>
        <w:rPr>
          <w:rFonts w:cstheme="minorHAnsi"/>
          <w:noProof/>
          <w:color w:val="000000"/>
          <w:spacing w:val="2"/>
          <w:shd w:val="clear" w:color="auto" w:fill="FFFFFF"/>
        </w:rPr>
        <w:t>Z`</w:t>
      </w:r>
    </w:p>
    <w:p w14:paraId="522929FF" w14:textId="77777777" w:rsidR="0025401B" w:rsidRDefault="0025401B" w:rsidP="00FC58C9">
      <w:pPr>
        <w:tabs>
          <w:tab w:val="left" w:pos="2433"/>
        </w:tabs>
        <w:jc w:val="both"/>
        <w:rPr>
          <w:noProof/>
        </w:rPr>
      </w:pPr>
    </w:p>
    <w:p w14:paraId="0C156CD8" w14:textId="77777777" w:rsidR="0025401B" w:rsidRDefault="0025401B" w:rsidP="00FC58C9">
      <w:pPr>
        <w:tabs>
          <w:tab w:val="left" w:pos="2433"/>
        </w:tabs>
        <w:jc w:val="both"/>
        <w:rPr>
          <w:noProof/>
        </w:rPr>
      </w:pPr>
    </w:p>
    <w:p w14:paraId="0B901B01" w14:textId="77777777" w:rsidR="0025401B" w:rsidRDefault="0025401B" w:rsidP="00FC58C9">
      <w:pPr>
        <w:tabs>
          <w:tab w:val="left" w:pos="2433"/>
        </w:tabs>
        <w:jc w:val="both"/>
        <w:rPr>
          <w:noProof/>
        </w:rPr>
      </w:pPr>
    </w:p>
    <w:p w14:paraId="75DCBDDC" w14:textId="77777777" w:rsidR="0025401B" w:rsidRDefault="0025401B" w:rsidP="00FC58C9">
      <w:pPr>
        <w:tabs>
          <w:tab w:val="left" w:pos="2433"/>
        </w:tabs>
        <w:jc w:val="both"/>
        <w:rPr>
          <w:noProof/>
        </w:rPr>
      </w:pPr>
    </w:p>
    <w:p w14:paraId="4F3DBF1A" w14:textId="77777777" w:rsidR="0025401B" w:rsidRDefault="0025401B" w:rsidP="00FC58C9">
      <w:pPr>
        <w:tabs>
          <w:tab w:val="left" w:pos="2433"/>
        </w:tabs>
        <w:jc w:val="both"/>
        <w:rPr>
          <w:noProof/>
        </w:rPr>
      </w:pPr>
    </w:p>
    <w:p w14:paraId="0E1445D8" w14:textId="77777777" w:rsidR="00FA4CEC" w:rsidRDefault="00FA4CEC" w:rsidP="00862E96">
      <w:pPr>
        <w:pStyle w:val="Heading1"/>
        <w:jc w:val="center"/>
      </w:pPr>
    </w:p>
    <w:p w14:paraId="2CBA7B06" w14:textId="77777777" w:rsidR="00FA4CEC" w:rsidRDefault="00FA4CEC" w:rsidP="00862E96">
      <w:pPr>
        <w:pStyle w:val="Heading1"/>
        <w:jc w:val="center"/>
      </w:pPr>
    </w:p>
    <w:p w14:paraId="093ECA92" w14:textId="77777777" w:rsidR="00FA4CEC" w:rsidRDefault="00FA4CEC" w:rsidP="00862E96">
      <w:pPr>
        <w:pStyle w:val="Heading1"/>
        <w:jc w:val="center"/>
      </w:pPr>
    </w:p>
    <w:p w14:paraId="6C4D952A" w14:textId="77777777" w:rsidR="00FA4CEC" w:rsidRDefault="00FA4CEC" w:rsidP="00862E96">
      <w:pPr>
        <w:pStyle w:val="Heading1"/>
        <w:jc w:val="center"/>
      </w:pPr>
    </w:p>
    <w:p w14:paraId="48E02008" w14:textId="77777777" w:rsidR="00FA4CEC" w:rsidRDefault="00FA4CEC" w:rsidP="00862E96">
      <w:pPr>
        <w:pStyle w:val="Heading1"/>
        <w:jc w:val="center"/>
      </w:pPr>
    </w:p>
    <w:p w14:paraId="1403F44E" w14:textId="77777777" w:rsidR="00FA4CEC" w:rsidRDefault="00FA4CEC" w:rsidP="00862E96">
      <w:pPr>
        <w:pStyle w:val="Heading1"/>
        <w:jc w:val="center"/>
      </w:pPr>
    </w:p>
    <w:p w14:paraId="3FFE47FA" w14:textId="77777777" w:rsidR="00FA4CEC" w:rsidRDefault="00FA4CEC" w:rsidP="00862E96">
      <w:pPr>
        <w:pStyle w:val="Heading1"/>
        <w:jc w:val="center"/>
      </w:pPr>
    </w:p>
    <w:p w14:paraId="28395B52" w14:textId="77777777" w:rsidR="00FA4CEC" w:rsidRDefault="00FA4CEC" w:rsidP="00FA4CEC">
      <w:pPr>
        <w:pStyle w:val="Heading1"/>
      </w:pPr>
    </w:p>
    <w:p w14:paraId="7B9FB67C" w14:textId="77777777" w:rsidR="00FA4CEC" w:rsidRDefault="00FA4CEC" w:rsidP="00FA4CEC"/>
    <w:p w14:paraId="6632B572" w14:textId="77777777" w:rsidR="00FA4CEC" w:rsidRDefault="00FA4CEC" w:rsidP="00FA4CEC"/>
    <w:p w14:paraId="21290509" w14:textId="77777777" w:rsidR="00FA4CEC" w:rsidRPr="00FA4CEC" w:rsidRDefault="00FA4CEC" w:rsidP="00FA4CEC"/>
    <w:p w14:paraId="392AD188" w14:textId="10264BDF" w:rsidR="0025401B" w:rsidRDefault="00862E96" w:rsidP="00862E96">
      <w:pPr>
        <w:pStyle w:val="Heading1"/>
        <w:jc w:val="center"/>
      </w:pPr>
      <w:r>
        <w:lastRenderedPageBreak/>
        <w:t>How to debug in Node Js</w:t>
      </w:r>
    </w:p>
    <w:p w14:paraId="505E79D3" w14:textId="1B06ED6A" w:rsidR="00862E96" w:rsidRDefault="00D546E5" w:rsidP="00862E96">
      <w:r w:rsidRPr="00D546E5">
        <w:rPr>
          <w:noProof/>
        </w:rPr>
        <w:drawing>
          <wp:anchor distT="0" distB="0" distL="114300" distR="114300" simplePos="0" relativeHeight="251476480" behindDoc="0" locked="0" layoutInCell="1" allowOverlap="1" wp14:anchorId="031758DB" wp14:editId="0BA3A9B9">
            <wp:simplePos x="0" y="0"/>
            <wp:positionH relativeFrom="column">
              <wp:posOffset>3361599</wp:posOffset>
            </wp:positionH>
            <wp:positionV relativeFrom="paragraph">
              <wp:posOffset>255723</wp:posOffset>
            </wp:positionV>
            <wp:extent cx="1781175" cy="285750"/>
            <wp:effectExtent l="190500" t="190500" r="180975" b="171450"/>
            <wp:wrapNone/>
            <wp:docPr id="16222834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283430" name=""/>
                    <pic:cNvPicPr/>
                  </pic:nvPicPr>
                  <pic:blipFill>
                    <a:blip r:embed="rId202">
                      <a:extLst>
                        <a:ext uri="{28A0092B-C50C-407E-A947-70E740481C1C}">
                          <a14:useLocalDpi xmlns:a14="http://schemas.microsoft.com/office/drawing/2010/main" val="0"/>
                        </a:ext>
                      </a:extLst>
                    </a:blip>
                    <a:stretch>
                      <a:fillRect/>
                    </a:stretch>
                  </pic:blipFill>
                  <pic:spPr>
                    <a:xfrm>
                      <a:off x="0" y="0"/>
                      <a:ext cx="1781175" cy="28575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862E96">
        <w:t xml:space="preserve">For that </w:t>
      </w:r>
      <w:r w:rsidR="00A86B1C">
        <w:t xml:space="preserve">in the terminal </w:t>
      </w:r>
      <w:r w:rsidR="00862E96">
        <w:t xml:space="preserve">we need to write a code </w:t>
      </w:r>
      <w:r w:rsidR="00862E96">
        <w:rPr>
          <w:b/>
          <w:bCs/>
        </w:rPr>
        <w:t xml:space="preserve">node --inspect {filename} </w:t>
      </w:r>
      <w:r w:rsidR="00862E96">
        <w:t xml:space="preserve">After that go to the browser and click on the </w:t>
      </w:r>
      <w:r w:rsidR="00862E96">
        <w:rPr>
          <w:b/>
          <w:bCs/>
        </w:rPr>
        <w:t xml:space="preserve">F12. </w:t>
      </w:r>
      <w:r w:rsidR="00862E96">
        <w:t xml:space="preserve">You will get a </w:t>
      </w:r>
      <w:r w:rsidR="00862E96">
        <w:rPr>
          <w:b/>
          <w:bCs/>
        </w:rPr>
        <w:t xml:space="preserve">node js </w:t>
      </w:r>
      <w:r w:rsidR="00F17D29">
        <w:t>icon.</w:t>
      </w:r>
      <w:r w:rsidRPr="00D546E5">
        <w:rPr>
          <w:noProof/>
        </w:rPr>
        <w:t xml:space="preserve"> </w:t>
      </w:r>
    </w:p>
    <w:p w14:paraId="19794BE7" w14:textId="77777777" w:rsidR="009F7F72" w:rsidRDefault="009F7F72" w:rsidP="009F7F72"/>
    <w:p w14:paraId="36BBF745" w14:textId="57EF1429" w:rsidR="009F7F72" w:rsidRDefault="00B278E9" w:rsidP="009F7F72">
      <w:r w:rsidRPr="00AB67AF">
        <w:rPr>
          <w:noProof/>
        </w:rPr>
        <w:drawing>
          <wp:anchor distT="0" distB="0" distL="114300" distR="114300" simplePos="0" relativeHeight="251479552" behindDoc="0" locked="0" layoutInCell="1" allowOverlap="1" wp14:anchorId="057D94E3" wp14:editId="1E9AEDE8">
            <wp:simplePos x="0" y="0"/>
            <wp:positionH relativeFrom="column">
              <wp:posOffset>-727017</wp:posOffset>
            </wp:positionH>
            <wp:positionV relativeFrom="paragraph">
              <wp:posOffset>436591</wp:posOffset>
            </wp:positionV>
            <wp:extent cx="3027045" cy="1353185"/>
            <wp:effectExtent l="190500" t="190500" r="173355" b="170815"/>
            <wp:wrapNone/>
            <wp:docPr id="12002113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211352" name="Picture 1" descr="A screenshot of a computer&#10;&#10;Description automatically generated"/>
                    <pic:cNvPicPr/>
                  </pic:nvPicPr>
                  <pic:blipFill rotWithShape="1">
                    <a:blip r:embed="rId203">
                      <a:extLst>
                        <a:ext uri="{28A0092B-C50C-407E-A947-70E740481C1C}">
                          <a14:useLocalDpi xmlns:a14="http://schemas.microsoft.com/office/drawing/2010/main" val="0"/>
                        </a:ext>
                      </a:extLst>
                    </a:blip>
                    <a:srcRect t="3843"/>
                    <a:stretch/>
                  </pic:blipFill>
                  <pic:spPr bwMode="auto">
                    <a:xfrm>
                      <a:off x="0" y="0"/>
                      <a:ext cx="3027045" cy="135318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F7F72">
        <w:t>So to debug in node js click on the node js icon then go to the source, and there in the code you can add breakpoint.</w:t>
      </w:r>
    </w:p>
    <w:p w14:paraId="154279FE" w14:textId="6FB39885" w:rsidR="00AB67AF" w:rsidRDefault="00D71246" w:rsidP="00D71246">
      <w:pPr>
        <w:ind w:left="3744"/>
      </w:pPr>
      <w:r>
        <w:t>After adding the breakpoint, if we click on the F10 it will move to the next line.</w:t>
      </w:r>
    </w:p>
    <w:p w14:paraId="21C92918" w14:textId="765C26B8" w:rsidR="001D00D2" w:rsidRPr="001D00D2" w:rsidRDefault="005E1999" w:rsidP="001D00D2">
      <w:r w:rsidRPr="00F7536A">
        <w:rPr>
          <w:noProof/>
        </w:rPr>
        <w:drawing>
          <wp:anchor distT="0" distB="0" distL="114300" distR="114300" simplePos="0" relativeHeight="251770368" behindDoc="0" locked="0" layoutInCell="1" allowOverlap="1" wp14:anchorId="0EF5CA89" wp14:editId="73CC49F9">
            <wp:simplePos x="0" y="0"/>
            <wp:positionH relativeFrom="margin">
              <wp:posOffset>2601686</wp:posOffset>
            </wp:positionH>
            <wp:positionV relativeFrom="paragraph">
              <wp:posOffset>117383</wp:posOffset>
            </wp:positionV>
            <wp:extent cx="3765042" cy="789215"/>
            <wp:effectExtent l="0" t="0" r="0" b="0"/>
            <wp:wrapNone/>
            <wp:docPr id="154034188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341889" name="Picture 1" descr="A screen shot of a computer&#10;&#10;Description automatically generated"/>
                    <pic:cNvPicPr/>
                  </pic:nvPicPr>
                  <pic:blipFill>
                    <a:blip r:embed="rId204">
                      <a:extLst>
                        <a:ext uri="{28A0092B-C50C-407E-A947-70E740481C1C}">
                          <a14:useLocalDpi xmlns:a14="http://schemas.microsoft.com/office/drawing/2010/main" val="0"/>
                        </a:ext>
                      </a:extLst>
                    </a:blip>
                    <a:stretch>
                      <a:fillRect/>
                    </a:stretch>
                  </pic:blipFill>
                  <pic:spPr>
                    <a:xfrm>
                      <a:off x="0" y="0"/>
                      <a:ext cx="3780696" cy="792496"/>
                    </a:xfrm>
                    <a:prstGeom prst="rect">
                      <a:avLst/>
                    </a:prstGeom>
                  </pic:spPr>
                </pic:pic>
              </a:graphicData>
            </a:graphic>
            <wp14:sizeRelH relativeFrom="page">
              <wp14:pctWidth>0</wp14:pctWidth>
            </wp14:sizeRelH>
            <wp14:sizeRelV relativeFrom="page">
              <wp14:pctHeight>0</wp14:pctHeight>
            </wp14:sizeRelV>
          </wp:anchor>
        </w:drawing>
      </w:r>
    </w:p>
    <w:p w14:paraId="7EE3D139" w14:textId="4A7B46E9" w:rsidR="001D00D2" w:rsidRPr="001D00D2" w:rsidRDefault="001D00D2" w:rsidP="001D00D2"/>
    <w:p w14:paraId="6318B514" w14:textId="38184184" w:rsidR="001D00D2" w:rsidRDefault="001D00D2" w:rsidP="001D00D2"/>
    <w:p w14:paraId="6687B07F" w14:textId="7E8AEBD3" w:rsidR="001D00D2" w:rsidRDefault="001D00D2" w:rsidP="001D00D2">
      <w:pPr>
        <w:tabs>
          <w:tab w:val="left" w:pos="3513"/>
        </w:tabs>
      </w:pPr>
      <w:r>
        <w:tab/>
      </w:r>
    </w:p>
    <w:p w14:paraId="5643B084" w14:textId="16D26763" w:rsidR="001D00D2" w:rsidRDefault="0052146A" w:rsidP="0052146A">
      <w:pPr>
        <w:pStyle w:val="Heading1"/>
        <w:jc w:val="center"/>
      </w:pPr>
      <w:r>
        <w:t>YEOMAN</w:t>
      </w:r>
      <w:r w:rsidR="00885024">
        <w:t xml:space="preserve"> </w:t>
      </w:r>
      <w:r w:rsidR="00885024" w:rsidRPr="00885024">
        <w:rPr>
          <w:b/>
          <w:bCs/>
        </w:rPr>
        <w:t>[NR]</w:t>
      </w:r>
    </w:p>
    <w:p w14:paraId="6A685FD6" w14:textId="51DC8BCD" w:rsidR="007A0D68" w:rsidRDefault="0052146A" w:rsidP="0052146A">
      <w:pPr>
        <w:rPr>
          <w:b/>
          <w:bCs/>
        </w:rPr>
      </w:pPr>
      <w:r>
        <w:t>So yeoman is a node framework, built on node which is used to built web application.</w:t>
      </w:r>
      <w:r w:rsidR="004655D9">
        <w:t xml:space="preserve"> So go to the yeoman generator </w:t>
      </w:r>
      <w:hyperlink r:id="rId205" w:history="1">
        <w:r w:rsidR="004655D9" w:rsidRPr="00316242">
          <w:rPr>
            <w:rStyle w:val="Hyperlink"/>
          </w:rPr>
          <w:t>https://yeoman.io/generators/</w:t>
        </w:r>
      </w:hyperlink>
      <w:r w:rsidR="004655D9">
        <w:t xml:space="preserve"> search </w:t>
      </w:r>
      <w:r w:rsidR="004655D9">
        <w:rPr>
          <w:b/>
          <w:bCs/>
        </w:rPr>
        <w:t>anubhav-basicfiori</w:t>
      </w:r>
      <w:r w:rsidR="00FF267B">
        <w:t xml:space="preserve"> So this creates a fiori app automatically.</w:t>
      </w:r>
      <w:r w:rsidR="00284F7C">
        <w:t xml:space="preserve"> So to use this generator [</w:t>
      </w:r>
      <w:r w:rsidR="00284F7C">
        <w:rPr>
          <w:b/>
          <w:bCs/>
        </w:rPr>
        <w:t xml:space="preserve">anubhav-basicfiori] </w:t>
      </w:r>
      <w:r w:rsidR="00284F7C">
        <w:t xml:space="preserve">First we need yeoman tool in my computer. So first we will create a Folder name </w:t>
      </w:r>
      <w:r w:rsidR="00284F7C">
        <w:rPr>
          <w:b/>
          <w:bCs/>
        </w:rPr>
        <w:t>yeoman</w:t>
      </w:r>
      <w:r w:rsidR="00284F7C">
        <w:t xml:space="preserve"> [</w:t>
      </w:r>
      <w:r w:rsidR="00284F7C" w:rsidRPr="00284F7C">
        <w:t>C:\yeoman</w:t>
      </w:r>
      <w:r w:rsidR="00284F7C">
        <w:t xml:space="preserve">] then inside this </w:t>
      </w:r>
      <w:r w:rsidR="00C805EA">
        <w:t xml:space="preserve">we will install the yeoman, the command is </w:t>
      </w:r>
      <w:r w:rsidR="00C805EA">
        <w:rPr>
          <w:b/>
          <w:bCs/>
        </w:rPr>
        <w:t xml:space="preserve">npm install -g yo </w:t>
      </w:r>
      <w:r w:rsidR="008517EE">
        <w:t xml:space="preserve">and then to install the generator the command is </w:t>
      </w:r>
      <w:r w:rsidR="008517EE">
        <w:rPr>
          <w:b/>
          <w:bCs/>
        </w:rPr>
        <w:t>npm install -g generator-anubhav-basicfiori</w:t>
      </w:r>
      <w:r w:rsidR="00FE6DF3">
        <w:rPr>
          <w:b/>
          <w:bCs/>
        </w:rPr>
        <w:t xml:space="preserve"> </w:t>
      </w:r>
      <w:r w:rsidR="00FE6DF3">
        <w:t xml:space="preserve">After done this to create the fiori app, we need to run the command </w:t>
      </w:r>
      <w:r w:rsidR="00FE6DF3">
        <w:rPr>
          <w:b/>
          <w:bCs/>
        </w:rPr>
        <w:t>yo</w:t>
      </w:r>
      <w:r w:rsidR="00182F50">
        <w:rPr>
          <w:b/>
          <w:bCs/>
        </w:rPr>
        <w:t xml:space="preserve">. </w:t>
      </w:r>
      <w:r w:rsidR="00182F50">
        <w:t>And choose the Anubhav Basicfiori option</w:t>
      </w:r>
      <w:r w:rsidR="001C0995">
        <w:t>. After that it will ask you some question and give the answer to that question</w:t>
      </w:r>
      <w:r w:rsidR="00D22FCF">
        <w:t xml:space="preserve"> and after that the fiori application generated automatically</w:t>
      </w:r>
      <w:r w:rsidR="00246FF6">
        <w:t>.</w:t>
      </w:r>
      <w:r w:rsidR="00C14319">
        <w:t xml:space="preserve"> Now I will copy the webapp folder and paste it to my project folder </w:t>
      </w:r>
      <w:r w:rsidR="00C14319">
        <w:rPr>
          <w:b/>
          <w:bCs/>
        </w:rPr>
        <w:t>NodeMicroService</w:t>
      </w:r>
    </w:p>
    <w:p w14:paraId="0197669D" w14:textId="7B19F168" w:rsidR="007A0D68" w:rsidRDefault="007A0D68" w:rsidP="0052146A">
      <w:pPr>
        <w:rPr>
          <w:b/>
          <w:bCs/>
        </w:rPr>
      </w:pPr>
    </w:p>
    <w:p w14:paraId="75A5B732" w14:textId="73C13135" w:rsidR="007A0D68" w:rsidRDefault="00BA025C" w:rsidP="0052146A">
      <w:r>
        <w:t>So for testing the fiori app, we will go to index.html file and comment the code, which is inside the script tag.</w:t>
      </w:r>
      <w:r w:rsidR="003D4178">
        <w:t xml:space="preserve"> And I will put a </w:t>
      </w:r>
      <w:r w:rsidR="003D4178" w:rsidRPr="00397ED5">
        <w:rPr>
          <w:b/>
          <w:bCs/>
        </w:rPr>
        <w:t>Hello World</w:t>
      </w:r>
      <w:r w:rsidR="003D4178">
        <w:t xml:space="preserve"> inside the body tag.</w:t>
      </w:r>
      <w:r w:rsidR="00A41326">
        <w:t xml:space="preserve"> And in the server.js file I will add </w:t>
      </w:r>
      <w:r w:rsidR="00397ED5">
        <w:t>piece of code, which is given below.</w:t>
      </w:r>
    </w:p>
    <w:p w14:paraId="428BD2D4" w14:textId="06CCCD55" w:rsidR="00A41326" w:rsidRDefault="00A41326" w:rsidP="0052146A">
      <w:r w:rsidRPr="00A41326">
        <w:rPr>
          <w:noProof/>
        </w:rPr>
        <w:drawing>
          <wp:anchor distT="0" distB="0" distL="114300" distR="114300" simplePos="0" relativeHeight="251482624" behindDoc="0" locked="0" layoutInCell="1" allowOverlap="1" wp14:anchorId="3F4BA8D6" wp14:editId="38D10C46">
            <wp:simplePos x="0" y="0"/>
            <wp:positionH relativeFrom="column">
              <wp:posOffset>-775854</wp:posOffset>
            </wp:positionH>
            <wp:positionV relativeFrom="paragraph">
              <wp:posOffset>5022</wp:posOffset>
            </wp:positionV>
            <wp:extent cx="2493043" cy="755073"/>
            <wp:effectExtent l="0" t="0" r="0" b="0"/>
            <wp:wrapNone/>
            <wp:docPr id="111181342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813424" name="Picture 1" descr="A screen shot of a computer&#10;&#10;Description automatically generated"/>
                    <pic:cNvPicPr/>
                  </pic:nvPicPr>
                  <pic:blipFill>
                    <a:blip r:embed="rId206">
                      <a:extLst>
                        <a:ext uri="{28A0092B-C50C-407E-A947-70E740481C1C}">
                          <a14:useLocalDpi xmlns:a14="http://schemas.microsoft.com/office/drawing/2010/main" val="0"/>
                        </a:ext>
                      </a:extLst>
                    </a:blip>
                    <a:stretch>
                      <a:fillRect/>
                    </a:stretch>
                  </pic:blipFill>
                  <pic:spPr>
                    <a:xfrm>
                      <a:off x="0" y="0"/>
                      <a:ext cx="2493043" cy="755073"/>
                    </a:xfrm>
                    <a:prstGeom prst="rect">
                      <a:avLst/>
                    </a:prstGeom>
                  </pic:spPr>
                </pic:pic>
              </a:graphicData>
            </a:graphic>
            <wp14:sizeRelH relativeFrom="page">
              <wp14:pctWidth>0</wp14:pctWidth>
            </wp14:sizeRelH>
            <wp14:sizeRelV relativeFrom="page">
              <wp14:pctHeight>0</wp14:pctHeight>
            </wp14:sizeRelV>
          </wp:anchor>
        </w:drawing>
      </w:r>
      <w:r w:rsidR="00397ED5">
        <w:tab/>
      </w:r>
      <w:r w:rsidR="00397ED5">
        <w:tab/>
      </w:r>
      <w:r w:rsidR="00397ED5">
        <w:tab/>
      </w:r>
      <w:r w:rsidR="00FE4EC0">
        <w:tab/>
        <w:t>Now</w:t>
      </w:r>
      <w:r w:rsidR="00824C89">
        <w:t xml:space="preserve"> I will run the endpoint </w:t>
      </w:r>
      <w:hyperlink r:id="rId207" w:history="1">
        <w:r w:rsidR="00824C89" w:rsidRPr="00316242">
          <w:rPr>
            <w:rStyle w:val="Hyperlink"/>
          </w:rPr>
          <w:t>http://localhost:3001/index.html</w:t>
        </w:r>
      </w:hyperlink>
      <w:r w:rsidR="00824C89">
        <w:t xml:space="preserve"> </w:t>
      </w:r>
      <w:r w:rsidR="00397ED5">
        <w:tab/>
      </w:r>
    </w:p>
    <w:p w14:paraId="40B77618" w14:textId="53D92335" w:rsidR="00A41326" w:rsidRPr="00824C89" w:rsidRDefault="00662D15" w:rsidP="0052146A">
      <w:r w:rsidRPr="00662D15">
        <w:rPr>
          <w:b/>
          <w:bCs/>
          <w:noProof/>
        </w:rPr>
        <w:drawing>
          <wp:anchor distT="0" distB="0" distL="114300" distR="114300" simplePos="0" relativeHeight="251472384" behindDoc="0" locked="0" layoutInCell="1" allowOverlap="1" wp14:anchorId="46279488" wp14:editId="18FDF624">
            <wp:simplePos x="0" y="0"/>
            <wp:positionH relativeFrom="column">
              <wp:posOffset>3269673</wp:posOffset>
            </wp:positionH>
            <wp:positionV relativeFrom="paragraph">
              <wp:posOffset>5946</wp:posOffset>
            </wp:positionV>
            <wp:extent cx="2156222" cy="768927"/>
            <wp:effectExtent l="190500" t="190500" r="168275" b="165100"/>
            <wp:wrapNone/>
            <wp:docPr id="1826338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33817" name="Picture 1" descr="A screenshot of a computer&#10;&#10;Description automatically generated"/>
                    <pic:cNvPicPr/>
                  </pic:nvPicPr>
                  <pic:blipFill>
                    <a:blip r:embed="rId208">
                      <a:extLst>
                        <a:ext uri="{28A0092B-C50C-407E-A947-70E740481C1C}">
                          <a14:useLocalDpi xmlns:a14="http://schemas.microsoft.com/office/drawing/2010/main" val="0"/>
                        </a:ext>
                      </a:extLst>
                    </a:blip>
                    <a:stretch>
                      <a:fillRect/>
                    </a:stretch>
                  </pic:blipFill>
                  <pic:spPr>
                    <a:xfrm>
                      <a:off x="0" y="0"/>
                      <a:ext cx="2156222" cy="768927"/>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824C89">
        <w:tab/>
      </w:r>
      <w:r w:rsidR="00824C89">
        <w:tab/>
      </w:r>
      <w:r w:rsidR="00824C89">
        <w:tab/>
      </w:r>
      <w:r w:rsidR="00824C89">
        <w:tab/>
        <w:t xml:space="preserve">It will print  </w:t>
      </w:r>
      <w:r w:rsidR="00824C89">
        <w:rPr>
          <w:b/>
          <w:bCs/>
        </w:rPr>
        <w:t xml:space="preserve">Hello World </w:t>
      </w:r>
    </w:p>
    <w:p w14:paraId="2D428ED9" w14:textId="10136A13" w:rsidR="00A41326" w:rsidRDefault="00A41326" w:rsidP="0052146A">
      <w:r w:rsidRPr="00A41326">
        <w:rPr>
          <w:noProof/>
        </w:rPr>
        <w:drawing>
          <wp:anchor distT="0" distB="0" distL="114300" distR="114300" simplePos="0" relativeHeight="251467264" behindDoc="0" locked="0" layoutInCell="1" allowOverlap="1" wp14:anchorId="2F283E61" wp14:editId="0BD22217">
            <wp:simplePos x="0" y="0"/>
            <wp:positionH relativeFrom="column">
              <wp:posOffset>-796636</wp:posOffset>
            </wp:positionH>
            <wp:positionV relativeFrom="paragraph">
              <wp:posOffset>285577</wp:posOffset>
            </wp:positionV>
            <wp:extent cx="2542309" cy="550937"/>
            <wp:effectExtent l="0" t="0" r="0" b="0"/>
            <wp:wrapNone/>
            <wp:docPr id="1067226977"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226977" name="Picture 1" descr="A black background with white text&#10;&#10;Description automatically generated"/>
                    <pic:cNvPicPr/>
                  </pic:nvPicPr>
                  <pic:blipFill>
                    <a:blip r:embed="rId209">
                      <a:extLst>
                        <a:ext uri="{28A0092B-C50C-407E-A947-70E740481C1C}">
                          <a14:useLocalDpi xmlns:a14="http://schemas.microsoft.com/office/drawing/2010/main" val="0"/>
                        </a:ext>
                      </a:extLst>
                    </a:blip>
                    <a:stretch>
                      <a:fillRect/>
                    </a:stretch>
                  </pic:blipFill>
                  <pic:spPr>
                    <a:xfrm>
                      <a:off x="0" y="0"/>
                      <a:ext cx="2562263" cy="555261"/>
                    </a:xfrm>
                    <a:prstGeom prst="rect">
                      <a:avLst/>
                    </a:prstGeom>
                  </pic:spPr>
                </pic:pic>
              </a:graphicData>
            </a:graphic>
            <wp14:sizeRelH relativeFrom="page">
              <wp14:pctWidth>0</wp14:pctWidth>
            </wp14:sizeRelH>
            <wp14:sizeRelV relativeFrom="page">
              <wp14:pctHeight>0</wp14:pctHeight>
            </wp14:sizeRelV>
          </wp:anchor>
        </w:drawing>
      </w:r>
    </w:p>
    <w:p w14:paraId="50A6F9B3" w14:textId="0302B143" w:rsidR="00A41326" w:rsidRDefault="00A41326" w:rsidP="0052146A"/>
    <w:p w14:paraId="6FF4B3D8" w14:textId="33B37388" w:rsidR="00662D15" w:rsidRDefault="00662D15" w:rsidP="0052146A"/>
    <w:p w14:paraId="2E93CEC8" w14:textId="3B58517E" w:rsidR="00662D15" w:rsidRDefault="00662D15" w:rsidP="0052146A"/>
    <w:p w14:paraId="37226BA3" w14:textId="4E82B3C5" w:rsidR="00662D15" w:rsidRDefault="00DE2B88" w:rsidP="0052146A">
      <w:r w:rsidRPr="00242887">
        <w:rPr>
          <w:noProof/>
        </w:rPr>
        <w:drawing>
          <wp:anchor distT="0" distB="0" distL="114300" distR="114300" simplePos="0" relativeHeight="251785728" behindDoc="0" locked="0" layoutInCell="1" allowOverlap="1" wp14:anchorId="025ACCA8" wp14:editId="765A6C2C">
            <wp:simplePos x="0" y="0"/>
            <wp:positionH relativeFrom="column">
              <wp:posOffset>-723496</wp:posOffset>
            </wp:positionH>
            <wp:positionV relativeFrom="paragraph">
              <wp:posOffset>956945</wp:posOffset>
            </wp:positionV>
            <wp:extent cx="3779520" cy="924560"/>
            <wp:effectExtent l="190500" t="190500" r="163830" b="180340"/>
            <wp:wrapNone/>
            <wp:docPr id="1631833800"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833800" name="Picture 1" descr="A screenshot of a phone&#10;&#10;Description automatically generated"/>
                    <pic:cNvPicPr/>
                  </pic:nvPicPr>
                  <pic:blipFill>
                    <a:blip r:embed="rId210">
                      <a:extLst>
                        <a:ext uri="{28A0092B-C50C-407E-A947-70E740481C1C}">
                          <a14:useLocalDpi xmlns:a14="http://schemas.microsoft.com/office/drawing/2010/main" val="0"/>
                        </a:ext>
                      </a:extLst>
                    </a:blip>
                    <a:stretch>
                      <a:fillRect/>
                    </a:stretch>
                  </pic:blipFill>
                  <pic:spPr>
                    <a:xfrm>
                      <a:off x="0" y="0"/>
                      <a:ext cx="3779520" cy="92456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CB3962">
        <w:t>Now I will test the actual fiori app which Anubhav has given me. So I will uncomment the code and Remove the Hello World from the index.html file.</w:t>
      </w:r>
      <w:r w:rsidR="001A2BC8">
        <w:t xml:space="preserve"> After that I hit the URL </w:t>
      </w:r>
      <w:hyperlink r:id="rId211" w:history="1">
        <w:r w:rsidR="001A2BC8" w:rsidRPr="00316242">
          <w:rPr>
            <w:rStyle w:val="Hyperlink"/>
          </w:rPr>
          <w:t>http://localhost:3001/index.html</w:t>
        </w:r>
      </w:hyperlink>
      <w:r w:rsidR="001A2BC8">
        <w:t xml:space="preserve"> it is now not loading anything.</w:t>
      </w:r>
      <w:r w:rsidR="00242887">
        <w:t xml:space="preserve"> So now to see what happened I will go to the network and check the error it is showing that can not get the component.js f</w:t>
      </w:r>
      <w:r>
        <w:t xml:space="preserve">ile </w:t>
      </w:r>
      <w:r w:rsidR="00C4016D">
        <w:t xml:space="preserve">because my express server is not serving the component.js </w:t>
      </w:r>
      <w:r>
        <w:tab/>
      </w:r>
      <w:r>
        <w:tab/>
      </w:r>
      <w:r>
        <w:tab/>
      </w:r>
      <w:r>
        <w:tab/>
      </w:r>
      <w:r>
        <w:tab/>
      </w:r>
      <w:r>
        <w:tab/>
      </w:r>
      <w:r>
        <w:tab/>
      </w:r>
      <w:r>
        <w:tab/>
      </w:r>
    </w:p>
    <w:p w14:paraId="520401EB" w14:textId="4B7ADE63" w:rsidR="00242887" w:rsidRDefault="00484AFB" w:rsidP="0052146A">
      <w:r>
        <w:lastRenderedPageBreak/>
        <w:t>Now I will add code in the server.js file for serve the component.js file</w:t>
      </w:r>
      <w:r w:rsidR="00DD11E2">
        <w:t>. After add the code again I run and showing the error in the network that can not get the manifest.json file because my express server is not serving the manifest.json file</w:t>
      </w:r>
      <w:r w:rsidR="00506234">
        <w:t>. Now I will add code in the server.js file for serve the manifest.json file.</w:t>
      </w:r>
      <w:r w:rsidR="00252E4D">
        <w:t xml:space="preserve"> Again I run and showing the error says can not get App.view.xml. So</w:t>
      </w:r>
      <w:r w:rsidR="00D97252">
        <w:t xml:space="preserve"> if there is 100 folder/file we need to add all in the server.js file</w:t>
      </w:r>
      <w:r w:rsidR="00F67388">
        <w:t xml:space="preserve">. So this will be a repetitive task, So to </w:t>
      </w:r>
      <w:r w:rsidR="003E4D64">
        <w:t xml:space="preserve">solve this problem,  we will use a another middleware </w:t>
      </w:r>
      <w:r w:rsidR="00224E52">
        <w:t xml:space="preserve">which mainly servers everything from the webapp folder, so we don’t need to serve one by one. </w:t>
      </w:r>
    </w:p>
    <w:p w14:paraId="0CF560F9" w14:textId="77777777" w:rsidR="00224E52" w:rsidRDefault="00224E52" w:rsidP="0052146A"/>
    <w:p w14:paraId="46DC559D" w14:textId="58B9069A" w:rsidR="00782431" w:rsidRDefault="00224E52" w:rsidP="0052146A">
      <w:r w:rsidRPr="00224E52">
        <w:rPr>
          <w:b/>
          <w:bCs/>
        </w:rPr>
        <w:t>app.use("/", express.static("webapp/"))</w:t>
      </w:r>
      <w:r>
        <w:rPr>
          <w:b/>
          <w:bCs/>
        </w:rPr>
        <w:t xml:space="preserve"> : </w:t>
      </w:r>
      <w:r>
        <w:t xml:space="preserve">So this is the middleware so any file which needs to load that it will search in the webapp folder and it will load. Suppose I want </w:t>
      </w:r>
      <w:r>
        <w:rPr>
          <w:b/>
          <w:bCs/>
        </w:rPr>
        <w:t xml:space="preserve">/manifest.json, /server.js, /App.view.xml </w:t>
      </w:r>
      <w:r>
        <w:t>so that file it will look in the webapp folder and it will load.</w:t>
      </w:r>
      <w:r w:rsidR="00782431">
        <w:t xml:space="preserve">  So now everything got load and my fiori app will run nicely</w:t>
      </w:r>
      <w:r w:rsidR="00A35D9D">
        <w:t>.</w:t>
      </w:r>
    </w:p>
    <w:p w14:paraId="5B3617E6" w14:textId="77777777" w:rsidR="004C4AD5" w:rsidRDefault="004C4AD5" w:rsidP="0052146A"/>
    <w:p w14:paraId="36413650" w14:textId="07D0A0F8" w:rsidR="004C4AD5" w:rsidRPr="00FB3761" w:rsidRDefault="004C4AD5" w:rsidP="0052146A">
      <w:pPr>
        <w:rPr>
          <w:b/>
          <w:bCs/>
        </w:rPr>
      </w:pPr>
      <w:r>
        <w:rPr>
          <w:b/>
          <w:bCs/>
        </w:rPr>
        <w:t xml:space="preserve">Exercise : </w:t>
      </w:r>
      <w:r w:rsidRPr="00FB3761">
        <w:rPr>
          <w:b/>
          <w:bCs/>
        </w:rPr>
        <w:t>Deploy the above created fiori app in the cloud foundry</w:t>
      </w:r>
      <w:r w:rsidR="00034A57" w:rsidRPr="00FB3761">
        <w:rPr>
          <w:b/>
          <w:bCs/>
        </w:rPr>
        <w:t xml:space="preserve"> by adding the manifest.yml file.</w:t>
      </w:r>
    </w:p>
    <w:p w14:paraId="77177971" w14:textId="607EBE6B" w:rsidR="00FB3761" w:rsidRDefault="00FB3761" w:rsidP="0052146A">
      <w:pPr>
        <w:rPr>
          <w:b/>
          <w:bCs/>
        </w:rPr>
      </w:pPr>
      <w:r>
        <w:t xml:space="preserve">So first I will create  a manifest.yml file and with the necessary details and I want to push my application with the command </w:t>
      </w:r>
      <w:r w:rsidRPr="00CE1B23">
        <w:rPr>
          <w:b/>
          <w:bCs/>
        </w:rPr>
        <w:t>cf push</w:t>
      </w:r>
      <w:r>
        <w:rPr>
          <w:b/>
          <w:bCs/>
        </w:rPr>
        <w:t xml:space="preserve">. </w:t>
      </w:r>
      <w:r>
        <w:t>But when I will do the push it will look for the manifest file. So in the command prompt I need to go to that folder where this manifest file is present                                 [</w:t>
      </w:r>
      <w:r w:rsidRPr="00FB3761">
        <w:rPr>
          <w:b/>
          <w:bCs/>
        </w:rPr>
        <w:t>C:\SAP BTP\NodeMicroService</w:t>
      </w:r>
      <w:r>
        <w:t xml:space="preserve">]. And from that location, we need to do </w:t>
      </w:r>
      <w:r>
        <w:rPr>
          <w:b/>
          <w:bCs/>
        </w:rPr>
        <w:t>cf push.</w:t>
      </w:r>
    </w:p>
    <w:p w14:paraId="32CD5EF2" w14:textId="795BFE96" w:rsidR="00595F6B" w:rsidRDefault="00000000" w:rsidP="0052146A">
      <w:r>
        <w:rPr>
          <w:noProof/>
        </w:rPr>
        <w:pict w14:anchorId="6A4D30C6">
          <v:rect id="_x0000_s1061" style="position:absolute;margin-left:-42.8pt;margin-top:15.65pt;width:512.7pt;height:27.85pt;z-index:251900416" fillcolor="#c00000">
            <v:textbox>
              <w:txbxContent>
                <w:p w14:paraId="6120E009" w14:textId="0797D0F6" w:rsidR="00595F6B" w:rsidRPr="000F509F" w:rsidRDefault="00595F6B">
                  <w:pPr>
                    <w:rPr>
                      <w:b/>
                      <w:bCs/>
                    </w:rPr>
                  </w:pPr>
                  <w:r>
                    <w:t xml:space="preserve">Note : So before doing the </w:t>
                  </w:r>
                  <w:r>
                    <w:rPr>
                      <w:b/>
                      <w:bCs/>
                    </w:rPr>
                    <w:t>cf push</w:t>
                  </w:r>
                  <w:r>
                    <w:t xml:space="preserve"> we need to do </w:t>
                  </w:r>
                  <w:r>
                    <w:rPr>
                      <w:b/>
                      <w:bCs/>
                    </w:rPr>
                    <w:t xml:space="preserve">cf login. </w:t>
                  </w:r>
                  <w:r w:rsidR="000F509F">
                    <w:t>Otherwise,</w:t>
                  </w:r>
                  <w:r w:rsidR="004A33ED">
                    <w:t xml:space="preserve"> it will throw an</w:t>
                  </w:r>
                  <w:r w:rsidR="000F509F">
                    <w:t xml:space="preserve"> error “</w:t>
                  </w:r>
                  <w:r w:rsidR="000F509F">
                    <w:rPr>
                      <w:b/>
                      <w:bCs/>
                    </w:rPr>
                    <w:t>token expired”</w:t>
                  </w:r>
                </w:p>
              </w:txbxContent>
            </v:textbox>
          </v:rect>
        </w:pict>
      </w:r>
    </w:p>
    <w:p w14:paraId="6C37F8FE" w14:textId="77777777" w:rsidR="00034A57" w:rsidRDefault="00034A57" w:rsidP="0052146A"/>
    <w:p w14:paraId="7710A23E" w14:textId="77777777" w:rsidR="005D0798" w:rsidRDefault="005D0798" w:rsidP="0052146A"/>
    <w:p w14:paraId="702CDC45" w14:textId="5563DC59" w:rsidR="009B7EE1" w:rsidRDefault="009B7EE1" w:rsidP="00761D5A">
      <w:pPr>
        <w:pStyle w:val="Heading1"/>
        <w:rPr>
          <w:rStyle w:val="wpex-text-md"/>
        </w:rPr>
      </w:pPr>
      <w:r w:rsidRPr="009B7EE1">
        <w:rPr>
          <w:rStyle w:val="wpex-text-md"/>
        </w:rPr>
        <w:t>What is an SAP AppRouter anyway?</w:t>
      </w:r>
      <w:r w:rsidR="00885024">
        <w:rPr>
          <w:rStyle w:val="wpex-text-md"/>
        </w:rPr>
        <w:t xml:space="preserve"> </w:t>
      </w:r>
      <w:r w:rsidR="00885024" w:rsidRPr="00885024">
        <w:rPr>
          <w:rStyle w:val="wpex-text-md"/>
          <w:b/>
          <w:bCs/>
        </w:rPr>
        <w:t>[NR]</w:t>
      </w:r>
    </w:p>
    <w:p w14:paraId="03CB27F3" w14:textId="77777777" w:rsidR="007923C9" w:rsidRPr="007923C9" w:rsidRDefault="007923C9" w:rsidP="007923C9"/>
    <w:p w14:paraId="3F670B93" w14:textId="040B4166" w:rsidR="009B7EE1" w:rsidRPr="009B7EE1" w:rsidRDefault="009B7EE1" w:rsidP="009B7EE1">
      <w:pPr>
        <w:rPr>
          <w:rFonts w:cstheme="minorHAnsi"/>
          <w:color w:val="000000"/>
        </w:rPr>
      </w:pPr>
      <w:r w:rsidRPr="009B7EE1">
        <w:rPr>
          <w:rFonts w:cstheme="minorHAnsi"/>
          <w:color w:val="000000"/>
          <w:bdr w:val="none" w:sz="0" w:space="0" w:color="auto" w:frame="1"/>
        </w:rPr>
        <w:t xml:space="preserve">The AppRouter is a Node.js library used as a single entry point for an application running in the Cloud Foundry, SAP BTP. </w:t>
      </w:r>
    </w:p>
    <w:p w14:paraId="6F33DD18" w14:textId="77777777" w:rsidR="009B7EE1" w:rsidRPr="009B7EE1" w:rsidRDefault="009B7EE1" w:rsidP="009B7EE1">
      <w:pPr>
        <w:rPr>
          <w:rFonts w:cstheme="minorHAnsi"/>
          <w:color w:val="000000"/>
        </w:rPr>
      </w:pPr>
      <w:r w:rsidRPr="009B7EE1">
        <w:rPr>
          <w:rFonts w:cstheme="minorHAnsi"/>
          <w:color w:val="000000"/>
          <w:bdr w:val="none" w:sz="0" w:space="0" w:color="auto" w:frame="1"/>
        </w:rPr>
        <w:t>Let’s say a user is trying to access an application by calling the URL; there are a few things that would happen:</w:t>
      </w:r>
    </w:p>
    <w:p w14:paraId="33B5C1A1" w14:textId="77777777" w:rsidR="009B7EE1" w:rsidRPr="009B7EE1" w:rsidRDefault="009B7EE1" w:rsidP="009B7EE1">
      <w:pPr>
        <w:rPr>
          <w:rFonts w:cstheme="minorHAnsi"/>
          <w:color w:val="000000"/>
        </w:rPr>
      </w:pPr>
      <w:r w:rsidRPr="009B7EE1">
        <w:rPr>
          <w:rFonts w:cstheme="minorHAnsi"/>
          <w:color w:val="000000"/>
          <w:bdr w:val="none" w:sz="0" w:space="0" w:color="auto" w:frame="1"/>
        </w:rPr>
        <w:t>The request comes to the AppRouter of the application.</w:t>
      </w:r>
    </w:p>
    <w:p w14:paraId="5ED20425" w14:textId="77777777" w:rsidR="009B7EE1" w:rsidRPr="009B7EE1" w:rsidRDefault="009B7EE1" w:rsidP="009B7EE1">
      <w:pPr>
        <w:rPr>
          <w:rFonts w:cstheme="minorHAnsi"/>
          <w:color w:val="000000"/>
        </w:rPr>
      </w:pPr>
      <w:r w:rsidRPr="009B7EE1">
        <w:rPr>
          <w:rFonts w:cstheme="minorHAnsi"/>
          <w:color w:val="000000"/>
          <w:bdr w:val="none" w:sz="0" w:space="0" w:color="auto" w:frame="1"/>
        </w:rPr>
        <w:t>The AppRouter checks if authentication is required (configured in xsapp.json of the application) and sends information like client location, cookies, and requested page details to the browser.</w:t>
      </w:r>
    </w:p>
    <w:p w14:paraId="39F5E44C" w14:textId="77777777" w:rsidR="009B7EE1" w:rsidRPr="009B7EE1" w:rsidRDefault="009B7EE1" w:rsidP="009B7EE1">
      <w:pPr>
        <w:rPr>
          <w:rFonts w:cstheme="minorHAnsi"/>
          <w:color w:val="000000"/>
        </w:rPr>
      </w:pPr>
      <w:r w:rsidRPr="009B7EE1">
        <w:rPr>
          <w:rFonts w:cstheme="minorHAnsi"/>
          <w:color w:val="000000"/>
          <w:bdr w:val="none" w:sz="0" w:space="0" w:color="auto" w:frame="1"/>
        </w:rPr>
        <w:t>If authentication is required, the AppRouter redirects to the SAP’s IDP Login page.</w:t>
      </w:r>
    </w:p>
    <w:p w14:paraId="2943FDD2" w14:textId="77777777" w:rsidR="009B7EE1" w:rsidRPr="009B7EE1" w:rsidRDefault="009B7EE1" w:rsidP="009B7EE1">
      <w:pPr>
        <w:rPr>
          <w:rFonts w:cstheme="minorHAnsi"/>
          <w:color w:val="000000"/>
        </w:rPr>
      </w:pPr>
      <w:r w:rsidRPr="009B7EE1">
        <w:rPr>
          <w:rFonts w:cstheme="minorHAnsi"/>
          <w:color w:val="000000"/>
          <w:bdr w:val="none" w:sz="0" w:space="0" w:color="auto" w:frame="1"/>
        </w:rPr>
        <w:t>Once the login is successful, the AppRouter redirects to the index.html of the application.</w:t>
      </w:r>
    </w:p>
    <w:p w14:paraId="755C8093" w14:textId="68CBFA70" w:rsidR="00635688" w:rsidRDefault="00635688" w:rsidP="00635688">
      <w:pPr>
        <w:jc w:val="center"/>
        <w:rPr>
          <w:b/>
          <w:bCs/>
        </w:rPr>
      </w:pPr>
      <w:r w:rsidRPr="005D0798">
        <w:rPr>
          <w:b/>
          <w:bCs/>
        </w:rPr>
        <w:t xml:space="preserve">26-27 got skipped Started from </w:t>
      </w:r>
      <w:r>
        <w:rPr>
          <w:b/>
          <w:bCs/>
        </w:rPr>
        <w:t>28</w:t>
      </w:r>
    </w:p>
    <w:p w14:paraId="2450B09B" w14:textId="77777777" w:rsidR="00635688" w:rsidRDefault="00635688" w:rsidP="00635688">
      <w:pPr>
        <w:jc w:val="center"/>
        <w:rPr>
          <w:b/>
          <w:bCs/>
        </w:rPr>
      </w:pPr>
    </w:p>
    <w:p w14:paraId="33F7BF70" w14:textId="77777777" w:rsidR="00635688" w:rsidRDefault="00635688" w:rsidP="00635688">
      <w:pPr>
        <w:jc w:val="center"/>
        <w:rPr>
          <w:b/>
          <w:bCs/>
        </w:rPr>
      </w:pPr>
    </w:p>
    <w:p w14:paraId="128431B1" w14:textId="77777777" w:rsidR="00635688" w:rsidRDefault="00635688" w:rsidP="00635688">
      <w:pPr>
        <w:jc w:val="center"/>
        <w:rPr>
          <w:b/>
          <w:bCs/>
        </w:rPr>
      </w:pPr>
    </w:p>
    <w:p w14:paraId="43271587" w14:textId="13AA47BB" w:rsidR="00AF3C6B" w:rsidRDefault="00AF3C6B" w:rsidP="00776884">
      <w:pPr>
        <w:pStyle w:val="Heading1"/>
        <w:jc w:val="center"/>
      </w:pPr>
      <w:r>
        <w:lastRenderedPageBreak/>
        <w:t>Challenges for developer in BTP</w:t>
      </w:r>
      <w:r w:rsidR="00593AAC">
        <w:t xml:space="preserve"> </w:t>
      </w:r>
      <w:r w:rsidR="00593AAC" w:rsidRPr="00593AAC">
        <w:rPr>
          <w:b/>
          <w:bCs/>
        </w:rPr>
        <w:t>[NR]</w:t>
      </w:r>
    </w:p>
    <w:p w14:paraId="797B68F2" w14:textId="73322F78" w:rsidR="000C58F3" w:rsidRDefault="00AF3C6B" w:rsidP="00AF3C6B">
      <w:r>
        <w:t>App</w:t>
      </w:r>
      <w:r w:rsidR="00CF085B">
        <w:t xml:space="preserve"> </w:t>
      </w:r>
      <w:r>
        <w:t xml:space="preserve">router implementation was difficult ---&gt; It is laborious work to setup project and security.                     What is SAP’s recommendation to build cloud native apps in BTP ----&gt; Best practise.        </w:t>
      </w:r>
      <w:r>
        <w:tab/>
        <w:t xml:space="preserve"> </w:t>
      </w:r>
      <w:r>
        <w:tab/>
        <w:t xml:space="preserve">           Are there any gold standard which industry should follow w.r.t SAP BTP</w:t>
      </w:r>
      <w:r>
        <w:tab/>
      </w:r>
      <w:r>
        <w:tab/>
      </w:r>
      <w:r>
        <w:tab/>
        <w:t xml:space="preserve">                           Many times as a developer, I need to take care  of loading all required dependencies</w:t>
      </w:r>
      <w:r w:rsidR="00504B21">
        <w:t xml:space="preserve">                         Reusability of code which can speed up my development</w:t>
      </w:r>
      <w:r w:rsidR="00504B21">
        <w:tab/>
      </w:r>
      <w:r w:rsidR="00504B21">
        <w:tab/>
      </w:r>
      <w:r w:rsidR="00504B21">
        <w:tab/>
      </w:r>
      <w:r w:rsidR="00504B21">
        <w:tab/>
        <w:t xml:space="preserve">                                    As a developer I want to focus more on functionality then the project setup</w:t>
      </w:r>
      <w:r w:rsidR="00504B21">
        <w:tab/>
      </w:r>
      <w:r w:rsidR="00504B21">
        <w:tab/>
        <w:t xml:space="preserve">                                Tight coupling to DB or technology </w:t>
      </w:r>
      <w:r w:rsidR="000C58F3">
        <w:tab/>
      </w:r>
      <w:r w:rsidR="000C58F3">
        <w:tab/>
      </w:r>
      <w:r w:rsidR="000C58F3">
        <w:tab/>
      </w:r>
      <w:r w:rsidR="000C58F3">
        <w:tab/>
      </w:r>
      <w:r w:rsidR="000C58F3">
        <w:tab/>
      </w:r>
      <w:r w:rsidR="000C58F3">
        <w:tab/>
      </w:r>
      <w:r w:rsidR="000C58F3">
        <w:tab/>
        <w:t xml:space="preserve">                            Dependency on SQL</w:t>
      </w:r>
    </w:p>
    <w:p w14:paraId="25C5A990" w14:textId="0E770900" w:rsidR="001C386D" w:rsidRDefault="001C386D" w:rsidP="00AF3C6B">
      <w:r>
        <w:t xml:space="preserve">So above all are the challenges, which you faced, </w:t>
      </w:r>
      <w:r>
        <w:tab/>
      </w:r>
      <w:r>
        <w:tab/>
      </w:r>
      <w:r>
        <w:tab/>
      </w:r>
      <w:r>
        <w:tab/>
      </w:r>
      <w:r>
        <w:tab/>
        <w:t xml:space="preserve">                                 The solution of all these problem is one - using a framework so that’s where there are two main powerful framework which is supported in SAP BTP. </w:t>
      </w:r>
      <w:r>
        <w:tab/>
      </w:r>
      <w:r>
        <w:tab/>
      </w:r>
      <w:r>
        <w:tab/>
      </w:r>
      <w:r>
        <w:tab/>
      </w:r>
      <w:r>
        <w:tab/>
      </w:r>
      <w:r>
        <w:tab/>
        <w:t xml:space="preserve">                         </w:t>
      </w:r>
      <w:r>
        <w:rPr>
          <w:b/>
          <w:bCs/>
        </w:rPr>
        <w:t>1</w:t>
      </w:r>
      <w:r w:rsidRPr="001C386D">
        <w:rPr>
          <w:b/>
          <w:bCs/>
          <w:vertAlign w:val="superscript"/>
        </w:rPr>
        <w:t>st</w:t>
      </w:r>
      <w:r>
        <w:rPr>
          <w:b/>
          <w:bCs/>
        </w:rPr>
        <w:t xml:space="preserve"> : RAP [ </w:t>
      </w:r>
      <w:r>
        <w:t>Restful ABAP Programming Language</w:t>
      </w:r>
      <w:r>
        <w:rPr>
          <w:b/>
          <w:bCs/>
        </w:rPr>
        <w:t xml:space="preserve">] </w:t>
      </w:r>
      <w:r>
        <w:t>So this for those who are working on ABAP, who has knowledge on ABAP.</w:t>
      </w:r>
      <w:r w:rsidR="001D6E5A">
        <w:t xml:space="preserve"> They can use RAP on BTP</w:t>
      </w:r>
    </w:p>
    <w:p w14:paraId="31BD7EBD" w14:textId="1BFC7313" w:rsidR="00D16858" w:rsidRDefault="00D16858" w:rsidP="00AF3C6B">
      <w:r>
        <w:rPr>
          <w:b/>
          <w:bCs/>
        </w:rPr>
        <w:t>2</w:t>
      </w:r>
      <w:r w:rsidRPr="00D16858">
        <w:rPr>
          <w:b/>
          <w:bCs/>
          <w:vertAlign w:val="superscript"/>
        </w:rPr>
        <w:t>nd</w:t>
      </w:r>
      <w:r>
        <w:rPr>
          <w:b/>
          <w:bCs/>
        </w:rPr>
        <w:t xml:space="preserve"> : CAPM [</w:t>
      </w:r>
      <w:r>
        <w:t xml:space="preserve"> Cloud Application Programming Language ] Those who are developing open technology like </w:t>
      </w:r>
      <w:r>
        <w:rPr>
          <w:b/>
          <w:bCs/>
        </w:rPr>
        <w:t xml:space="preserve">Java, Node js </w:t>
      </w:r>
      <w:r w:rsidR="006E5B26">
        <w:t>with HANA or non HANA in this case CAPM is more relevant</w:t>
      </w:r>
      <w:r w:rsidR="00BF7F56">
        <w:t xml:space="preserve"> framework for us</w:t>
      </w:r>
      <w:r w:rsidR="006E5B26">
        <w:t>, which is solve all the above problem</w:t>
      </w:r>
      <w:r w:rsidR="00A42496">
        <w:t>.</w:t>
      </w:r>
      <w:r w:rsidR="00160646">
        <w:t xml:space="preserve"> </w:t>
      </w:r>
    </w:p>
    <w:p w14:paraId="5A892EEE" w14:textId="5772704F" w:rsidR="00776884" w:rsidRDefault="00776884" w:rsidP="00776884">
      <w:pPr>
        <w:jc w:val="center"/>
        <w:rPr>
          <w:b/>
          <w:bCs/>
        </w:rPr>
      </w:pPr>
      <w:r w:rsidRPr="00776884">
        <w:rPr>
          <w:rStyle w:val="Heading1Char"/>
        </w:rPr>
        <w:t xml:space="preserve">What is </w:t>
      </w:r>
      <w:r w:rsidR="00160646" w:rsidRPr="00776884">
        <w:rPr>
          <w:rStyle w:val="Heading1Char"/>
        </w:rPr>
        <w:t>CAPM</w:t>
      </w:r>
      <w:r w:rsidRPr="00776884">
        <w:rPr>
          <w:rStyle w:val="Heading1Char"/>
        </w:rPr>
        <w:t>?</w:t>
      </w:r>
    </w:p>
    <w:p w14:paraId="28F8063F" w14:textId="5BB46D6F" w:rsidR="00160646" w:rsidRDefault="00160646" w:rsidP="00AF3C6B">
      <w:r>
        <w:t xml:space="preserve">It is a framework which is collection of languages, </w:t>
      </w:r>
      <w:r w:rsidR="00134363">
        <w:t>libraries,</w:t>
      </w:r>
      <w:r>
        <w:t xml:space="preserve"> and tools for building </w:t>
      </w:r>
      <w:r w:rsidR="00776884">
        <w:t xml:space="preserve">enterprise grade </w:t>
      </w:r>
      <w:r>
        <w:t>cloud native application</w:t>
      </w:r>
      <w:r w:rsidR="00EF1F1A">
        <w:t xml:space="preserve"> in SAP BTP. This is recommended framework to built application.</w:t>
      </w:r>
      <w:r w:rsidR="005301A6">
        <w:t xml:space="preserve"> It takes most of the load away from the developer, so that the developer can focus more on the domain rather than focusing on the application structure, application dependency, application setup, all the required connections and settings. It speed up development like anything.</w:t>
      </w:r>
    </w:p>
    <w:p w14:paraId="3698D3EE" w14:textId="03B5C6C3" w:rsidR="00C427E0" w:rsidRPr="006B5022" w:rsidRDefault="00134363" w:rsidP="00134363">
      <w:r>
        <w:t xml:space="preserve">The official document of capm :  </w:t>
      </w:r>
      <w:hyperlink r:id="rId212" w:history="1">
        <w:r w:rsidRPr="00F56A47">
          <w:rPr>
            <w:rStyle w:val="Hyperlink"/>
          </w:rPr>
          <w:t>https://cap.cloud.sap/docs/</w:t>
        </w:r>
      </w:hyperlink>
    </w:p>
    <w:p w14:paraId="6A32B33F" w14:textId="594F9AA9" w:rsidR="009B7EE1" w:rsidRDefault="00F36F87" w:rsidP="00F36F87">
      <w:pPr>
        <w:pStyle w:val="Heading1"/>
      </w:pPr>
      <w:r>
        <w:t>Concept of CDS</w:t>
      </w:r>
    </w:p>
    <w:p w14:paraId="4B09FDB1" w14:textId="055EF655" w:rsidR="00C427E0" w:rsidRPr="00C427E0" w:rsidRDefault="00C427E0" w:rsidP="00134363">
      <w:r>
        <w:t>CDS stands for Core Data &amp; Services</w:t>
      </w:r>
      <w:r w:rsidR="006B69C5">
        <w:t xml:space="preserve">. </w:t>
      </w:r>
      <w:r w:rsidR="00F36F87">
        <w:t xml:space="preserve"> So CDS says that anything you are developing, your design time definition will be a CDS file.</w:t>
      </w:r>
      <w:r w:rsidR="00A45143">
        <w:t xml:space="preserve"> I</w:t>
      </w:r>
      <w:r w:rsidR="00A45143" w:rsidRPr="00A45143">
        <w:t>t means that when you are designing or developing a software, you will define its components, such as data models and services, using CDS files</w:t>
      </w:r>
      <w:r w:rsidR="00A45143">
        <w:t xml:space="preserve">. </w:t>
      </w:r>
      <w:r w:rsidR="007802BD">
        <w:t xml:space="preserve">We will create </w:t>
      </w:r>
      <w:r w:rsidR="007802BD" w:rsidRPr="007D0AF9">
        <w:rPr>
          <w:b/>
          <w:bCs/>
        </w:rPr>
        <w:t>.cds</w:t>
      </w:r>
      <w:r w:rsidR="007802BD">
        <w:t xml:space="preserve"> file for almost everything e.g. </w:t>
      </w:r>
      <w:r w:rsidR="00E43D17">
        <w:t xml:space="preserve"> </w:t>
      </w:r>
      <w:r w:rsidR="00E43D17" w:rsidRPr="007D0AF9">
        <w:rPr>
          <w:b/>
          <w:bCs/>
        </w:rPr>
        <w:t>service</w:t>
      </w:r>
      <w:r w:rsidR="00E43D17">
        <w:t xml:space="preserve">, DB artifact, annotations. </w:t>
      </w:r>
      <w:r w:rsidR="002142B9">
        <w:t>This is a design time file and SAP’s framework (CAPM, RAP) will convert this design time definition after compilation to the runtime object.</w:t>
      </w:r>
    </w:p>
    <w:p w14:paraId="205B056A" w14:textId="69A94EDB" w:rsidR="009B7EE1" w:rsidRDefault="00A128EA" w:rsidP="00A128EA">
      <w:r w:rsidRPr="00A128EA">
        <w:rPr>
          <w:b/>
          <w:bCs/>
        </w:rPr>
        <w:t>Example :</w:t>
      </w:r>
      <w:r>
        <w:t xml:space="preserve"> </w:t>
      </w:r>
      <w:r w:rsidR="0047267A">
        <w:t>Suppose I have an Application</w:t>
      </w:r>
      <w:r>
        <w:t>.</w:t>
      </w:r>
      <w:r w:rsidR="0047267A">
        <w:t xml:space="preserve"> And on that application I have a file called </w:t>
      </w:r>
      <w:r w:rsidR="0047267A">
        <w:rPr>
          <w:b/>
          <w:bCs/>
        </w:rPr>
        <w:t>File.cds</w:t>
      </w:r>
      <w:r w:rsidR="00CD52A8">
        <w:rPr>
          <w:b/>
          <w:bCs/>
        </w:rPr>
        <w:t>.</w:t>
      </w:r>
      <w:r>
        <w:t xml:space="preserve"> So now we give this </w:t>
      </w:r>
      <w:r w:rsidRPr="00CD52A8">
        <w:rPr>
          <w:b/>
          <w:bCs/>
        </w:rPr>
        <w:t>File.cds</w:t>
      </w:r>
      <w:r>
        <w:t xml:space="preserve"> to an engine basically to CAPM framework</w:t>
      </w:r>
      <w:r w:rsidR="00F45503">
        <w:t>. And CAPM will have a engine called CDS engine, which is a node dependency.</w:t>
      </w:r>
      <w:r w:rsidR="00AC1ECD">
        <w:t xml:space="preserve"> So when we give the file to </w:t>
      </w:r>
      <w:r w:rsidR="0047267A">
        <w:t>CDS engine of CAPM</w:t>
      </w:r>
      <w:r w:rsidR="00AC1ECD">
        <w:t xml:space="preserve">, it does a beautiful job. So it check which database </w:t>
      </w:r>
      <w:r w:rsidR="00CD52A8">
        <w:t xml:space="preserve">the application trying to talk and that information is stored inside the file called </w:t>
      </w:r>
      <w:r w:rsidR="006D3474" w:rsidRPr="001F06F9">
        <w:t>P</w:t>
      </w:r>
      <w:r w:rsidR="00CD52A8" w:rsidRPr="001F06F9">
        <w:t>ackage.json</w:t>
      </w:r>
      <w:r w:rsidR="006F1D49">
        <w:rPr>
          <w:b/>
          <w:bCs/>
        </w:rPr>
        <w:t xml:space="preserve">. </w:t>
      </w:r>
      <w:r w:rsidR="006F1D49">
        <w:t xml:space="preserve">And the CDS engine is going to convert the </w:t>
      </w:r>
      <w:r w:rsidR="006F1D49">
        <w:rPr>
          <w:b/>
          <w:bCs/>
        </w:rPr>
        <w:t xml:space="preserve">CDS file </w:t>
      </w:r>
      <w:r w:rsidR="006F1D49">
        <w:t xml:space="preserve"> into a SQL code accordingly.</w:t>
      </w:r>
      <w:r w:rsidR="006D3474">
        <w:t xml:space="preserve"> And the database is dynamically generated by the engine depending on the database which is maintained in the </w:t>
      </w:r>
      <w:r w:rsidR="006D3474" w:rsidRPr="001F06F9">
        <w:t>Package.json</w:t>
      </w:r>
      <w:r w:rsidR="001F06F9">
        <w:rPr>
          <w:b/>
          <w:bCs/>
        </w:rPr>
        <w:t xml:space="preserve">. </w:t>
      </w:r>
      <w:r w:rsidR="001F06F9">
        <w:t>So in the Package.json if I mentioned HANA, then it will create the SQL code of HANA database.</w:t>
      </w:r>
      <w:r w:rsidR="00560EC0">
        <w:t xml:space="preserve"> And also you can do same thing for services as well let say OData services. You write a .cds file which is a definition and then you tell which version of OData you want to generate V2 or V4 and the CDS engine then convert V2 or V4 metadata accordingly.</w:t>
      </w:r>
    </w:p>
    <w:p w14:paraId="33758C11" w14:textId="1F43163B" w:rsidR="00B2015F" w:rsidRPr="001F06F9" w:rsidRDefault="006B5022" w:rsidP="00A128EA">
      <w:r w:rsidRPr="00B2015F">
        <w:rPr>
          <w:noProof/>
        </w:rPr>
        <w:drawing>
          <wp:anchor distT="0" distB="0" distL="114300" distR="114300" simplePos="0" relativeHeight="251614720" behindDoc="0" locked="0" layoutInCell="1" allowOverlap="1" wp14:anchorId="70612648" wp14:editId="42877260">
            <wp:simplePos x="0" y="0"/>
            <wp:positionH relativeFrom="column">
              <wp:posOffset>569912</wp:posOffset>
            </wp:positionH>
            <wp:positionV relativeFrom="paragraph">
              <wp:posOffset>13653</wp:posOffset>
            </wp:positionV>
            <wp:extent cx="3924300" cy="531733"/>
            <wp:effectExtent l="0" t="0" r="0" b="0"/>
            <wp:wrapNone/>
            <wp:docPr id="1753689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689197" name=""/>
                    <pic:cNvPicPr/>
                  </pic:nvPicPr>
                  <pic:blipFill>
                    <a:blip r:embed="rId213" cstate="print">
                      <a:extLst>
                        <a:ext uri="{28A0092B-C50C-407E-A947-70E740481C1C}">
                          <a14:useLocalDpi xmlns:a14="http://schemas.microsoft.com/office/drawing/2010/main" val="0"/>
                        </a:ext>
                      </a:extLst>
                    </a:blip>
                    <a:stretch>
                      <a:fillRect/>
                    </a:stretch>
                  </pic:blipFill>
                  <pic:spPr>
                    <a:xfrm>
                      <a:off x="0" y="0"/>
                      <a:ext cx="3924300" cy="531733"/>
                    </a:xfrm>
                    <a:prstGeom prst="rect">
                      <a:avLst/>
                    </a:prstGeom>
                  </pic:spPr>
                </pic:pic>
              </a:graphicData>
            </a:graphic>
            <wp14:sizeRelH relativeFrom="page">
              <wp14:pctWidth>0</wp14:pctWidth>
            </wp14:sizeRelH>
            <wp14:sizeRelV relativeFrom="page">
              <wp14:pctHeight>0</wp14:pctHeight>
            </wp14:sizeRelV>
          </wp:anchor>
        </w:drawing>
      </w:r>
    </w:p>
    <w:p w14:paraId="625AAC4A" w14:textId="23261420" w:rsidR="00A41BA0" w:rsidRDefault="000F0519" w:rsidP="00A41BA0">
      <w:pPr>
        <w:pStyle w:val="Heading1"/>
      </w:pPr>
      <w:r>
        <w:lastRenderedPageBreak/>
        <w:t>What is CDS-DK</w:t>
      </w:r>
    </w:p>
    <w:p w14:paraId="11991AD5" w14:textId="691A9C66" w:rsidR="004D28C7" w:rsidRDefault="00C64FC8" w:rsidP="004D28C7">
      <w:r>
        <w:t>So this contains the tools required to develop CAPM application including a command line tool called cds.</w:t>
      </w:r>
    </w:p>
    <w:p w14:paraId="09F14B2B" w14:textId="18E4784D" w:rsidR="009B7EE1" w:rsidRPr="00801BD6" w:rsidRDefault="00A41BA0" w:rsidP="004D28C7">
      <w:pPr>
        <w:pStyle w:val="Heading1"/>
        <w:rPr>
          <w:b/>
          <w:bCs/>
        </w:rPr>
      </w:pPr>
      <w:r>
        <w:t>First CAPM Application</w:t>
      </w:r>
      <w:r w:rsidR="00801BD6">
        <w:t xml:space="preserve"> </w:t>
      </w:r>
      <w:r w:rsidR="00801BD6">
        <w:rPr>
          <w:b/>
          <w:bCs/>
        </w:rPr>
        <w:t>[NR]</w:t>
      </w:r>
    </w:p>
    <w:p w14:paraId="18FA1E76" w14:textId="4CDC15DC" w:rsidR="00A41BA0" w:rsidRDefault="00A41BA0" w:rsidP="00A41BA0">
      <w:pPr>
        <w:pStyle w:val="ListParagraph"/>
        <w:numPr>
          <w:ilvl w:val="0"/>
          <w:numId w:val="24"/>
        </w:numPr>
      </w:pPr>
      <w:r>
        <w:t>Install CDS-DK (Development Kit)</w:t>
      </w:r>
      <w:r w:rsidR="000F0519">
        <w:t xml:space="preserve"> </w:t>
      </w:r>
      <w:r w:rsidR="00556699">
        <w:t>, this contains the tools required to develop CAPM application including a command line tool called cds</w:t>
      </w:r>
      <w:r w:rsidR="00084838">
        <w:t xml:space="preserve">. </w:t>
      </w:r>
      <w:r w:rsidR="00084838">
        <w:rPr>
          <w:b/>
          <w:bCs/>
        </w:rPr>
        <w:t>npm install -g @sap/cds-dk</w:t>
      </w:r>
    </w:p>
    <w:p w14:paraId="260CEA0B" w14:textId="48865EDC" w:rsidR="008F6D76" w:rsidRDefault="005E62D9" w:rsidP="00A41BA0">
      <w:pPr>
        <w:pStyle w:val="ListParagraph"/>
        <w:numPr>
          <w:ilvl w:val="0"/>
          <w:numId w:val="24"/>
        </w:numPr>
      </w:pPr>
      <w:r w:rsidRPr="005E62D9">
        <w:rPr>
          <w:noProof/>
        </w:rPr>
        <w:drawing>
          <wp:anchor distT="0" distB="0" distL="114300" distR="114300" simplePos="0" relativeHeight="251436544" behindDoc="0" locked="0" layoutInCell="1" allowOverlap="1" wp14:anchorId="4D91C070" wp14:editId="4252089A">
            <wp:simplePos x="0" y="0"/>
            <wp:positionH relativeFrom="column">
              <wp:posOffset>5967413</wp:posOffset>
            </wp:positionH>
            <wp:positionV relativeFrom="paragraph">
              <wp:posOffset>462280</wp:posOffset>
            </wp:positionV>
            <wp:extent cx="666750" cy="1318432"/>
            <wp:effectExtent l="0" t="0" r="0" b="0"/>
            <wp:wrapNone/>
            <wp:docPr id="20780347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034798" name="Picture 1" descr="A screenshot of a computer&#10;&#10;Description automatically generated"/>
                    <pic:cNvPicPr/>
                  </pic:nvPicPr>
                  <pic:blipFill>
                    <a:blip r:embed="rId214" cstate="print">
                      <a:extLst>
                        <a:ext uri="{28A0092B-C50C-407E-A947-70E740481C1C}">
                          <a14:useLocalDpi xmlns:a14="http://schemas.microsoft.com/office/drawing/2010/main" val="0"/>
                        </a:ext>
                      </a:extLst>
                    </a:blip>
                    <a:stretch>
                      <a:fillRect/>
                    </a:stretch>
                  </pic:blipFill>
                  <pic:spPr>
                    <a:xfrm>
                      <a:off x="0" y="0"/>
                      <a:ext cx="666750" cy="1318432"/>
                    </a:xfrm>
                    <a:prstGeom prst="rect">
                      <a:avLst/>
                    </a:prstGeom>
                  </pic:spPr>
                </pic:pic>
              </a:graphicData>
            </a:graphic>
            <wp14:sizeRelH relativeFrom="page">
              <wp14:pctWidth>0</wp14:pctWidth>
            </wp14:sizeRelH>
            <wp14:sizeRelV relativeFrom="page">
              <wp14:pctHeight>0</wp14:pctHeight>
            </wp14:sizeRelV>
          </wp:anchor>
        </w:drawing>
      </w:r>
      <w:r w:rsidR="008F6D76">
        <w:t>So I created a new project for building the CAPM application.</w:t>
      </w:r>
      <w:r w:rsidR="0062775B">
        <w:t xml:space="preserve"> [</w:t>
      </w:r>
      <w:r w:rsidR="0062775B" w:rsidRPr="00482BA7">
        <w:rPr>
          <w:b/>
          <w:bCs/>
        </w:rPr>
        <w:t>C:\SAP BTP\CAPM1</w:t>
      </w:r>
      <w:r w:rsidR="0062775B">
        <w:t>]</w:t>
      </w:r>
      <w:r w:rsidR="00482BA7">
        <w:t xml:space="preserve">. So as we already installed the CDS-DK, so we got a command line. So we if write the command                        </w:t>
      </w:r>
      <w:r w:rsidR="00482BA7">
        <w:rPr>
          <w:b/>
          <w:bCs/>
        </w:rPr>
        <w:t xml:space="preserve">cds --help, </w:t>
      </w:r>
      <w:r w:rsidR="00482BA7">
        <w:t>then we can see all the list of commands.</w:t>
      </w:r>
    </w:p>
    <w:p w14:paraId="2518C7C7" w14:textId="26FCFEE9" w:rsidR="00A512FC" w:rsidRDefault="00A512FC" w:rsidP="009301AF">
      <w:pPr>
        <w:pStyle w:val="ListParagraph"/>
        <w:numPr>
          <w:ilvl w:val="0"/>
          <w:numId w:val="24"/>
        </w:numPr>
      </w:pPr>
      <w:r>
        <w:t>So we will go inside the folder [</w:t>
      </w:r>
      <w:r w:rsidRPr="00A512FC">
        <w:rPr>
          <w:b/>
          <w:bCs/>
        </w:rPr>
        <w:t>C:\SAP BTP\CAPM1</w:t>
      </w:r>
      <w:r>
        <w:t xml:space="preserve">] and I will initialize the project for that I will run the command </w:t>
      </w:r>
      <w:r w:rsidRPr="00A512FC">
        <w:rPr>
          <w:b/>
          <w:bCs/>
        </w:rPr>
        <w:t>cds init</w:t>
      </w:r>
      <w:r>
        <w:rPr>
          <w:b/>
          <w:bCs/>
        </w:rPr>
        <w:t>.</w:t>
      </w:r>
      <w:r w:rsidR="009B2FF5">
        <w:rPr>
          <w:b/>
          <w:bCs/>
        </w:rPr>
        <w:t xml:space="preserve"> </w:t>
      </w:r>
      <w:r w:rsidR="009B2FF5">
        <w:t>So it will give you a basic node JS project automatically.</w:t>
      </w:r>
    </w:p>
    <w:p w14:paraId="41E5B9E1" w14:textId="0D369492" w:rsidR="00A512FC" w:rsidRPr="00262255" w:rsidRDefault="007662B6" w:rsidP="00A41BA0">
      <w:pPr>
        <w:pStyle w:val="ListParagraph"/>
        <w:numPr>
          <w:ilvl w:val="0"/>
          <w:numId w:val="24"/>
        </w:numPr>
      </w:pPr>
      <w:r>
        <w:t>So I will create simple rest service today.</w:t>
      </w:r>
      <w:r w:rsidR="001C7375">
        <w:t xml:space="preserve"> So everything in CDS, first you have to define and then you have to implement.</w:t>
      </w:r>
      <w:r w:rsidR="002D1FEE">
        <w:t xml:space="preserve"> So we need to follow a Mantra </w:t>
      </w:r>
      <w:r w:rsidR="002D1FEE">
        <w:rPr>
          <w:b/>
          <w:bCs/>
        </w:rPr>
        <w:t>Definition – Implementation.</w:t>
      </w:r>
    </w:p>
    <w:p w14:paraId="2EEC7D94" w14:textId="28D1BF48" w:rsidR="00262255" w:rsidRDefault="00262255" w:rsidP="00A41BA0">
      <w:pPr>
        <w:pStyle w:val="ListParagraph"/>
        <w:numPr>
          <w:ilvl w:val="0"/>
          <w:numId w:val="24"/>
        </w:numPr>
      </w:pPr>
      <w:r>
        <w:t xml:space="preserve">So in the SRV folder I will create a definition to define a service so I created the service which is </w:t>
      </w:r>
      <w:r>
        <w:rPr>
          <w:b/>
          <w:bCs/>
        </w:rPr>
        <w:t xml:space="preserve">.cds </w:t>
      </w:r>
      <w:r>
        <w:t>extension</w:t>
      </w:r>
      <w:r w:rsidR="00AF791A">
        <w:t xml:space="preserve"> </w:t>
      </w:r>
      <w:r w:rsidR="00C714D4">
        <w:rPr>
          <w:b/>
          <w:bCs/>
        </w:rPr>
        <w:t>[</w:t>
      </w:r>
      <w:r w:rsidR="00AF791A">
        <w:rPr>
          <w:b/>
          <w:bCs/>
        </w:rPr>
        <w:t>mysimpleservice.cds]</w:t>
      </w:r>
      <w:r w:rsidR="002F2D05">
        <w:rPr>
          <w:b/>
          <w:bCs/>
        </w:rPr>
        <w:t xml:space="preserve"> </w:t>
      </w:r>
      <w:r w:rsidR="002F2D05">
        <w:t xml:space="preserve">So when you run the command </w:t>
      </w:r>
      <w:r w:rsidR="002F2D05">
        <w:rPr>
          <w:b/>
          <w:bCs/>
        </w:rPr>
        <w:t xml:space="preserve">cds run </w:t>
      </w:r>
      <w:r w:rsidR="002F2D05">
        <w:t xml:space="preserve"> it will look for the cds file and it will compile the cds file.</w:t>
      </w:r>
    </w:p>
    <w:p w14:paraId="104CFA59" w14:textId="393C0B9B" w:rsidR="003A4DC6" w:rsidRDefault="003A4DC6" w:rsidP="00A41BA0">
      <w:pPr>
        <w:pStyle w:val="ListParagraph"/>
        <w:numPr>
          <w:ilvl w:val="0"/>
          <w:numId w:val="24"/>
        </w:numPr>
      </w:pPr>
      <w:r>
        <w:t xml:space="preserve">So before write the code in cds file we need to install a extension from the marketplace </w:t>
      </w:r>
      <w:r w:rsidR="00571E14">
        <w:t xml:space="preserve">                  </w:t>
      </w:r>
      <w:r w:rsidR="00571E14">
        <w:rPr>
          <w:b/>
          <w:bCs/>
        </w:rPr>
        <w:t xml:space="preserve">SAP CDS Language Support. </w:t>
      </w:r>
      <w:r w:rsidR="00571E14">
        <w:t xml:space="preserve">So this will help </w:t>
      </w:r>
      <w:r w:rsidR="00F53069">
        <w:t>to show the code completion.</w:t>
      </w:r>
    </w:p>
    <w:p w14:paraId="1FDAAD7B" w14:textId="4860F56C" w:rsidR="00F50641" w:rsidRDefault="003431FA" w:rsidP="00A41BA0">
      <w:pPr>
        <w:pStyle w:val="ListParagraph"/>
        <w:numPr>
          <w:ilvl w:val="0"/>
          <w:numId w:val="24"/>
        </w:numPr>
      </w:pPr>
      <w:r w:rsidRPr="003431FA">
        <w:rPr>
          <w:noProof/>
        </w:rPr>
        <w:drawing>
          <wp:anchor distT="0" distB="0" distL="114300" distR="114300" simplePos="0" relativeHeight="251449856" behindDoc="0" locked="0" layoutInCell="1" allowOverlap="1" wp14:anchorId="3575D4E0" wp14:editId="5C2CEB77">
            <wp:simplePos x="0" y="0"/>
            <wp:positionH relativeFrom="column">
              <wp:posOffset>-914400</wp:posOffset>
            </wp:positionH>
            <wp:positionV relativeFrom="paragraph">
              <wp:posOffset>187325</wp:posOffset>
            </wp:positionV>
            <wp:extent cx="2104722" cy="408305"/>
            <wp:effectExtent l="0" t="0" r="0" b="0"/>
            <wp:wrapNone/>
            <wp:docPr id="1777002736"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002736" name="Picture 1" descr="A black background with white text&#10;&#10;Description automatically generated"/>
                    <pic:cNvPicPr/>
                  </pic:nvPicPr>
                  <pic:blipFill>
                    <a:blip r:embed="rId215" cstate="print">
                      <a:extLst>
                        <a:ext uri="{28A0092B-C50C-407E-A947-70E740481C1C}">
                          <a14:useLocalDpi xmlns:a14="http://schemas.microsoft.com/office/drawing/2010/main" val="0"/>
                        </a:ext>
                      </a:extLst>
                    </a:blip>
                    <a:stretch>
                      <a:fillRect/>
                    </a:stretch>
                  </pic:blipFill>
                  <pic:spPr>
                    <a:xfrm>
                      <a:off x="0" y="0"/>
                      <a:ext cx="2118998" cy="411075"/>
                    </a:xfrm>
                    <a:prstGeom prst="rect">
                      <a:avLst/>
                    </a:prstGeom>
                  </pic:spPr>
                </pic:pic>
              </a:graphicData>
            </a:graphic>
            <wp14:sizeRelH relativeFrom="page">
              <wp14:pctWidth>0</wp14:pctWidth>
            </wp14:sizeRelH>
            <wp14:sizeRelV relativeFrom="page">
              <wp14:pctHeight>0</wp14:pctHeight>
            </wp14:sizeRelV>
          </wp:anchor>
        </w:drawing>
      </w:r>
      <w:r w:rsidR="00F50641">
        <w:t xml:space="preserve">So we will define a service in the </w:t>
      </w:r>
      <w:r w:rsidR="00F50641">
        <w:rPr>
          <w:b/>
          <w:bCs/>
        </w:rPr>
        <w:t xml:space="preserve">cds </w:t>
      </w:r>
      <w:r w:rsidR="00F50641">
        <w:t>file.</w:t>
      </w:r>
      <w:r w:rsidR="00083C76">
        <w:t xml:space="preserve"> And I will define a definition inside the service.</w:t>
      </w:r>
    </w:p>
    <w:p w14:paraId="5C2956D7" w14:textId="445FD9ED" w:rsidR="003431FA" w:rsidRPr="003431FA" w:rsidRDefault="003431FA" w:rsidP="003431FA">
      <w:pPr>
        <w:pStyle w:val="ListParagraph"/>
        <w:tabs>
          <w:tab w:val="left" w:pos="3405"/>
        </w:tabs>
      </w:pPr>
      <w:r>
        <w:t xml:space="preserve">                           So </w:t>
      </w:r>
      <w:r>
        <w:rPr>
          <w:b/>
          <w:bCs/>
        </w:rPr>
        <w:t xml:space="preserve">mySrvDemo </w:t>
      </w:r>
      <w:r>
        <w:t xml:space="preserve">is the Service. And </w:t>
      </w:r>
      <w:r w:rsidRPr="003431FA">
        <w:rPr>
          <w:b/>
          <w:bCs/>
        </w:rPr>
        <w:t xml:space="preserve"> </w:t>
      </w:r>
      <w:r w:rsidRPr="003431FA">
        <w:rPr>
          <w:b/>
          <w:bCs/>
          <w:sz w:val="16"/>
          <w:szCs w:val="16"/>
        </w:rPr>
        <w:t>function myFunction(msg: String)returns String;</w:t>
      </w:r>
      <w:r>
        <w:rPr>
          <w:b/>
          <w:bCs/>
          <w:sz w:val="16"/>
          <w:szCs w:val="16"/>
        </w:rPr>
        <w:t xml:space="preserve"> </w:t>
      </w:r>
      <w:r w:rsidRPr="003431FA">
        <w:t>this I</w:t>
      </w:r>
    </w:p>
    <w:p w14:paraId="1255BD6C" w14:textId="632745A5" w:rsidR="003431FA" w:rsidRDefault="003431FA" w:rsidP="003431FA">
      <w:pPr>
        <w:pStyle w:val="ListParagraph"/>
        <w:tabs>
          <w:tab w:val="left" w:pos="3405"/>
        </w:tabs>
      </w:pPr>
      <w:r w:rsidRPr="003431FA">
        <w:t xml:space="preserve">                           </w:t>
      </w:r>
      <w:r>
        <w:t>have defined a definition</w:t>
      </w:r>
      <w:r w:rsidR="00A05ECA">
        <w:t>.</w:t>
      </w:r>
      <w:r w:rsidR="00D1488C">
        <w:t xml:space="preserve"> And I have defined a parameter of type String and </w:t>
      </w:r>
    </w:p>
    <w:p w14:paraId="7174BE7A" w14:textId="2920F57B" w:rsidR="00D1488C" w:rsidRDefault="00D1488C" w:rsidP="003431FA">
      <w:pPr>
        <w:pStyle w:val="ListParagraph"/>
        <w:tabs>
          <w:tab w:val="left" w:pos="3405"/>
        </w:tabs>
      </w:pPr>
      <w:r>
        <w:t xml:space="preserve">                           name of the parameter is </w:t>
      </w:r>
      <w:r w:rsidR="006209BB">
        <w:rPr>
          <w:b/>
          <w:bCs/>
        </w:rPr>
        <w:t>msg.</w:t>
      </w:r>
      <w:r w:rsidR="00973D77">
        <w:rPr>
          <w:b/>
          <w:bCs/>
        </w:rPr>
        <w:t xml:space="preserve"> </w:t>
      </w:r>
      <w:r w:rsidR="00973D77">
        <w:t>And this function signature is a typescript syntax.</w:t>
      </w:r>
      <w:r w:rsidR="000B4947">
        <w:t xml:space="preserve"> </w:t>
      </w:r>
    </w:p>
    <w:p w14:paraId="7E889CEC" w14:textId="168C080C" w:rsidR="00CE61B9" w:rsidRDefault="00D47003" w:rsidP="00CE61B9">
      <w:pPr>
        <w:pStyle w:val="ListParagraph"/>
        <w:numPr>
          <w:ilvl w:val="0"/>
          <w:numId w:val="24"/>
        </w:numPr>
        <w:tabs>
          <w:tab w:val="left" w:pos="3405"/>
        </w:tabs>
      </w:pPr>
      <w:r>
        <w:t xml:space="preserve">Now we have to implementation </w:t>
      </w:r>
      <w:r w:rsidRPr="00D47003">
        <w:rPr>
          <w:b/>
          <w:bCs/>
        </w:rPr>
        <w:t>.js</w:t>
      </w:r>
      <w:r>
        <w:t xml:space="preserve"> file for the service </w:t>
      </w:r>
      <w:r w:rsidRPr="00D47003">
        <w:rPr>
          <w:b/>
          <w:bCs/>
        </w:rPr>
        <w:t>mySrvDemo</w:t>
      </w:r>
      <w:r>
        <w:rPr>
          <w:b/>
          <w:bCs/>
        </w:rPr>
        <w:t xml:space="preserve"> </w:t>
      </w:r>
      <w:r>
        <w:t>which is in cds file.</w:t>
      </w:r>
      <w:r w:rsidR="00175B41">
        <w:t xml:space="preserve"> So the Cds file we only define the definition</w:t>
      </w:r>
      <w:r w:rsidR="00CF5646">
        <w:t xml:space="preserve">. The main implementation happen only </w:t>
      </w:r>
      <w:r w:rsidR="002554B4">
        <w:t xml:space="preserve">in the JS </w:t>
      </w:r>
      <w:r w:rsidR="00A36AED">
        <w:t>file.</w:t>
      </w:r>
    </w:p>
    <w:p w14:paraId="612AAF25" w14:textId="0C536373" w:rsidR="006E37DB" w:rsidRDefault="001F118F" w:rsidP="00452CB3">
      <w:pPr>
        <w:pStyle w:val="ListParagraph"/>
        <w:numPr>
          <w:ilvl w:val="0"/>
          <w:numId w:val="24"/>
        </w:numPr>
        <w:tabs>
          <w:tab w:val="left" w:pos="3405"/>
        </w:tabs>
      </w:pPr>
      <w:r w:rsidRPr="006E37DB">
        <w:rPr>
          <w:noProof/>
        </w:rPr>
        <w:drawing>
          <wp:anchor distT="0" distB="0" distL="114300" distR="114300" simplePos="0" relativeHeight="251459072" behindDoc="0" locked="0" layoutInCell="1" allowOverlap="1" wp14:anchorId="760EA32C" wp14:editId="59702C4E">
            <wp:simplePos x="0" y="0"/>
            <wp:positionH relativeFrom="column">
              <wp:posOffset>2005013</wp:posOffset>
            </wp:positionH>
            <wp:positionV relativeFrom="paragraph">
              <wp:posOffset>577533</wp:posOffset>
            </wp:positionV>
            <wp:extent cx="1042986" cy="347662"/>
            <wp:effectExtent l="0" t="0" r="0" b="0"/>
            <wp:wrapNone/>
            <wp:docPr id="1212635649" name="Picture 1"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635649" name="Picture 1" descr="A black and white text&#10;&#10;Description automatically generated"/>
                    <pic:cNvPicPr/>
                  </pic:nvPicPr>
                  <pic:blipFill>
                    <a:blip r:embed="rId216">
                      <a:extLst>
                        <a:ext uri="{28A0092B-C50C-407E-A947-70E740481C1C}">
                          <a14:useLocalDpi xmlns:a14="http://schemas.microsoft.com/office/drawing/2010/main" val="0"/>
                        </a:ext>
                      </a:extLst>
                    </a:blip>
                    <a:stretch>
                      <a:fillRect/>
                    </a:stretch>
                  </pic:blipFill>
                  <pic:spPr>
                    <a:xfrm>
                      <a:off x="0" y="0"/>
                      <a:ext cx="1045956" cy="348652"/>
                    </a:xfrm>
                    <a:prstGeom prst="rect">
                      <a:avLst/>
                    </a:prstGeom>
                  </pic:spPr>
                </pic:pic>
              </a:graphicData>
            </a:graphic>
            <wp14:sizeRelH relativeFrom="page">
              <wp14:pctWidth>0</wp14:pctWidth>
            </wp14:sizeRelH>
            <wp14:sizeRelV relativeFrom="page">
              <wp14:pctHeight>0</wp14:pctHeight>
            </wp14:sizeRelV>
          </wp:anchor>
        </w:drawing>
      </w:r>
      <w:r w:rsidR="001C13D7">
        <w:t>And one thing you have to remember that the cds file name and the js file name need to be same name, otherwise it will throw an error.</w:t>
      </w:r>
      <w:r w:rsidR="006E37DB" w:rsidRPr="006E37DB">
        <w:rPr>
          <w:noProof/>
        </w:rPr>
        <w:t xml:space="preserve"> </w:t>
      </w:r>
      <w:r w:rsidR="00BF15F8">
        <w:rPr>
          <w:noProof/>
        </w:rPr>
        <w:t xml:space="preserve">So name has to be match otherwise system won’t be able to detect that </w:t>
      </w:r>
      <w:r w:rsidR="00BF15F8" w:rsidRPr="00BF15F8">
        <w:rPr>
          <w:b/>
          <w:bCs/>
          <w:noProof/>
        </w:rPr>
        <w:t>mysimpleservice</w:t>
      </w:r>
      <w:r w:rsidR="00BF15F8">
        <w:rPr>
          <w:b/>
          <w:bCs/>
          <w:noProof/>
        </w:rPr>
        <w:t xml:space="preserve">.js </w:t>
      </w:r>
      <w:r w:rsidR="00BF15F8">
        <w:rPr>
          <w:noProof/>
        </w:rPr>
        <w:t xml:space="preserve">file is the implementation of the </w:t>
      </w:r>
      <w:r w:rsidR="00BF15F8" w:rsidRPr="00BF15F8">
        <w:rPr>
          <w:b/>
          <w:bCs/>
          <w:noProof/>
        </w:rPr>
        <w:t>mysimpleservice</w:t>
      </w:r>
      <w:r w:rsidR="00BF15F8">
        <w:rPr>
          <w:b/>
          <w:bCs/>
          <w:noProof/>
        </w:rPr>
        <w:t xml:space="preserve">.cds </w:t>
      </w:r>
      <w:r w:rsidR="00BF15F8">
        <w:rPr>
          <w:noProof/>
        </w:rPr>
        <w:t>file</w:t>
      </w:r>
    </w:p>
    <w:p w14:paraId="6B103A69" w14:textId="697048D0" w:rsidR="00452CB3" w:rsidRDefault="00452CB3" w:rsidP="00452CB3">
      <w:pPr>
        <w:pStyle w:val="ListParagraph"/>
        <w:tabs>
          <w:tab w:val="left" w:pos="3405"/>
        </w:tabs>
      </w:pPr>
    </w:p>
    <w:p w14:paraId="68F225AD" w14:textId="74A089B2" w:rsidR="001F118F" w:rsidRDefault="00BF15F8" w:rsidP="00E71197">
      <w:pPr>
        <w:pStyle w:val="ListParagraph"/>
        <w:tabs>
          <w:tab w:val="left" w:pos="3405"/>
        </w:tabs>
      </w:pPr>
      <w:r>
        <w:tab/>
        <w:t xml:space="preserve"> </w:t>
      </w:r>
      <w:r>
        <w:tab/>
      </w:r>
    </w:p>
    <w:p w14:paraId="08DADA50" w14:textId="44728982" w:rsidR="00FE5FB6" w:rsidRPr="00FE5FB6" w:rsidRDefault="00247248" w:rsidP="00FE5FB6">
      <w:pPr>
        <w:pStyle w:val="ListParagraph"/>
        <w:numPr>
          <w:ilvl w:val="0"/>
          <w:numId w:val="24"/>
        </w:numPr>
        <w:tabs>
          <w:tab w:val="left" w:pos="3405"/>
        </w:tabs>
      </w:pPr>
      <w:r w:rsidRPr="00FE5FB6">
        <w:rPr>
          <w:noProof/>
        </w:rPr>
        <w:drawing>
          <wp:anchor distT="0" distB="0" distL="114300" distR="114300" simplePos="0" relativeHeight="251494912" behindDoc="0" locked="0" layoutInCell="1" allowOverlap="1" wp14:anchorId="40047548" wp14:editId="526DDFBB">
            <wp:simplePos x="0" y="0"/>
            <wp:positionH relativeFrom="column">
              <wp:posOffset>3980452</wp:posOffset>
            </wp:positionH>
            <wp:positionV relativeFrom="paragraph">
              <wp:posOffset>527231</wp:posOffset>
            </wp:positionV>
            <wp:extent cx="1577340" cy="1433195"/>
            <wp:effectExtent l="190500" t="190500" r="175260" b="167005"/>
            <wp:wrapNone/>
            <wp:docPr id="445934333" name="Picture 1" descr="A screenshot of a web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934333" name="Picture 1" descr="A screenshot of a web application&#10;&#10;Description automatically generated"/>
                    <pic:cNvPicPr/>
                  </pic:nvPicPr>
                  <pic:blipFill>
                    <a:blip r:embed="rId217" cstate="print">
                      <a:extLst>
                        <a:ext uri="{28A0092B-C50C-407E-A947-70E740481C1C}">
                          <a14:useLocalDpi xmlns:a14="http://schemas.microsoft.com/office/drawing/2010/main" val="0"/>
                        </a:ext>
                      </a:extLst>
                    </a:blip>
                    <a:stretch>
                      <a:fillRect/>
                    </a:stretch>
                  </pic:blipFill>
                  <pic:spPr>
                    <a:xfrm>
                      <a:off x="0" y="0"/>
                      <a:ext cx="1577340" cy="143319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E71197">
        <w:t xml:space="preserve">So once both cds and js file is implemented, then we will run the project, So the command is </w:t>
      </w:r>
      <w:r w:rsidR="00E71197">
        <w:rPr>
          <w:b/>
          <w:bCs/>
        </w:rPr>
        <w:t>cds run.</w:t>
      </w:r>
      <w:r w:rsidR="00E71197">
        <w:t xml:space="preserve"> And every code changes I don’t want to restart the services for that I will use the command </w:t>
      </w:r>
      <w:r w:rsidR="00E71197">
        <w:rPr>
          <w:b/>
          <w:bCs/>
        </w:rPr>
        <w:t>cds watch</w:t>
      </w:r>
    </w:p>
    <w:p w14:paraId="33E03214" w14:textId="5C13FA06" w:rsidR="00FE5FB6" w:rsidRPr="006E37DB" w:rsidRDefault="00000000" w:rsidP="00FE5FB6">
      <w:pPr>
        <w:tabs>
          <w:tab w:val="left" w:pos="3405"/>
        </w:tabs>
      </w:pPr>
      <w:r>
        <w:rPr>
          <w:b/>
          <w:bCs/>
          <w:noProof/>
        </w:rPr>
        <w:pict w14:anchorId="1E59ABFA">
          <v:rect id="_x0000_s1063" style="position:absolute;margin-left:-60.2pt;margin-top:14.05pt;width:172.9pt;height:54.8pt;z-index:251901440" fillcolor="white [3201]" strokecolor="#8eaadb [1940]" strokeweight="1pt">
            <v:fill color2="#b4c6e7 [1300]" focusposition="1" focussize="" focus="100%" type="gradient"/>
            <v:shadow on="t" type="perspective" color="#1f3763 [1604]" opacity=".5" offset="1pt" offset2="-3pt"/>
            <v:textbox>
              <w:txbxContent>
                <w:p w14:paraId="0228B385" w14:textId="10BAAB5E" w:rsidR="008B34E5" w:rsidRPr="008B34E5" w:rsidRDefault="008B34E5">
                  <w:pPr>
                    <w:rPr>
                      <w:rFonts w:cstheme="minorHAnsi"/>
                      <w:sz w:val="16"/>
                      <w:szCs w:val="16"/>
                    </w:rPr>
                  </w:pPr>
                  <w:r w:rsidRPr="008B34E5">
                    <w:rPr>
                      <w:rFonts w:cstheme="minorHAnsi"/>
                      <w:sz w:val="16"/>
                      <w:szCs w:val="16"/>
                    </w:rPr>
                    <w:t>This section defines a service called mysrvdemo. Inside this service, there is a function called somesrv which takes a single parameter msg of type String and returns a String.</w:t>
                  </w:r>
                </w:p>
              </w:txbxContent>
            </v:textbox>
          </v:rect>
        </w:pict>
      </w:r>
      <w:r>
        <w:rPr>
          <w:b/>
          <w:bCs/>
          <w:noProof/>
        </w:rPr>
        <w:pict w14:anchorId="63A92528">
          <v:rect id="_x0000_s1064" style="position:absolute;margin-left:123pt;margin-top:1.1pt;width:154.15pt;height:107.3pt;z-index:251902464" fillcolor="white [3201]" strokecolor="#ffd966 [1943]" strokeweight="1pt">
            <v:fill color2="#ffe599 [1303]" focusposition="1" focussize="" focus="100%" type="gradient"/>
            <v:shadow on="t" type="perspective" color="#7f5f00 [1607]" opacity=".5" offset="1pt" offset2="-3pt"/>
            <v:textbox>
              <w:txbxContent>
                <w:p w14:paraId="0AA629E8" w14:textId="137EED41" w:rsidR="008B34E5" w:rsidRPr="008B34E5" w:rsidRDefault="008B34E5">
                  <w:pPr>
                    <w:rPr>
                      <w:sz w:val="16"/>
                      <w:szCs w:val="16"/>
                    </w:rPr>
                  </w:pPr>
                  <w:r w:rsidRPr="008B34E5">
                    <w:rPr>
                      <w:sz w:val="16"/>
                      <w:szCs w:val="16"/>
                    </w:rPr>
                    <w:t>This section of code is the implementation of the mysrvdemo. It's written in JavaScript and exports a function named mysrvdemo. This function takes one parameter srv. Inside mysrvdemo, it registers an event handler for the event 'somesrv' using srv.on(). When this event is triggered, it expects req (request) and res (response) objects.</w:t>
                  </w:r>
                </w:p>
              </w:txbxContent>
            </v:textbox>
          </v:rect>
        </w:pict>
      </w:r>
    </w:p>
    <w:p w14:paraId="327FF8E7" w14:textId="0649E648" w:rsidR="009B7EE1" w:rsidRDefault="009B7EE1" w:rsidP="005D0798">
      <w:pPr>
        <w:jc w:val="center"/>
        <w:rPr>
          <w:b/>
          <w:bCs/>
        </w:rPr>
      </w:pPr>
    </w:p>
    <w:p w14:paraId="2B6B07C7" w14:textId="2299A55E" w:rsidR="009B7EE1" w:rsidRDefault="009B7EE1" w:rsidP="005D0798">
      <w:pPr>
        <w:jc w:val="center"/>
        <w:rPr>
          <w:b/>
          <w:bCs/>
        </w:rPr>
      </w:pPr>
    </w:p>
    <w:p w14:paraId="1FC18DE5" w14:textId="05242A82" w:rsidR="009B7EE1" w:rsidRDefault="00247248" w:rsidP="005D0798">
      <w:pPr>
        <w:jc w:val="center"/>
        <w:rPr>
          <w:b/>
          <w:bCs/>
        </w:rPr>
      </w:pPr>
      <w:r w:rsidRPr="00FB4B2E">
        <w:rPr>
          <w:b/>
          <w:bCs/>
          <w:noProof/>
        </w:rPr>
        <w:drawing>
          <wp:anchor distT="0" distB="0" distL="114300" distR="114300" simplePos="0" relativeHeight="251499008" behindDoc="0" locked="0" layoutInCell="1" allowOverlap="1" wp14:anchorId="7ED8683C" wp14:editId="4331393E">
            <wp:simplePos x="0" y="0"/>
            <wp:positionH relativeFrom="column">
              <wp:posOffset>-779678</wp:posOffset>
            </wp:positionH>
            <wp:positionV relativeFrom="paragraph">
              <wp:posOffset>162560</wp:posOffset>
            </wp:positionV>
            <wp:extent cx="2205038" cy="461866"/>
            <wp:effectExtent l="0" t="0" r="0" b="0"/>
            <wp:wrapNone/>
            <wp:docPr id="1849577138"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577138" name="Picture 1" descr="A black background with white text&#10;&#10;Description automatically generated"/>
                    <pic:cNvPicPr/>
                  </pic:nvPicPr>
                  <pic:blipFill>
                    <a:blip r:embed="rId218" cstate="print">
                      <a:extLst>
                        <a:ext uri="{28A0092B-C50C-407E-A947-70E740481C1C}">
                          <a14:useLocalDpi xmlns:a14="http://schemas.microsoft.com/office/drawing/2010/main" val="0"/>
                        </a:ext>
                      </a:extLst>
                    </a:blip>
                    <a:stretch>
                      <a:fillRect/>
                    </a:stretch>
                  </pic:blipFill>
                  <pic:spPr>
                    <a:xfrm>
                      <a:off x="0" y="0"/>
                      <a:ext cx="2205038" cy="461866"/>
                    </a:xfrm>
                    <a:prstGeom prst="rect">
                      <a:avLst/>
                    </a:prstGeom>
                  </pic:spPr>
                </pic:pic>
              </a:graphicData>
            </a:graphic>
            <wp14:sizeRelH relativeFrom="page">
              <wp14:pctWidth>0</wp14:pctWidth>
            </wp14:sizeRelH>
            <wp14:sizeRelV relativeFrom="page">
              <wp14:pctHeight>0</wp14:pctHeight>
            </wp14:sizeRelV>
          </wp:anchor>
        </w:drawing>
      </w:r>
    </w:p>
    <w:p w14:paraId="7C81DF30" w14:textId="1D9269C8" w:rsidR="009B7EE1" w:rsidRDefault="009B7EE1" w:rsidP="005D0798">
      <w:pPr>
        <w:jc w:val="center"/>
        <w:rPr>
          <w:b/>
          <w:bCs/>
        </w:rPr>
      </w:pPr>
    </w:p>
    <w:p w14:paraId="734B611E" w14:textId="14F0E524" w:rsidR="009B7EE1" w:rsidRDefault="00500F82" w:rsidP="005D0798">
      <w:pPr>
        <w:jc w:val="center"/>
        <w:rPr>
          <w:b/>
          <w:bCs/>
        </w:rPr>
      </w:pPr>
      <w:r w:rsidRPr="000550D6">
        <w:rPr>
          <w:noProof/>
        </w:rPr>
        <w:drawing>
          <wp:anchor distT="0" distB="0" distL="114300" distR="114300" simplePos="0" relativeHeight="251503104" behindDoc="0" locked="0" layoutInCell="1" allowOverlap="1" wp14:anchorId="244ABD58" wp14:editId="2961831B">
            <wp:simplePos x="0" y="0"/>
            <wp:positionH relativeFrom="margin">
              <wp:posOffset>3798842</wp:posOffset>
            </wp:positionH>
            <wp:positionV relativeFrom="paragraph">
              <wp:posOffset>228419</wp:posOffset>
            </wp:positionV>
            <wp:extent cx="2536372" cy="798696"/>
            <wp:effectExtent l="190500" t="190500" r="168910" b="173355"/>
            <wp:wrapNone/>
            <wp:docPr id="15098092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809234" name="Picture 1" descr="A screenshot of a computer&#10;&#10;Description automatically generated"/>
                    <pic:cNvPicPr/>
                  </pic:nvPicPr>
                  <pic:blipFill rotWithShape="1">
                    <a:blip r:embed="rId219" cstate="print">
                      <a:extLst>
                        <a:ext uri="{28A0092B-C50C-407E-A947-70E740481C1C}">
                          <a14:useLocalDpi xmlns:a14="http://schemas.microsoft.com/office/drawing/2010/main" val="0"/>
                        </a:ext>
                      </a:extLst>
                    </a:blip>
                    <a:srcRect b="37546"/>
                    <a:stretch/>
                  </pic:blipFill>
                  <pic:spPr bwMode="auto">
                    <a:xfrm>
                      <a:off x="0" y="0"/>
                      <a:ext cx="2536372" cy="798696"/>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B34E5" w:rsidRPr="00687604">
        <w:rPr>
          <w:b/>
          <w:bCs/>
          <w:noProof/>
        </w:rPr>
        <w:drawing>
          <wp:anchor distT="0" distB="0" distL="114300" distR="114300" simplePos="0" relativeHeight="251501056" behindDoc="0" locked="0" layoutInCell="1" allowOverlap="1" wp14:anchorId="2C13FEB3" wp14:editId="357ACDAD">
            <wp:simplePos x="0" y="0"/>
            <wp:positionH relativeFrom="column">
              <wp:posOffset>1637665</wp:posOffset>
            </wp:positionH>
            <wp:positionV relativeFrom="paragraph">
              <wp:posOffset>32385</wp:posOffset>
            </wp:positionV>
            <wp:extent cx="1658264" cy="885825"/>
            <wp:effectExtent l="0" t="0" r="0" b="0"/>
            <wp:wrapNone/>
            <wp:docPr id="149463107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631073" name="Picture 1" descr="A screen shot of a computer program&#10;&#10;Description automatically generated"/>
                    <pic:cNvPicPr/>
                  </pic:nvPicPr>
                  <pic:blipFill>
                    <a:blip r:embed="rId220" cstate="print">
                      <a:extLst>
                        <a:ext uri="{28A0092B-C50C-407E-A947-70E740481C1C}">
                          <a14:useLocalDpi xmlns:a14="http://schemas.microsoft.com/office/drawing/2010/main" val="0"/>
                        </a:ext>
                      </a:extLst>
                    </a:blip>
                    <a:stretch>
                      <a:fillRect/>
                    </a:stretch>
                  </pic:blipFill>
                  <pic:spPr>
                    <a:xfrm>
                      <a:off x="0" y="0"/>
                      <a:ext cx="1658264" cy="885825"/>
                    </a:xfrm>
                    <a:prstGeom prst="rect">
                      <a:avLst/>
                    </a:prstGeom>
                  </pic:spPr>
                </pic:pic>
              </a:graphicData>
            </a:graphic>
            <wp14:sizeRelH relativeFrom="page">
              <wp14:pctWidth>0</wp14:pctWidth>
            </wp14:sizeRelH>
            <wp14:sizeRelV relativeFrom="page">
              <wp14:pctHeight>0</wp14:pctHeight>
            </wp14:sizeRelV>
          </wp:anchor>
        </w:drawing>
      </w:r>
      <w:r w:rsidR="00EC0533">
        <w:rPr>
          <w:b/>
          <w:bCs/>
        </w:rPr>
        <w:tab/>
      </w:r>
      <w:r w:rsidR="00EC0533">
        <w:rPr>
          <w:b/>
          <w:bCs/>
        </w:rPr>
        <w:tab/>
      </w:r>
      <w:r w:rsidR="00EC0533">
        <w:rPr>
          <w:b/>
          <w:bCs/>
        </w:rPr>
        <w:tab/>
      </w:r>
      <w:r w:rsidR="00EC0533">
        <w:rPr>
          <w:b/>
          <w:bCs/>
        </w:rPr>
        <w:tab/>
      </w:r>
      <w:r w:rsidR="00EC0533">
        <w:rPr>
          <w:b/>
          <w:bCs/>
        </w:rPr>
        <w:tab/>
      </w:r>
      <w:r w:rsidR="00EC0533">
        <w:rPr>
          <w:b/>
          <w:bCs/>
        </w:rPr>
        <w:tab/>
      </w:r>
      <w:r w:rsidR="00EC0533">
        <w:rPr>
          <w:b/>
          <w:bCs/>
        </w:rPr>
        <w:tab/>
      </w:r>
      <w:r w:rsidR="00EC0533">
        <w:rPr>
          <w:b/>
          <w:bCs/>
        </w:rPr>
        <w:tab/>
        <w:t>Run this service</w:t>
      </w:r>
      <w:r>
        <w:rPr>
          <w:b/>
          <w:bCs/>
        </w:rPr>
        <w:t>:</w:t>
      </w:r>
    </w:p>
    <w:p w14:paraId="1D3C1C7B" w14:textId="03C243BD" w:rsidR="005D0798" w:rsidRDefault="005D0798" w:rsidP="00616EB8">
      <w:pPr>
        <w:rPr>
          <w:b/>
          <w:bCs/>
        </w:rPr>
      </w:pPr>
    </w:p>
    <w:p w14:paraId="2FD41831" w14:textId="23ABC44E" w:rsidR="00616EB8" w:rsidRDefault="00200B23" w:rsidP="00200B23">
      <w:pPr>
        <w:pStyle w:val="Heading1"/>
      </w:pPr>
      <w:r>
        <w:lastRenderedPageBreak/>
        <w:t xml:space="preserve">Creating DB table with </w:t>
      </w:r>
      <w:r w:rsidR="00957146">
        <w:t>CAPM</w:t>
      </w:r>
      <w:r w:rsidR="00E23335">
        <w:t>.</w:t>
      </w:r>
    </w:p>
    <w:p w14:paraId="27286DAE" w14:textId="0D6B2341" w:rsidR="00157A13" w:rsidRDefault="00957146" w:rsidP="00157A13">
      <w:pPr>
        <w:pStyle w:val="ListParagraph"/>
        <w:numPr>
          <w:ilvl w:val="0"/>
          <w:numId w:val="25"/>
        </w:numPr>
      </w:pPr>
      <w:r>
        <w:t>Add local database which helps us building and testing CAPM app locally in our computer</w:t>
      </w:r>
      <w:r w:rsidR="00EA17CC">
        <w:t xml:space="preserve">, using a </w:t>
      </w:r>
      <w:r w:rsidR="00253769" w:rsidRPr="00253769">
        <w:rPr>
          <w:b/>
          <w:bCs/>
        </w:rPr>
        <w:t>SQLite</w:t>
      </w:r>
      <w:r w:rsidR="00EA17CC">
        <w:t xml:space="preserve"> database which is free and file system based database which w</w:t>
      </w:r>
      <w:r w:rsidR="00470301">
        <w:t>e can  use.</w:t>
      </w:r>
    </w:p>
    <w:p w14:paraId="0ED8A546" w14:textId="02DA4AC2" w:rsidR="00D227C0" w:rsidRPr="00157A13" w:rsidRDefault="00470301" w:rsidP="00157A13">
      <w:pPr>
        <w:pStyle w:val="ListParagraph"/>
        <w:numPr>
          <w:ilvl w:val="0"/>
          <w:numId w:val="25"/>
        </w:numPr>
      </w:pPr>
      <w:r>
        <w:t xml:space="preserve">Command is </w:t>
      </w:r>
      <w:r w:rsidRPr="00157A13">
        <w:rPr>
          <w:b/>
          <w:bCs/>
        </w:rPr>
        <w:t>npm install sqlite@3 [</w:t>
      </w:r>
      <w:r>
        <w:t xml:space="preserve">compatible version of node 10 for </w:t>
      </w:r>
      <w:r w:rsidR="00765E17">
        <w:t>SQLite</w:t>
      </w:r>
      <w:r w:rsidRPr="00157A13">
        <w:rPr>
          <w:b/>
          <w:bCs/>
        </w:rPr>
        <w:t xml:space="preserve">] </w:t>
      </w:r>
      <w:r>
        <w:t>and this will be going to use only during development</w:t>
      </w:r>
      <w:r w:rsidR="00D227C0">
        <w:t>, that’s why we save it as development dependency.</w:t>
      </w:r>
      <w:r w:rsidR="0078767B">
        <w:t xml:space="preserve"> </w:t>
      </w:r>
      <w:r w:rsidR="0078767B" w:rsidRPr="00157A13">
        <w:rPr>
          <w:b/>
          <w:bCs/>
        </w:rPr>
        <w:t>npm install sqlite@3 --save-dev</w:t>
      </w:r>
      <w:r w:rsidR="00151DDF" w:rsidRPr="00157A13">
        <w:rPr>
          <w:b/>
          <w:bCs/>
        </w:rPr>
        <w:t xml:space="preserve">  </w:t>
      </w:r>
      <w:r w:rsidR="00151DDF" w:rsidRPr="00157A13">
        <w:rPr>
          <w:b/>
          <w:bCs/>
          <w:sz w:val="14"/>
          <w:szCs w:val="14"/>
        </w:rPr>
        <w:t xml:space="preserve">[ </w:t>
      </w:r>
      <w:r w:rsidR="00151DDF" w:rsidRPr="00157A13">
        <w:rPr>
          <w:b/>
          <w:bCs/>
          <w:color w:val="FF0000"/>
          <w:sz w:val="14"/>
          <w:szCs w:val="14"/>
        </w:rPr>
        <w:t>In my case it did not worked that’s why I used command npm install sqlite3 --save-dev</w:t>
      </w:r>
      <w:r w:rsidR="00151DDF" w:rsidRPr="00157A13">
        <w:rPr>
          <w:b/>
          <w:bCs/>
          <w:sz w:val="14"/>
          <w:szCs w:val="14"/>
        </w:rPr>
        <w:t xml:space="preserve"> ]</w:t>
      </w:r>
    </w:p>
    <w:p w14:paraId="12FA9970" w14:textId="1D56CC9F" w:rsidR="00694EFD" w:rsidRPr="00FD57DE" w:rsidRDefault="0019520A" w:rsidP="00D916DA">
      <w:pPr>
        <w:pStyle w:val="ListParagraph"/>
        <w:numPr>
          <w:ilvl w:val="0"/>
          <w:numId w:val="25"/>
        </w:numPr>
      </w:pPr>
      <w:r>
        <w:t xml:space="preserve">Now after done installation the </w:t>
      </w:r>
      <w:r w:rsidR="006F64AF">
        <w:t>SQLite</w:t>
      </w:r>
      <w:r>
        <w:t xml:space="preserve">, I will </w:t>
      </w:r>
      <w:r w:rsidR="00765E17">
        <w:t xml:space="preserve">create </w:t>
      </w:r>
      <w:r w:rsidR="00855EF4">
        <w:t>entities</w:t>
      </w:r>
      <w:r>
        <w:t>.</w:t>
      </w:r>
      <w:r w:rsidR="006F64AF">
        <w:t xml:space="preserve"> I will create a new file in the DB folder</w:t>
      </w:r>
      <w:r w:rsidR="00D04562">
        <w:t xml:space="preserve"> </w:t>
      </w:r>
      <w:r w:rsidR="00765E17">
        <w:t xml:space="preserve">name </w:t>
      </w:r>
      <w:r w:rsidR="00D04562" w:rsidRPr="00FD57DE">
        <w:rPr>
          <w:b/>
          <w:bCs/>
        </w:rPr>
        <w:t>data</w:t>
      </w:r>
      <w:r w:rsidR="00B070C5" w:rsidRPr="00FD57DE">
        <w:rPr>
          <w:b/>
          <w:bCs/>
        </w:rPr>
        <w:t>-</w:t>
      </w:r>
      <w:r w:rsidR="00D04562" w:rsidRPr="00FD57DE">
        <w:rPr>
          <w:b/>
          <w:bCs/>
        </w:rPr>
        <w:t xml:space="preserve">model.cds </w:t>
      </w:r>
      <w:r w:rsidR="00D04562">
        <w:t xml:space="preserve">Inside this file we will define a </w:t>
      </w:r>
      <w:r w:rsidR="00D04562" w:rsidRPr="00FD57DE">
        <w:rPr>
          <w:b/>
          <w:bCs/>
        </w:rPr>
        <w:t>namespace</w:t>
      </w:r>
      <w:r w:rsidR="00FD57DE">
        <w:rPr>
          <w:b/>
          <w:bCs/>
        </w:rPr>
        <w:t>.</w:t>
      </w:r>
    </w:p>
    <w:p w14:paraId="377A3210" w14:textId="77777777" w:rsidR="00FD57DE" w:rsidRDefault="00FD57DE" w:rsidP="00FD57DE">
      <w:pPr>
        <w:pStyle w:val="ListParagraph"/>
      </w:pPr>
    </w:p>
    <w:p w14:paraId="617D3742" w14:textId="6183082E" w:rsidR="00420297" w:rsidRPr="00200B23" w:rsidRDefault="00B028C1" w:rsidP="00714211">
      <w:pPr>
        <w:pStyle w:val="ListParagraph"/>
        <w:numPr>
          <w:ilvl w:val="0"/>
          <w:numId w:val="25"/>
        </w:numPr>
      </w:pPr>
      <w:r w:rsidRPr="00DE224E">
        <w:rPr>
          <w:b/>
          <w:bCs/>
          <w:noProof/>
        </w:rPr>
        <w:drawing>
          <wp:anchor distT="0" distB="0" distL="114300" distR="114300" simplePos="0" relativeHeight="251593216" behindDoc="0" locked="0" layoutInCell="1" allowOverlap="1" wp14:anchorId="182A22FF" wp14:editId="748E1DB7">
            <wp:simplePos x="0" y="0"/>
            <wp:positionH relativeFrom="column">
              <wp:posOffset>347345</wp:posOffset>
            </wp:positionH>
            <wp:positionV relativeFrom="paragraph">
              <wp:posOffset>600075</wp:posOffset>
            </wp:positionV>
            <wp:extent cx="4586287" cy="2103106"/>
            <wp:effectExtent l="0" t="0" r="0" b="0"/>
            <wp:wrapNone/>
            <wp:docPr id="627976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976680" name=""/>
                    <pic:cNvPicPr/>
                  </pic:nvPicPr>
                  <pic:blipFill>
                    <a:blip r:embed="rId221" cstate="print">
                      <a:extLst>
                        <a:ext uri="{28A0092B-C50C-407E-A947-70E740481C1C}">
                          <a14:useLocalDpi xmlns:a14="http://schemas.microsoft.com/office/drawing/2010/main" val="0"/>
                        </a:ext>
                      </a:extLst>
                    </a:blip>
                    <a:stretch>
                      <a:fillRect/>
                    </a:stretch>
                  </pic:blipFill>
                  <pic:spPr>
                    <a:xfrm>
                      <a:off x="0" y="0"/>
                      <a:ext cx="4586287" cy="2103106"/>
                    </a:xfrm>
                    <a:prstGeom prst="rect">
                      <a:avLst/>
                    </a:prstGeom>
                  </pic:spPr>
                </pic:pic>
              </a:graphicData>
            </a:graphic>
            <wp14:sizeRelH relativeFrom="page">
              <wp14:pctWidth>0</wp14:pctWidth>
            </wp14:sizeRelH>
            <wp14:sizeRelV relativeFrom="page">
              <wp14:pctHeight>0</wp14:pctHeight>
            </wp14:sizeRelV>
          </wp:anchor>
        </w:drawing>
      </w:r>
      <w:r w:rsidR="00420297">
        <w:t xml:space="preserve">So we will </w:t>
      </w:r>
      <w:r w:rsidR="0089612A">
        <w:t>create</w:t>
      </w:r>
      <w:r w:rsidR="00420297">
        <w:t xml:space="preserve"> EPM data model [</w:t>
      </w:r>
      <w:r w:rsidR="00420297" w:rsidRPr="00907262">
        <w:rPr>
          <w:b/>
          <w:bCs/>
        </w:rPr>
        <w:t xml:space="preserve">Enterprise Procurement Model] </w:t>
      </w:r>
      <w:r w:rsidR="00420297">
        <w:t xml:space="preserve">So it is a real </w:t>
      </w:r>
      <w:r w:rsidR="0089612A">
        <w:t>life</w:t>
      </w:r>
      <w:r w:rsidR="00420297">
        <w:t xml:space="preserve"> scenario, where you have lots of tabl</w:t>
      </w:r>
      <w:r w:rsidR="0089612A">
        <w:t xml:space="preserve">e which contains data. This table </w:t>
      </w:r>
      <w:r w:rsidR="00DE224E">
        <w:t>structures are given below. So I will be creating this table one by one.</w:t>
      </w:r>
      <w:r w:rsidR="0089612A">
        <w:t xml:space="preserve"> </w:t>
      </w:r>
    </w:p>
    <w:p w14:paraId="504EA9E8" w14:textId="1F9A74A5" w:rsidR="005D0798" w:rsidRDefault="005D0798" w:rsidP="005D0798">
      <w:pPr>
        <w:jc w:val="center"/>
        <w:rPr>
          <w:b/>
          <w:bCs/>
        </w:rPr>
      </w:pPr>
    </w:p>
    <w:p w14:paraId="457EC0BE" w14:textId="4F253585" w:rsidR="005D0798" w:rsidRDefault="005D0798" w:rsidP="005D0798">
      <w:pPr>
        <w:jc w:val="center"/>
        <w:rPr>
          <w:b/>
          <w:bCs/>
        </w:rPr>
      </w:pPr>
    </w:p>
    <w:p w14:paraId="7FCF77E2" w14:textId="62FF3FF4" w:rsidR="005D0798" w:rsidRDefault="005D0798" w:rsidP="005D0798">
      <w:pPr>
        <w:jc w:val="center"/>
        <w:rPr>
          <w:b/>
          <w:bCs/>
        </w:rPr>
      </w:pPr>
    </w:p>
    <w:p w14:paraId="3F5F453C" w14:textId="01F51CC4" w:rsidR="005D0798" w:rsidRDefault="005D0798" w:rsidP="005D0798">
      <w:pPr>
        <w:jc w:val="center"/>
        <w:rPr>
          <w:b/>
          <w:bCs/>
        </w:rPr>
      </w:pPr>
    </w:p>
    <w:p w14:paraId="44B94FFF" w14:textId="77777777" w:rsidR="005D0798" w:rsidRDefault="005D0798" w:rsidP="005D0798">
      <w:pPr>
        <w:jc w:val="center"/>
        <w:rPr>
          <w:b/>
          <w:bCs/>
        </w:rPr>
      </w:pPr>
    </w:p>
    <w:p w14:paraId="46B892AC" w14:textId="586A79EF" w:rsidR="005D0798" w:rsidRDefault="005D0798" w:rsidP="005D0798">
      <w:pPr>
        <w:jc w:val="center"/>
        <w:rPr>
          <w:b/>
          <w:bCs/>
        </w:rPr>
      </w:pPr>
    </w:p>
    <w:p w14:paraId="6ECC4A58" w14:textId="77777777" w:rsidR="005D0798" w:rsidRDefault="005D0798" w:rsidP="005D0798">
      <w:pPr>
        <w:jc w:val="center"/>
        <w:rPr>
          <w:b/>
          <w:bCs/>
        </w:rPr>
      </w:pPr>
    </w:p>
    <w:p w14:paraId="6575924D" w14:textId="74846AFB" w:rsidR="00FD4E99" w:rsidRDefault="00FD4E99" w:rsidP="00FD4E99">
      <w:pPr>
        <w:rPr>
          <w:b/>
          <w:bCs/>
        </w:rPr>
      </w:pPr>
    </w:p>
    <w:p w14:paraId="55507BEA" w14:textId="641CF5FD" w:rsidR="00FD4E99" w:rsidRPr="00A87F82" w:rsidRDefault="008615BA" w:rsidP="00FD4E99">
      <w:r w:rsidRPr="008615BA">
        <w:t xml:space="preserve">Suppose I have multiple </w:t>
      </w:r>
      <w:r w:rsidR="00D677C8">
        <w:t>entity</w:t>
      </w:r>
      <w:r w:rsidRPr="008615BA">
        <w:t xml:space="preserve">, I want to </w:t>
      </w:r>
      <w:r w:rsidR="00D677C8">
        <w:t>group</w:t>
      </w:r>
      <w:r w:rsidRPr="008615BA">
        <w:t xml:space="preserve"> them for that I will use </w:t>
      </w:r>
      <w:r w:rsidRPr="008615BA">
        <w:rPr>
          <w:b/>
          <w:bCs/>
        </w:rPr>
        <w:t>context</w:t>
      </w:r>
      <w:r w:rsidR="00FD4E99">
        <w:rPr>
          <w:b/>
          <w:bCs/>
        </w:rPr>
        <w:t>.</w:t>
      </w:r>
      <w:r w:rsidR="00DA53FD">
        <w:t xml:space="preserve"> </w:t>
      </w:r>
      <w:r w:rsidR="00A87F82">
        <w:t xml:space="preserve">So the entities are almost similar I will group them into a single context. So in the below picture as you can see that Entities I have grouped them in a </w:t>
      </w:r>
      <w:r w:rsidR="00A87F82">
        <w:rPr>
          <w:b/>
          <w:bCs/>
        </w:rPr>
        <w:t xml:space="preserve">master </w:t>
      </w:r>
      <w:r w:rsidR="00A87F82">
        <w:t>context.</w:t>
      </w:r>
    </w:p>
    <w:p w14:paraId="59E298E9" w14:textId="5B83F748" w:rsidR="00855EF4" w:rsidRDefault="00BF1E20" w:rsidP="00FD4E99">
      <w:r w:rsidRPr="00D508B3">
        <w:rPr>
          <w:noProof/>
        </w:rPr>
        <w:drawing>
          <wp:anchor distT="0" distB="0" distL="114300" distR="114300" simplePos="0" relativeHeight="251878912" behindDoc="0" locked="0" layoutInCell="1" allowOverlap="1" wp14:anchorId="70B27DA3" wp14:editId="67243CFE">
            <wp:simplePos x="0" y="0"/>
            <wp:positionH relativeFrom="margin">
              <wp:posOffset>0</wp:posOffset>
            </wp:positionH>
            <wp:positionV relativeFrom="paragraph">
              <wp:posOffset>29845</wp:posOffset>
            </wp:positionV>
            <wp:extent cx="2098040" cy="1020189"/>
            <wp:effectExtent l="0" t="0" r="0" b="8890"/>
            <wp:wrapNone/>
            <wp:docPr id="843906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906076" name=""/>
                    <pic:cNvPicPr/>
                  </pic:nvPicPr>
                  <pic:blipFill>
                    <a:blip r:embed="rId222">
                      <a:extLst>
                        <a:ext uri="{28A0092B-C50C-407E-A947-70E740481C1C}">
                          <a14:useLocalDpi xmlns:a14="http://schemas.microsoft.com/office/drawing/2010/main" val="0"/>
                        </a:ext>
                      </a:extLst>
                    </a:blip>
                    <a:stretch>
                      <a:fillRect/>
                    </a:stretch>
                  </pic:blipFill>
                  <pic:spPr>
                    <a:xfrm>
                      <a:off x="0" y="0"/>
                      <a:ext cx="2098040" cy="1020189"/>
                    </a:xfrm>
                    <a:prstGeom prst="rect">
                      <a:avLst/>
                    </a:prstGeom>
                  </pic:spPr>
                </pic:pic>
              </a:graphicData>
            </a:graphic>
            <wp14:sizeRelH relativeFrom="page">
              <wp14:pctWidth>0</wp14:pctWidth>
            </wp14:sizeRelH>
            <wp14:sizeRelV relativeFrom="page">
              <wp14:pctHeight>0</wp14:pctHeight>
            </wp14:sizeRelV>
          </wp:anchor>
        </w:drawing>
      </w:r>
    </w:p>
    <w:p w14:paraId="62A7298D" w14:textId="77777777" w:rsidR="00583564" w:rsidRDefault="00583564" w:rsidP="00FD4E99"/>
    <w:p w14:paraId="7C521C40" w14:textId="77777777" w:rsidR="00583564" w:rsidRDefault="00583564" w:rsidP="00FD4E99"/>
    <w:p w14:paraId="52E50512" w14:textId="77777777" w:rsidR="00583564" w:rsidRDefault="00583564" w:rsidP="00FD4E99"/>
    <w:p w14:paraId="0D1E240E" w14:textId="77777777" w:rsidR="00BF79AE" w:rsidRDefault="00BF79AE" w:rsidP="00FD4E99"/>
    <w:p w14:paraId="489FFA4D" w14:textId="0629A0A8" w:rsidR="00B971DA" w:rsidRDefault="00D70D21" w:rsidP="00FD4E99">
      <w:pPr>
        <w:rPr>
          <w:b/>
          <w:bCs/>
        </w:rPr>
      </w:pPr>
      <w:r>
        <w:rPr>
          <w:b/>
          <w:bCs/>
        </w:rPr>
        <w:t>So what is the use of SQLite database ?</w:t>
      </w:r>
    </w:p>
    <w:p w14:paraId="0A3E05EF" w14:textId="0419D2AE" w:rsidR="00D70D21" w:rsidRPr="00D70D21" w:rsidRDefault="00D70D21" w:rsidP="00FD4E99">
      <w:r>
        <w:t xml:space="preserve">So this </w:t>
      </w:r>
      <w:r w:rsidR="003C30EC">
        <w:t>is a local database</w:t>
      </w:r>
      <w:r w:rsidR="00B4693D">
        <w:t>, which helps us building and testing CAPM application locally in our computer.</w:t>
      </w:r>
    </w:p>
    <w:p w14:paraId="3DD716AD" w14:textId="42006DDF" w:rsidR="0034245E" w:rsidRDefault="00855EF4" w:rsidP="00FD4E99">
      <w:pPr>
        <w:rPr>
          <w:b/>
          <w:bCs/>
        </w:rPr>
      </w:pPr>
      <w:r w:rsidRPr="00855EF4">
        <w:rPr>
          <w:b/>
          <w:bCs/>
        </w:rPr>
        <w:t>What is namespace ?</w:t>
      </w:r>
    </w:p>
    <w:p w14:paraId="2A2F1947" w14:textId="1EB5C07F" w:rsidR="0034245E" w:rsidRDefault="008C0260" w:rsidP="00FD4E99">
      <w:r>
        <w:t>So this namespace is used to give a name of the</w:t>
      </w:r>
      <w:r w:rsidR="002D5A87">
        <w:t xml:space="preserve"> cds</w:t>
      </w:r>
      <w:r>
        <w:t xml:space="preserve"> file, </w:t>
      </w:r>
      <w:r w:rsidR="009426FF">
        <w:t>with the help of this namespace we can</w:t>
      </w:r>
      <w:r w:rsidRPr="00907262">
        <w:t xml:space="preserve"> </w:t>
      </w:r>
      <w:r w:rsidR="00A90726">
        <w:t>export</w:t>
      </w:r>
      <w:r w:rsidRPr="00907262">
        <w:t xml:space="preserve"> or use this file content in another cds file.</w:t>
      </w:r>
      <w:r>
        <w:t xml:space="preserve"> </w:t>
      </w:r>
    </w:p>
    <w:p w14:paraId="62090B4A" w14:textId="5C5352DA" w:rsidR="00583564" w:rsidRDefault="00BF79AE" w:rsidP="00FD4E99">
      <w:r w:rsidRPr="00D44D7E">
        <w:rPr>
          <w:noProof/>
        </w:rPr>
        <w:drawing>
          <wp:anchor distT="0" distB="0" distL="114300" distR="114300" simplePos="0" relativeHeight="251650560" behindDoc="0" locked="0" layoutInCell="1" allowOverlap="1" wp14:anchorId="60C6FCF9" wp14:editId="00150E67">
            <wp:simplePos x="0" y="0"/>
            <wp:positionH relativeFrom="column">
              <wp:posOffset>0</wp:posOffset>
            </wp:positionH>
            <wp:positionV relativeFrom="paragraph">
              <wp:posOffset>5080</wp:posOffset>
            </wp:positionV>
            <wp:extent cx="2153920" cy="615406"/>
            <wp:effectExtent l="0" t="0" r="0" b="0"/>
            <wp:wrapNone/>
            <wp:docPr id="457047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047359" name=""/>
                    <pic:cNvPicPr/>
                  </pic:nvPicPr>
                  <pic:blipFill>
                    <a:blip r:embed="rId223">
                      <a:extLst>
                        <a:ext uri="{28A0092B-C50C-407E-A947-70E740481C1C}">
                          <a14:useLocalDpi xmlns:a14="http://schemas.microsoft.com/office/drawing/2010/main" val="0"/>
                        </a:ext>
                      </a:extLst>
                    </a:blip>
                    <a:stretch>
                      <a:fillRect/>
                    </a:stretch>
                  </pic:blipFill>
                  <pic:spPr>
                    <a:xfrm>
                      <a:off x="0" y="0"/>
                      <a:ext cx="2153920" cy="615406"/>
                    </a:xfrm>
                    <a:prstGeom prst="rect">
                      <a:avLst/>
                    </a:prstGeom>
                  </pic:spPr>
                </pic:pic>
              </a:graphicData>
            </a:graphic>
            <wp14:sizeRelH relativeFrom="page">
              <wp14:pctWidth>0</wp14:pctWidth>
            </wp14:sizeRelH>
            <wp14:sizeRelV relativeFrom="page">
              <wp14:pctHeight>0</wp14:pctHeight>
            </wp14:sizeRelV>
          </wp:anchor>
        </w:drawing>
      </w:r>
    </w:p>
    <w:p w14:paraId="79B848A0" w14:textId="0B91E9CB" w:rsidR="006179A4" w:rsidRDefault="00DA6FF8" w:rsidP="00FD4E99">
      <w:pPr>
        <w:rPr>
          <w:b/>
          <w:bCs/>
        </w:rPr>
      </w:pPr>
      <w:r w:rsidRPr="00DA6FF8">
        <w:rPr>
          <w:b/>
          <w:bCs/>
          <w:noProof/>
        </w:rPr>
        <w:lastRenderedPageBreak/>
        <w:drawing>
          <wp:anchor distT="0" distB="0" distL="114300" distR="114300" simplePos="0" relativeHeight="251487744" behindDoc="0" locked="0" layoutInCell="1" allowOverlap="1" wp14:anchorId="35F512C9" wp14:editId="3BF250DC">
            <wp:simplePos x="0" y="0"/>
            <wp:positionH relativeFrom="column">
              <wp:posOffset>-781050</wp:posOffset>
            </wp:positionH>
            <wp:positionV relativeFrom="paragraph">
              <wp:posOffset>429260</wp:posOffset>
            </wp:positionV>
            <wp:extent cx="1612900" cy="3225800"/>
            <wp:effectExtent l="0" t="0" r="0" b="0"/>
            <wp:wrapNone/>
            <wp:docPr id="46529910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299104" name="Picture 1" descr="A screen shot of a computer program&#10;&#10;Description automatically generated"/>
                    <pic:cNvPicPr/>
                  </pic:nvPicPr>
                  <pic:blipFill>
                    <a:blip r:embed="rId224">
                      <a:extLst>
                        <a:ext uri="{28A0092B-C50C-407E-A947-70E740481C1C}">
                          <a14:useLocalDpi xmlns:a14="http://schemas.microsoft.com/office/drawing/2010/main" val="0"/>
                        </a:ext>
                      </a:extLst>
                    </a:blip>
                    <a:stretch>
                      <a:fillRect/>
                    </a:stretch>
                  </pic:blipFill>
                  <pic:spPr>
                    <a:xfrm>
                      <a:off x="0" y="0"/>
                      <a:ext cx="1612900" cy="3225800"/>
                    </a:xfrm>
                    <a:prstGeom prst="rect">
                      <a:avLst/>
                    </a:prstGeom>
                  </pic:spPr>
                </pic:pic>
              </a:graphicData>
            </a:graphic>
            <wp14:sizeRelH relativeFrom="page">
              <wp14:pctWidth>0</wp14:pctWidth>
            </wp14:sizeRelH>
            <wp14:sizeRelV relativeFrom="page">
              <wp14:pctHeight>0</wp14:pctHeight>
            </wp14:sizeRelV>
          </wp:anchor>
        </w:drawing>
      </w:r>
      <w:r w:rsidR="00B971DA">
        <w:t xml:space="preserve">So now I will create </w:t>
      </w:r>
      <w:r w:rsidR="00D9545D">
        <w:rPr>
          <w:b/>
          <w:bCs/>
        </w:rPr>
        <w:t>business partner</w:t>
      </w:r>
      <w:r w:rsidR="006179A4">
        <w:rPr>
          <w:b/>
          <w:bCs/>
        </w:rPr>
        <w:t>, address</w:t>
      </w:r>
      <w:r w:rsidR="00B971DA">
        <w:rPr>
          <w:b/>
          <w:bCs/>
        </w:rPr>
        <w:t xml:space="preserve"> </w:t>
      </w:r>
      <w:r w:rsidR="00082BC7">
        <w:t>entity</w:t>
      </w:r>
      <w:r w:rsidR="00B971DA">
        <w:t xml:space="preserve"> inside the master context.</w:t>
      </w:r>
      <w:r w:rsidR="00BC6EAD">
        <w:t xml:space="preserve"> I will add the </w:t>
      </w:r>
      <w:r w:rsidR="00605C35">
        <w:t>field/column name</w:t>
      </w:r>
      <w:r w:rsidR="00BC6EAD">
        <w:t xml:space="preserve"> of </w:t>
      </w:r>
      <w:r w:rsidR="00BC6EAD">
        <w:rPr>
          <w:b/>
          <w:bCs/>
        </w:rPr>
        <w:t>business partner</w:t>
      </w:r>
      <w:r w:rsidR="006179A4">
        <w:rPr>
          <w:b/>
          <w:bCs/>
        </w:rPr>
        <w:t>, address</w:t>
      </w:r>
      <w:r w:rsidR="00605C35">
        <w:rPr>
          <w:b/>
          <w:bCs/>
        </w:rPr>
        <w:t xml:space="preserve"> </w:t>
      </w:r>
      <w:r w:rsidR="00082BC7">
        <w:t>entity</w:t>
      </w:r>
      <w:r w:rsidR="00BC6EAD">
        <w:rPr>
          <w:b/>
          <w:bCs/>
        </w:rPr>
        <w:t>.</w:t>
      </w:r>
      <w:r w:rsidR="00AB7813">
        <w:rPr>
          <w:b/>
          <w:bCs/>
        </w:rPr>
        <w:t xml:space="preserve"> </w:t>
      </w:r>
    </w:p>
    <w:p w14:paraId="15EFA378" w14:textId="5DD43BB3" w:rsidR="00DA6FF8" w:rsidRDefault="00B207D2" w:rsidP="00B207D2">
      <w:pPr>
        <w:tabs>
          <w:tab w:val="left" w:pos="1610"/>
        </w:tabs>
      </w:pPr>
      <w:r>
        <w:rPr>
          <w:b/>
          <w:bCs/>
        </w:rPr>
        <w:tab/>
      </w:r>
    </w:p>
    <w:p w14:paraId="6D1C3FFE" w14:textId="77777777" w:rsidR="002C1F6A" w:rsidRDefault="00B207D2" w:rsidP="006124B2">
      <w:pPr>
        <w:tabs>
          <w:tab w:val="left" w:pos="1610"/>
        </w:tabs>
        <w:ind w:left="1440"/>
      </w:pPr>
      <w:r>
        <w:t xml:space="preserve">So here in this picture I have defined the </w:t>
      </w:r>
      <w:r w:rsidR="002C1F6A">
        <w:t>field</w:t>
      </w:r>
      <w:r>
        <w:t xml:space="preserve"> for the </w:t>
      </w:r>
      <w:r w:rsidR="002C1F6A">
        <w:t>entity</w:t>
      </w:r>
      <w:r>
        <w:t xml:space="preserve"> </w:t>
      </w:r>
      <w:r>
        <w:rPr>
          <w:b/>
          <w:bCs/>
        </w:rPr>
        <w:t xml:space="preserve">businesspartner,    address. </w:t>
      </w:r>
      <w:r>
        <w:t xml:space="preserve">And </w:t>
      </w:r>
      <w:r w:rsidR="002C1F6A">
        <w:t>which field I have mentioned as a</w:t>
      </w:r>
      <w:r>
        <w:t xml:space="preserve"> </w:t>
      </w:r>
      <w:r w:rsidR="008F7B57">
        <w:rPr>
          <w:b/>
          <w:bCs/>
        </w:rPr>
        <w:t>key</w:t>
      </w:r>
      <w:r>
        <w:t xml:space="preserve"> attribute, that I make a </w:t>
      </w:r>
      <w:r w:rsidR="00386A77">
        <w:t>primary</w:t>
      </w:r>
      <w:r>
        <w:t xml:space="preserve"> key.</w:t>
      </w:r>
      <w:r w:rsidR="00ED6F19">
        <w:t xml:space="preserve"> </w:t>
      </w:r>
    </w:p>
    <w:p w14:paraId="2B8C1B25" w14:textId="68DB35BD" w:rsidR="00DA6FF8" w:rsidRPr="001644BC" w:rsidRDefault="00ED6F19" w:rsidP="006124B2">
      <w:pPr>
        <w:tabs>
          <w:tab w:val="left" w:pos="1610"/>
        </w:tabs>
        <w:ind w:left="1440"/>
        <w:rPr>
          <w:b/>
          <w:bCs/>
        </w:rPr>
      </w:pPr>
      <w:r>
        <w:t xml:space="preserve">So there is no data in the </w:t>
      </w:r>
      <w:r w:rsidR="002C1F6A">
        <w:t>entity</w:t>
      </w:r>
      <w:r>
        <w:t xml:space="preserve"> now, I have just created a skeleton of the </w:t>
      </w:r>
      <w:r w:rsidR="002C1F6A">
        <w:t>entity</w:t>
      </w:r>
      <w:r>
        <w:t>.</w:t>
      </w:r>
      <w:r w:rsidR="00E03DA7">
        <w:t xml:space="preserve"> So now I will show a very interesting thing if I </w:t>
      </w:r>
      <w:r w:rsidR="001644BC">
        <w:t>compile</w:t>
      </w:r>
      <w:r w:rsidR="00E03DA7">
        <w:t xml:space="preserve"> this </w:t>
      </w:r>
      <w:r w:rsidR="002C1F6A">
        <w:t>entity</w:t>
      </w:r>
      <w:r w:rsidR="00E03DA7">
        <w:t xml:space="preserve"> it will generate a </w:t>
      </w:r>
      <w:r w:rsidR="00B83784">
        <w:t>SQL</w:t>
      </w:r>
      <w:r w:rsidR="00E03DA7">
        <w:t xml:space="preserve"> code.</w:t>
      </w:r>
      <w:r w:rsidR="00B83784">
        <w:t xml:space="preserve"> So if you want to see which code it generates for that you need to go </w:t>
      </w:r>
      <w:r w:rsidR="00E63861">
        <w:t xml:space="preserve">to the </w:t>
      </w:r>
      <w:r w:rsidR="00E63861">
        <w:rPr>
          <w:b/>
          <w:bCs/>
        </w:rPr>
        <w:t xml:space="preserve">db </w:t>
      </w:r>
      <w:r w:rsidR="00E63861">
        <w:t xml:space="preserve">folder where this </w:t>
      </w:r>
      <w:r w:rsidR="00E63861">
        <w:rPr>
          <w:b/>
          <w:bCs/>
        </w:rPr>
        <w:t xml:space="preserve">datamodel.cds </w:t>
      </w:r>
      <w:r w:rsidR="00E63861">
        <w:t>file is present</w:t>
      </w:r>
      <w:r w:rsidR="006124B2">
        <w:t xml:space="preserve"> [</w:t>
      </w:r>
      <w:r w:rsidR="006124B2" w:rsidRPr="006124B2">
        <w:rPr>
          <w:b/>
          <w:bCs/>
          <w:sz w:val="18"/>
          <w:szCs w:val="18"/>
        </w:rPr>
        <w:t>C:\SAP BTP\CAPM1\db</w:t>
      </w:r>
      <w:r w:rsidR="006124B2">
        <w:rPr>
          <w:b/>
          <w:bCs/>
          <w:sz w:val="18"/>
          <w:szCs w:val="18"/>
        </w:rPr>
        <w:t xml:space="preserve"> ]</w:t>
      </w:r>
      <w:r w:rsidR="001644BC">
        <w:rPr>
          <w:b/>
          <w:bCs/>
          <w:sz w:val="18"/>
          <w:szCs w:val="18"/>
        </w:rPr>
        <w:t xml:space="preserve"> </w:t>
      </w:r>
      <w:r w:rsidR="001644BC">
        <w:t xml:space="preserve">and I will run the command </w:t>
      </w:r>
      <w:r w:rsidR="001644BC" w:rsidRPr="001644BC">
        <w:rPr>
          <w:b/>
          <w:bCs/>
        </w:rPr>
        <w:t>cds compile datamodel.cds</w:t>
      </w:r>
      <w:r w:rsidR="00764292">
        <w:rPr>
          <w:b/>
          <w:bCs/>
        </w:rPr>
        <w:t xml:space="preserve"> </w:t>
      </w:r>
      <w:r w:rsidR="001644BC" w:rsidRPr="001644BC">
        <w:rPr>
          <w:b/>
          <w:bCs/>
        </w:rPr>
        <w:t>-2 sql</w:t>
      </w:r>
    </w:p>
    <w:p w14:paraId="71C5BF0D" w14:textId="3DCBFB54" w:rsidR="00DA6FF8" w:rsidRDefault="00000000" w:rsidP="00FD4E99">
      <w:pPr>
        <w:rPr>
          <w:b/>
          <w:bCs/>
        </w:rPr>
      </w:pPr>
      <w:r>
        <w:rPr>
          <w:b/>
          <w:bCs/>
          <w:noProof/>
        </w:rPr>
        <w:pict w14:anchorId="557599E2">
          <v:rect id="_x0000_s1098" style="position:absolute;margin-left:84.75pt;margin-top:10.4pt;width:421.9pt;height:82.5pt;z-index:251920896" fillcolor="#f4b083 [1941]">
            <v:textbox>
              <w:txbxContent>
                <w:p w14:paraId="182E9FB0" w14:textId="77777777" w:rsidR="00764292" w:rsidRDefault="00764292">
                  <w:pPr>
                    <w:rPr>
                      <w:b/>
                      <w:bCs/>
                    </w:rPr>
                  </w:pPr>
                  <w:r w:rsidRPr="00764292">
                    <w:rPr>
                      <w:b/>
                      <w:bCs/>
                    </w:rPr>
                    <w:t>How to compile the entities?</w:t>
                  </w:r>
                </w:p>
                <w:p w14:paraId="32A698DF" w14:textId="01E0627A" w:rsidR="00764292" w:rsidRPr="00764292" w:rsidRDefault="00764292">
                  <w:pPr>
                    <w:rPr>
                      <w:b/>
                      <w:bCs/>
                    </w:rPr>
                  </w:pPr>
                  <w:r>
                    <w:t xml:space="preserve">For that I have to go to that folder, where all the entities are mentioned and from there I need to run time command </w:t>
                  </w:r>
                </w:p>
                <w:p w14:paraId="00820E01" w14:textId="1480F794" w:rsidR="00764292" w:rsidRPr="00764292" w:rsidRDefault="00764292">
                  <w:pPr>
                    <w:rPr>
                      <w:b/>
                      <w:bCs/>
                      <w:i/>
                      <w:iCs/>
                      <w:color w:val="FF0000"/>
                    </w:rPr>
                  </w:pPr>
                  <w:r w:rsidRPr="00764292">
                    <w:rPr>
                      <w:b/>
                      <w:bCs/>
                      <w:i/>
                      <w:iCs/>
                      <w:color w:val="FF0000"/>
                    </w:rPr>
                    <w:t>cds compile {cds file name</w:t>
                  </w:r>
                  <w:r>
                    <w:rPr>
                      <w:b/>
                      <w:bCs/>
                      <w:i/>
                      <w:iCs/>
                      <w:color w:val="FF0000"/>
                    </w:rPr>
                    <w:t xml:space="preserve"> where all the entities are mentioned</w:t>
                  </w:r>
                  <w:r w:rsidRPr="00764292">
                    <w:rPr>
                      <w:b/>
                      <w:bCs/>
                      <w:i/>
                      <w:iCs/>
                      <w:color w:val="FF0000"/>
                    </w:rPr>
                    <w:t>} -2 sql</w:t>
                  </w:r>
                </w:p>
              </w:txbxContent>
            </v:textbox>
          </v:rect>
        </w:pict>
      </w:r>
    </w:p>
    <w:p w14:paraId="770A624B" w14:textId="70DB453C" w:rsidR="00DA6FF8" w:rsidRDefault="00DA6FF8" w:rsidP="00FD4E99">
      <w:pPr>
        <w:rPr>
          <w:b/>
          <w:bCs/>
        </w:rPr>
      </w:pPr>
    </w:p>
    <w:p w14:paraId="703F8187" w14:textId="77777777" w:rsidR="00D01801" w:rsidRDefault="00D01801" w:rsidP="00FD4E99">
      <w:pPr>
        <w:rPr>
          <w:b/>
          <w:bCs/>
        </w:rPr>
      </w:pPr>
    </w:p>
    <w:p w14:paraId="2711CD7A" w14:textId="77777777" w:rsidR="00D01801" w:rsidRDefault="00D01801" w:rsidP="00FD4E99">
      <w:pPr>
        <w:rPr>
          <w:b/>
          <w:bCs/>
        </w:rPr>
      </w:pPr>
    </w:p>
    <w:p w14:paraId="537D2238" w14:textId="77777777" w:rsidR="00D01801" w:rsidRDefault="00D01801" w:rsidP="00FD4E99">
      <w:pPr>
        <w:rPr>
          <w:b/>
          <w:bCs/>
        </w:rPr>
      </w:pPr>
    </w:p>
    <w:p w14:paraId="687B3C2C" w14:textId="77777777" w:rsidR="00D01801" w:rsidRDefault="00D01801" w:rsidP="00FD4E99">
      <w:pPr>
        <w:rPr>
          <w:b/>
          <w:bCs/>
        </w:rPr>
      </w:pPr>
    </w:p>
    <w:p w14:paraId="1F638A0D" w14:textId="7AD20ABA" w:rsidR="00D01801" w:rsidRDefault="00A41FBE" w:rsidP="00FD4E99">
      <w:pPr>
        <w:rPr>
          <w:b/>
          <w:bCs/>
        </w:rPr>
      </w:pPr>
      <w:r w:rsidRPr="001644BC">
        <w:rPr>
          <w:b/>
          <w:bCs/>
          <w:noProof/>
        </w:rPr>
        <w:drawing>
          <wp:anchor distT="0" distB="0" distL="114300" distR="114300" simplePos="0" relativeHeight="251661824" behindDoc="0" locked="0" layoutInCell="1" allowOverlap="1" wp14:anchorId="013DA66D" wp14:editId="6D6ACE57">
            <wp:simplePos x="0" y="0"/>
            <wp:positionH relativeFrom="column">
              <wp:posOffset>3867860</wp:posOffset>
            </wp:positionH>
            <wp:positionV relativeFrom="paragraph">
              <wp:posOffset>172347</wp:posOffset>
            </wp:positionV>
            <wp:extent cx="1797050" cy="2332837"/>
            <wp:effectExtent l="0" t="0" r="0" b="0"/>
            <wp:wrapNone/>
            <wp:docPr id="149981366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334425" name="Picture 1" descr="A screenshot of a computer program&#10;&#10;Description automatically generated"/>
                    <pic:cNvPicPr/>
                  </pic:nvPicPr>
                  <pic:blipFill>
                    <a:blip r:embed="rId225" cstate="print">
                      <a:extLst>
                        <a:ext uri="{28A0092B-C50C-407E-A947-70E740481C1C}">
                          <a14:useLocalDpi xmlns:a14="http://schemas.microsoft.com/office/drawing/2010/main" val="0"/>
                        </a:ext>
                      </a:extLst>
                    </a:blip>
                    <a:stretch>
                      <a:fillRect/>
                    </a:stretch>
                  </pic:blipFill>
                  <pic:spPr>
                    <a:xfrm>
                      <a:off x="0" y="0"/>
                      <a:ext cx="1797050" cy="2332837"/>
                    </a:xfrm>
                    <a:prstGeom prst="rect">
                      <a:avLst/>
                    </a:prstGeom>
                  </pic:spPr>
                </pic:pic>
              </a:graphicData>
            </a:graphic>
            <wp14:sizeRelH relativeFrom="page">
              <wp14:pctWidth>0</wp14:pctWidth>
            </wp14:sizeRelH>
            <wp14:sizeRelV relativeFrom="page">
              <wp14:pctHeight>0</wp14:pctHeight>
            </wp14:sizeRelV>
          </wp:anchor>
        </w:drawing>
      </w:r>
      <w:r w:rsidRPr="00DA6FF8">
        <w:rPr>
          <w:b/>
          <w:bCs/>
          <w:noProof/>
        </w:rPr>
        <w:drawing>
          <wp:anchor distT="0" distB="0" distL="114300" distR="114300" simplePos="0" relativeHeight="251659776" behindDoc="0" locked="0" layoutInCell="1" allowOverlap="1" wp14:anchorId="608F2DF4" wp14:editId="4593AA43">
            <wp:simplePos x="0" y="0"/>
            <wp:positionH relativeFrom="column">
              <wp:posOffset>-658906</wp:posOffset>
            </wp:positionH>
            <wp:positionV relativeFrom="paragraph">
              <wp:posOffset>164091</wp:posOffset>
            </wp:positionV>
            <wp:extent cx="1612900" cy="3225800"/>
            <wp:effectExtent l="0" t="0" r="0" b="0"/>
            <wp:wrapNone/>
            <wp:docPr id="196492761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299104" name="Picture 1" descr="A screen shot of a computer program&#10;&#10;Description automatically generated"/>
                    <pic:cNvPicPr/>
                  </pic:nvPicPr>
                  <pic:blipFill>
                    <a:blip r:embed="rId224">
                      <a:extLst>
                        <a:ext uri="{28A0092B-C50C-407E-A947-70E740481C1C}">
                          <a14:useLocalDpi xmlns:a14="http://schemas.microsoft.com/office/drawing/2010/main" val="0"/>
                        </a:ext>
                      </a:extLst>
                    </a:blip>
                    <a:stretch>
                      <a:fillRect/>
                    </a:stretch>
                  </pic:blipFill>
                  <pic:spPr>
                    <a:xfrm>
                      <a:off x="0" y="0"/>
                      <a:ext cx="1612900" cy="3225800"/>
                    </a:xfrm>
                    <a:prstGeom prst="rect">
                      <a:avLst/>
                    </a:prstGeom>
                  </pic:spPr>
                </pic:pic>
              </a:graphicData>
            </a:graphic>
            <wp14:sizeRelH relativeFrom="page">
              <wp14:pctWidth>0</wp14:pctWidth>
            </wp14:sizeRelH>
            <wp14:sizeRelV relativeFrom="page">
              <wp14:pctHeight>0</wp14:pctHeight>
            </wp14:sizeRelV>
          </wp:anchor>
        </w:drawing>
      </w:r>
    </w:p>
    <w:p w14:paraId="33D2012D" w14:textId="64B1247F" w:rsidR="00D01801" w:rsidRDefault="00D01801" w:rsidP="00FD4E99">
      <w:pPr>
        <w:rPr>
          <w:b/>
          <w:bCs/>
        </w:rPr>
      </w:pPr>
    </w:p>
    <w:p w14:paraId="5045C7EF" w14:textId="77777777" w:rsidR="00D01801" w:rsidRDefault="00D01801" w:rsidP="00FD4E99">
      <w:pPr>
        <w:rPr>
          <w:b/>
          <w:bCs/>
        </w:rPr>
      </w:pPr>
    </w:p>
    <w:p w14:paraId="374BBD5F" w14:textId="77777777" w:rsidR="00D01801" w:rsidRDefault="00D01801" w:rsidP="00FD4E99">
      <w:pPr>
        <w:rPr>
          <w:b/>
          <w:bCs/>
        </w:rPr>
      </w:pPr>
    </w:p>
    <w:p w14:paraId="518ECD5B" w14:textId="006B9431" w:rsidR="00D01801" w:rsidRPr="00A41FBE" w:rsidRDefault="00000000" w:rsidP="00FD4E99">
      <w:r>
        <w:rPr>
          <w:b/>
          <w:bCs/>
          <w:noProof/>
        </w:rPr>
        <w:pict w14:anchorId="69497F5B">
          <v:shape id="_x0000_s1130" type="#_x0000_t32" style="position:absolute;margin-left:79.4pt;margin-top:21pt;width:217.4pt;height:0;z-index:251935232" o:connectortype="straight">
            <v:stroke endarrow="block"/>
          </v:shape>
        </w:pict>
      </w:r>
      <w:r w:rsidR="00A41FBE">
        <w:rPr>
          <w:b/>
          <w:bCs/>
        </w:rPr>
        <w:tab/>
      </w:r>
      <w:r w:rsidR="00A41FBE">
        <w:rPr>
          <w:b/>
          <w:bCs/>
        </w:rPr>
        <w:tab/>
        <w:t xml:space="preserve">   </w:t>
      </w:r>
      <w:r w:rsidR="00A41FBE" w:rsidRPr="00A41FBE">
        <w:t>Generate SQL code after compile</w:t>
      </w:r>
    </w:p>
    <w:p w14:paraId="4F79DE84" w14:textId="77777777" w:rsidR="00D01801" w:rsidRDefault="00D01801" w:rsidP="00FD4E99">
      <w:pPr>
        <w:rPr>
          <w:b/>
          <w:bCs/>
        </w:rPr>
      </w:pPr>
    </w:p>
    <w:p w14:paraId="4DA99DA0" w14:textId="77777777" w:rsidR="00D01801" w:rsidRDefault="00D01801" w:rsidP="00FD4E99">
      <w:pPr>
        <w:rPr>
          <w:b/>
          <w:bCs/>
        </w:rPr>
      </w:pPr>
    </w:p>
    <w:p w14:paraId="4874D950" w14:textId="77777777" w:rsidR="00D01801" w:rsidRDefault="00D01801" w:rsidP="00FD4E99">
      <w:pPr>
        <w:rPr>
          <w:b/>
          <w:bCs/>
        </w:rPr>
      </w:pPr>
    </w:p>
    <w:p w14:paraId="3020A349" w14:textId="77777777" w:rsidR="00D01801" w:rsidRDefault="00D01801" w:rsidP="00FD4E99">
      <w:pPr>
        <w:rPr>
          <w:b/>
          <w:bCs/>
        </w:rPr>
      </w:pPr>
    </w:p>
    <w:p w14:paraId="74F4EEAB" w14:textId="77777777" w:rsidR="00D01801" w:rsidRDefault="00D01801" w:rsidP="00FD4E99">
      <w:pPr>
        <w:rPr>
          <w:b/>
          <w:bCs/>
        </w:rPr>
      </w:pPr>
    </w:p>
    <w:p w14:paraId="69FDECE7" w14:textId="77777777" w:rsidR="00D01801" w:rsidRDefault="00D01801" w:rsidP="00FD4E99">
      <w:pPr>
        <w:rPr>
          <w:b/>
          <w:bCs/>
        </w:rPr>
      </w:pPr>
    </w:p>
    <w:p w14:paraId="4DDCC66B" w14:textId="77777777" w:rsidR="00D01801" w:rsidRDefault="00D01801" w:rsidP="00FD4E99">
      <w:pPr>
        <w:rPr>
          <w:b/>
          <w:bCs/>
        </w:rPr>
      </w:pPr>
    </w:p>
    <w:p w14:paraId="1B7AC7FA" w14:textId="77777777" w:rsidR="00D01801" w:rsidRDefault="00D01801" w:rsidP="00FD4E99">
      <w:pPr>
        <w:rPr>
          <w:b/>
          <w:bCs/>
        </w:rPr>
      </w:pPr>
    </w:p>
    <w:p w14:paraId="231A910A" w14:textId="77777777" w:rsidR="00D01801" w:rsidRDefault="00D01801" w:rsidP="00FD4E99">
      <w:pPr>
        <w:rPr>
          <w:b/>
          <w:bCs/>
        </w:rPr>
      </w:pPr>
    </w:p>
    <w:p w14:paraId="66FF207B" w14:textId="77777777" w:rsidR="00D01801" w:rsidRDefault="00D01801" w:rsidP="00FD4E99">
      <w:pPr>
        <w:rPr>
          <w:b/>
          <w:bCs/>
        </w:rPr>
      </w:pPr>
    </w:p>
    <w:p w14:paraId="343DA16C" w14:textId="77777777" w:rsidR="00D01801" w:rsidRDefault="00D01801" w:rsidP="00FD4E99">
      <w:pPr>
        <w:rPr>
          <w:b/>
          <w:bCs/>
        </w:rPr>
      </w:pPr>
    </w:p>
    <w:p w14:paraId="03C502F5" w14:textId="77777777" w:rsidR="00D01801" w:rsidRDefault="00D01801" w:rsidP="00FD4E99">
      <w:pPr>
        <w:rPr>
          <w:b/>
          <w:bCs/>
        </w:rPr>
      </w:pPr>
    </w:p>
    <w:p w14:paraId="4CFF3724" w14:textId="0A3E09F2" w:rsidR="00DA6FF8" w:rsidRPr="000F3155" w:rsidRDefault="001644BC" w:rsidP="00E334B6">
      <w:pPr>
        <w:ind w:left="1644"/>
      </w:pPr>
      <w:r w:rsidRPr="001644BC">
        <w:rPr>
          <w:b/>
          <w:bCs/>
          <w:noProof/>
        </w:rPr>
        <w:drawing>
          <wp:anchor distT="0" distB="0" distL="114300" distR="114300" simplePos="0" relativeHeight="251845120" behindDoc="0" locked="0" layoutInCell="1" allowOverlap="1" wp14:anchorId="0723E090" wp14:editId="6395304C">
            <wp:simplePos x="0" y="0"/>
            <wp:positionH relativeFrom="column">
              <wp:posOffset>-806450</wp:posOffset>
            </wp:positionH>
            <wp:positionV relativeFrom="paragraph">
              <wp:posOffset>-781050</wp:posOffset>
            </wp:positionV>
            <wp:extent cx="1797050" cy="2332837"/>
            <wp:effectExtent l="0" t="0" r="0" b="0"/>
            <wp:wrapNone/>
            <wp:docPr id="172333442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334425" name="Picture 1" descr="A screenshot of a computer program&#10;&#10;Description automatically generated"/>
                    <pic:cNvPicPr/>
                  </pic:nvPicPr>
                  <pic:blipFill>
                    <a:blip r:embed="rId225" cstate="print">
                      <a:extLst>
                        <a:ext uri="{28A0092B-C50C-407E-A947-70E740481C1C}">
                          <a14:useLocalDpi xmlns:a14="http://schemas.microsoft.com/office/drawing/2010/main" val="0"/>
                        </a:ext>
                      </a:extLst>
                    </a:blip>
                    <a:stretch>
                      <a:fillRect/>
                    </a:stretch>
                  </pic:blipFill>
                  <pic:spPr>
                    <a:xfrm>
                      <a:off x="0" y="0"/>
                      <a:ext cx="1797050" cy="2332837"/>
                    </a:xfrm>
                    <a:prstGeom prst="rect">
                      <a:avLst/>
                    </a:prstGeom>
                  </pic:spPr>
                </pic:pic>
              </a:graphicData>
            </a:graphic>
            <wp14:sizeRelH relativeFrom="page">
              <wp14:pctWidth>0</wp14:pctWidth>
            </wp14:sizeRelH>
            <wp14:sizeRelV relativeFrom="page">
              <wp14:pctHeight>0</wp14:pctHeight>
            </wp14:sizeRelV>
          </wp:anchor>
        </w:drawing>
      </w:r>
      <w:r>
        <w:t>So this is the SQL code, which got generated after compile.</w:t>
      </w:r>
      <w:r w:rsidR="00E334B6">
        <w:t xml:space="preserve"> Here one thing I noticed whatever my </w:t>
      </w:r>
      <w:r w:rsidR="00E334B6">
        <w:rPr>
          <w:b/>
          <w:bCs/>
        </w:rPr>
        <w:t xml:space="preserve">namespace, context name, table name </w:t>
      </w:r>
      <w:r w:rsidR="00E334B6">
        <w:t xml:space="preserve">they all got joined with </w:t>
      </w:r>
      <w:r w:rsidR="00E334B6">
        <w:rPr>
          <w:b/>
          <w:bCs/>
        </w:rPr>
        <w:t>“_”</w:t>
      </w:r>
      <w:r w:rsidR="00E334B6">
        <w:t xml:space="preserve"> </w:t>
      </w:r>
      <w:r w:rsidR="00C54266">
        <w:t xml:space="preserve"> and that became my actual database table name</w:t>
      </w:r>
      <w:r w:rsidR="0098224F">
        <w:t>, which is generated by the system</w:t>
      </w:r>
      <w:r w:rsidR="00DD0458">
        <w:t>.</w:t>
      </w:r>
      <w:r w:rsidR="00677D79">
        <w:t xml:space="preserve"> </w:t>
      </w:r>
      <w:r w:rsidR="00677D79" w:rsidRPr="00677D79">
        <w:rPr>
          <w:b/>
          <w:bCs/>
        </w:rPr>
        <w:t>soumik_db_master_businesspartner</w:t>
      </w:r>
      <w:r w:rsidR="00677D79">
        <w:rPr>
          <w:b/>
          <w:bCs/>
        </w:rPr>
        <w:t xml:space="preserve">,  </w:t>
      </w:r>
      <w:r w:rsidR="00677D79" w:rsidRPr="00677D79">
        <w:rPr>
          <w:b/>
          <w:bCs/>
        </w:rPr>
        <w:t>soumik_db_master_address</w:t>
      </w:r>
      <w:r w:rsidR="000F3155">
        <w:rPr>
          <w:b/>
          <w:bCs/>
        </w:rPr>
        <w:t xml:space="preserve">. </w:t>
      </w:r>
      <w:r w:rsidR="000F3155">
        <w:t xml:space="preserve">And here you can not duplicate the </w:t>
      </w:r>
      <w:r w:rsidR="000F3155" w:rsidRPr="009E1879">
        <w:rPr>
          <w:b/>
          <w:bCs/>
        </w:rPr>
        <w:t>table name</w:t>
      </w:r>
      <w:r w:rsidR="000F3155">
        <w:t>.</w:t>
      </w:r>
      <w:r w:rsidR="00FD5D38">
        <w:t xml:space="preserve"> </w:t>
      </w:r>
    </w:p>
    <w:p w14:paraId="0E246801" w14:textId="77777777" w:rsidR="00DA6FF8" w:rsidRDefault="00DA6FF8" w:rsidP="00FD4E99">
      <w:pPr>
        <w:rPr>
          <w:b/>
          <w:bCs/>
        </w:rPr>
      </w:pPr>
    </w:p>
    <w:p w14:paraId="6BECB572" w14:textId="77777777" w:rsidR="00DA6FF8" w:rsidRDefault="00DA6FF8" w:rsidP="00FD4E99">
      <w:pPr>
        <w:rPr>
          <w:b/>
          <w:bCs/>
        </w:rPr>
      </w:pPr>
    </w:p>
    <w:p w14:paraId="7355580B" w14:textId="77777777" w:rsidR="00DA6FF8" w:rsidRDefault="00DA6FF8" w:rsidP="00FD4E99">
      <w:pPr>
        <w:rPr>
          <w:b/>
          <w:bCs/>
        </w:rPr>
      </w:pPr>
    </w:p>
    <w:p w14:paraId="63948E63" w14:textId="77777777" w:rsidR="004A31A0" w:rsidRDefault="004A31A0" w:rsidP="00530390">
      <w:pPr>
        <w:tabs>
          <w:tab w:val="left" w:pos="1610"/>
        </w:tabs>
      </w:pPr>
    </w:p>
    <w:p w14:paraId="0D269470" w14:textId="467DCFAA" w:rsidR="00530390" w:rsidRPr="00777B08" w:rsidRDefault="00530390" w:rsidP="00530390">
      <w:pPr>
        <w:tabs>
          <w:tab w:val="left" w:pos="1610"/>
        </w:tabs>
      </w:pPr>
      <w:r>
        <w:t>And now we will deploy our CDS file to SQLite database.</w:t>
      </w:r>
    </w:p>
    <w:p w14:paraId="12268142" w14:textId="3E658BEC" w:rsidR="00530390" w:rsidRPr="001644BC" w:rsidRDefault="00530390" w:rsidP="00530390">
      <w:pPr>
        <w:pStyle w:val="Heading1"/>
      </w:pPr>
      <w:r>
        <w:t xml:space="preserve">Deploy our CDS file to </w:t>
      </w:r>
      <w:r w:rsidR="008D465C">
        <w:t xml:space="preserve">local </w:t>
      </w:r>
      <w:r>
        <w:t>SQLite Database</w:t>
      </w:r>
    </w:p>
    <w:p w14:paraId="429B8140" w14:textId="1A310473" w:rsidR="001644BC" w:rsidRDefault="00530390" w:rsidP="00FD4E99">
      <w:r>
        <w:t xml:space="preserve"> </w:t>
      </w:r>
      <w:r w:rsidR="00777B08">
        <w:t>Now to deploy the cds file to SQLite Database,</w:t>
      </w:r>
    </w:p>
    <w:p w14:paraId="24CEF00B" w14:textId="0F07C247" w:rsidR="00777B08" w:rsidRDefault="00777B08" w:rsidP="00777B08">
      <w:pPr>
        <w:pStyle w:val="ListParagraph"/>
        <w:numPr>
          <w:ilvl w:val="0"/>
          <w:numId w:val="26"/>
        </w:numPr>
      </w:pPr>
      <w:r>
        <w:t xml:space="preserve">One thing we need to remember that if we are inside the </w:t>
      </w:r>
      <w:r>
        <w:rPr>
          <w:b/>
          <w:bCs/>
        </w:rPr>
        <w:t xml:space="preserve">db folder, </w:t>
      </w:r>
      <w:r>
        <w:t xml:space="preserve">we have to come out from the db folder </w:t>
      </w:r>
      <w:r>
        <w:rPr>
          <w:b/>
          <w:bCs/>
        </w:rPr>
        <w:t>[cd ../]</w:t>
      </w:r>
      <w:r>
        <w:t xml:space="preserve">, that’s means we have to be inside the project folder, but not inside the </w:t>
      </w:r>
      <w:r>
        <w:rPr>
          <w:b/>
          <w:bCs/>
        </w:rPr>
        <w:t>db folder.</w:t>
      </w:r>
      <w:r>
        <w:t xml:space="preserve"> </w:t>
      </w:r>
    </w:p>
    <w:p w14:paraId="5CDA67CF" w14:textId="365616D2" w:rsidR="00E632C6" w:rsidRDefault="0082493A" w:rsidP="00777B08">
      <w:pPr>
        <w:pStyle w:val="ListParagraph"/>
        <w:numPr>
          <w:ilvl w:val="0"/>
          <w:numId w:val="26"/>
        </w:numPr>
      </w:pPr>
      <w:r w:rsidRPr="0082493A">
        <w:rPr>
          <w:noProof/>
        </w:rPr>
        <w:drawing>
          <wp:anchor distT="0" distB="0" distL="114300" distR="114300" simplePos="0" relativeHeight="251509248" behindDoc="0" locked="0" layoutInCell="1" allowOverlap="1" wp14:anchorId="6D78C26B" wp14:editId="4EBA7E89">
            <wp:simplePos x="0" y="0"/>
            <wp:positionH relativeFrom="column">
              <wp:posOffset>3726815</wp:posOffset>
            </wp:positionH>
            <wp:positionV relativeFrom="paragraph">
              <wp:posOffset>910590</wp:posOffset>
            </wp:positionV>
            <wp:extent cx="2912295" cy="615950"/>
            <wp:effectExtent l="0" t="0" r="0" b="0"/>
            <wp:wrapNone/>
            <wp:docPr id="47913521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135211" name="Picture 1" descr="A screen shot of a computer&#10;&#10;Description automatically generated"/>
                    <pic:cNvPicPr/>
                  </pic:nvPicPr>
                  <pic:blipFill>
                    <a:blip r:embed="rId226" cstate="print">
                      <a:extLst>
                        <a:ext uri="{28A0092B-C50C-407E-A947-70E740481C1C}">
                          <a14:useLocalDpi xmlns:a14="http://schemas.microsoft.com/office/drawing/2010/main" val="0"/>
                        </a:ext>
                      </a:extLst>
                    </a:blip>
                    <a:stretch>
                      <a:fillRect/>
                    </a:stretch>
                  </pic:blipFill>
                  <pic:spPr>
                    <a:xfrm>
                      <a:off x="0" y="0"/>
                      <a:ext cx="2912295" cy="615950"/>
                    </a:xfrm>
                    <a:prstGeom prst="rect">
                      <a:avLst/>
                    </a:prstGeom>
                  </pic:spPr>
                </pic:pic>
              </a:graphicData>
            </a:graphic>
            <wp14:sizeRelH relativeFrom="page">
              <wp14:pctWidth>0</wp14:pctWidth>
            </wp14:sizeRelH>
            <wp14:sizeRelV relativeFrom="page">
              <wp14:pctHeight>0</wp14:pctHeight>
            </wp14:sizeRelV>
          </wp:anchor>
        </w:drawing>
      </w:r>
      <w:r w:rsidR="00E632C6">
        <w:t xml:space="preserve">So when we will be inside the project folder, then we will run the command                                         </w:t>
      </w:r>
      <w:r w:rsidR="00E632C6">
        <w:rPr>
          <w:b/>
          <w:bCs/>
        </w:rPr>
        <w:t>cds deploy --to sqlite</w:t>
      </w:r>
      <w:r w:rsidR="00594C53">
        <w:rPr>
          <w:b/>
          <w:bCs/>
        </w:rPr>
        <w:t>:{name to your database which you want to create}</w:t>
      </w:r>
      <w:r w:rsidR="007D5038">
        <w:rPr>
          <w:b/>
          <w:bCs/>
        </w:rPr>
        <w:t xml:space="preserve"> </w:t>
      </w:r>
      <w:r w:rsidR="007D5038">
        <w:rPr>
          <w:b/>
          <w:bCs/>
        </w:rPr>
        <w:tab/>
      </w:r>
      <w:r w:rsidR="007D5038">
        <w:rPr>
          <w:b/>
          <w:bCs/>
        </w:rPr>
        <w:tab/>
        <w:t xml:space="preserve">                    </w:t>
      </w:r>
      <w:r w:rsidR="007D5038">
        <w:t xml:space="preserve">So in my case I want to create the database with the same name </w:t>
      </w:r>
      <w:r w:rsidR="007D5038">
        <w:rPr>
          <w:b/>
          <w:bCs/>
        </w:rPr>
        <w:t>soumik.db</w:t>
      </w:r>
      <w:r w:rsidR="0073130B">
        <w:rPr>
          <w:b/>
          <w:bCs/>
        </w:rPr>
        <w:t xml:space="preserve"> </w:t>
      </w:r>
      <w:r w:rsidR="0073130B">
        <w:rPr>
          <w:b/>
          <w:bCs/>
        </w:rPr>
        <w:tab/>
      </w:r>
      <w:r w:rsidR="0073130B">
        <w:rPr>
          <w:b/>
          <w:bCs/>
        </w:rPr>
        <w:tab/>
        <w:t xml:space="preserve">                 </w:t>
      </w:r>
      <w:r w:rsidR="0073130B">
        <w:t xml:space="preserve">so my command will be </w:t>
      </w:r>
      <w:r w:rsidR="0073130B">
        <w:rPr>
          <w:b/>
          <w:bCs/>
        </w:rPr>
        <w:t xml:space="preserve">cds deploy --to sqlite:soumik.db          </w:t>
      </w:r>
      <w:r w:rsidR="0073130B">
        <w:rPr>
          <w:b/>
          <w:bCs/>
        </w:rPr>
        <w:tab/>
      </w:r>
      <w:r w:rsidR="0073130B">
        <w:rPr>
          <w:b/>
          <w:bCs/>
        </w:rPr>
        <w:tab/>
      </w:r>
      <w:r w:rsidR="0073130B">
        <w:rPr>
          <w:b/>
          <w:bCs/>
        </w:rPr>
        <w:tab/>
      </w:r>
      <w:r w:rsidR="0073130B">
        <w:rPr>
          <w:b/>
          <w:bCs/>
        </w:rPr>
        <w:tab/>
      </w:r>
      <w:r w:rsidR="0073130B">
        <w:t xml:space="preserve">            So if we are inside the db folder and run the deploy command, then it will throw error, so we have to be outside of the db folder.</w:t>
      </w:r>
    </w:p>
    <w:p w14:paraId="0ECF98F3" w14:textId="143102B1" w:rsidR="0082493A" w:rsidRDefault="0082493A" w:rsidP="0082493A">
      <w:pPr>
        <w:ind w:left="360"/>
      </w:pPr>
    </w:p>
    <w:p w14:paraId="10414207" w14:textId="069414D9" w:rsidR="0082493A" w:rsidRDefault="0082493A" w:rsidP="0082493A">
      <w:pPr>
        <w:pStyle w:val="ListParagraph"/>
        <w:numPr>
          <w:ilvl w:val="0"/>
          <w:numId w:val="26"/>
        </w:numPr>
      </w:pPr>
      <w:r>
        <w:t xml:space="preserve">Now I have successfully deployed and also created a </w:t>
      </w:r>
      <w:r w:rsidR="007E64BA">
        <w:t>database</w:t>
      </w:r>
      <w:r>
        <w:t xml:space="preserve"> </w:t>
      </w:r>
      <w:r>
        <w:tab/>
      </w:r>
      <w:r>
        <w:tab/>
      </w:r>
      <w:r>
        <w:tab/>
        <w:t xml:space="preserve">                                      </w:t>
      </w:r>
      <w:r>
        <w:rPr>
          <w:b/>
          <w:bCs/>
        </w:rPr>
        <w:t xml:space="preserve">soumik.db </w:t>
      </w:r>
      <w:r>
        <w:t xml:space="preserve">inside the </w:t>
      </w:r>
      <w:r w:rsidR="005F30DD">
        <w:t>Project folder.</w:t>
      </w:r>
      <w:r w:rsidR="001E2704">
        <w:t xml:space="preserve"> Now to need to access the file </w:t>
      </w:r>
      <w:r w:rsidR="001E2704">
        <w:rPr>
          <w:b/>
          <w:bCs/>
        </w:rPr>
        <w:t xml:space="preserve">soumik.db </w:t>
      </w:r>
      <w:r w:rsidR="001E2704">
        <w:t xml:space="preserve">we need to </w:t>
      </w:r>
      <w:r w:rsidR="00607EAD">
        <w:t>have</w:t>
      </w:r>
      <w:r w:rsidR="001E2704">
        <w:t xml:space="preserve"> </w:t>
      </w:r>
      <w:r w:rsidR="00061682">
        <w:t>command</w:t>
      </w:r>
      <w:r w:rsidR="001E2704">
        <w:t xml:space="preserve"> line tool for SQLite</w:t>
      </w:r>
      <w:r w:rsidR="00061682">
        <w:t>.</w:t>
      </w:r>
    </w:p>
    <w:p w14:paraId="2EAC92D2" w14:textId="77777777" w:rsidR="00607EAD" w:rsidRDefault="00607EAD" w:rsidP="00607EAD">
      <w:pPr>
        <w:pStyle w:val="ListParagraph"/>
      </w:pPr>
    </w:p>
    <w:p w14:paraId="2F524DB8" w14:textId="722A3C95" w:rsidR="000B796C" w:rsidRDefault="000B796C" w:rsidP="0072380B">
      <w:pPr>
        <w:pStyle w:val="ListParagraph"/>
        <w:numPr>
          <w:ilvl w:val="0"/>
          <w:numId w:val="26"/>
        </w:numPr>
      </w:pPr>
      <w:r w:rsidRPr="000B796C">
        <w:rPr>
          <w:b/>
          <w:bCs/>
          <w:noProof/>
        </w:rPr>
        <w:drawing>
          <wp:anchor distT="0" distB="0" distL="114300" distR="114300" simplePos="0" relativeHeight="251734528" behindDoc="0" locked="0" layoutInCell="1" allowOverlap="1" wp14:anchorId="727216B4" wp14:editId="0D096BEA">
            <wp:simplePos x="0" y="0"/>
            <wp:positionH relativeFrom="column">
              <wp:posOffset>5422900</wp:posOffset>
            </wp:positionH>
            <wp:positionV relativeFrom="paragraph">
              <wp:posOffset>188595</wp:posOffset>
            </wp:positionV>
            <wp:extent cx="1160703" cy="165100"/>
            <wp:effectExtent l="171450" t="190500" r="154305" b="177800"/>
            <wp:wrapNone/>
            <wp:docPr id="609031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031444" name=""/>
                    <pic:cNvPicPr/>
                  </pic:nvPicPr>
                  <pic:blipFill>
                    <a:blip r:embed="rId227">
                      <a:extLst>
                        <a:ext uri="{28A0092B-C50C-407E-A947-70E740481C1C}">
                          <a14:useLocalDpi xmlns:a14="http://schemas.microsoft.com/office/drawing/2010/main" val="0"/>
                        </a:ext>
                      </a:extLst>
                    </a:blip>
                    <a:stretch>
                      <a:fillRect/>
                    </a:stretch>
                  </pic:blipFill>
                  <pic:spPr>
                    <a:xfrm>
                      <a:off x="0" y="0"/>
                      <a:ext cx="1160703" cy="16510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607EAD">
        <w:t xml:space="preserve">So to install the SQLite command line tool we will go </w:t>
      </w:r>
      <w:hyperlink r:id="rId228" w:history="1">
        <w:r w:rsidR="00CC2BD6" w:rsidRPr="005C1A74">
          <w:rPr>
            <w:rStyle w:val="Hyperlink"/>
          </w:rPr>
          <w:t>https://sqlite.org/download.html</w:t>
        </w:r>
      </w:hyperlink>
      <w:r w:rsidR="00CC2BD6">
        <w:t xml:space="preserve"> this and we will download the command line tool from </w:t>
      </w:r>
      <w:r w:rsidR="00CC2BD6">
        <w:rPr>
          <w:b/>
          <w:bCs/>
        </w:rPr>
        <w:t>Precompiled Binaries for Wind</w:t>
      </w:r>
      <w:r w:rsidR="000F559A">
        <w:rPr>
          <w:b/>
          <w:bCs/>
        </w:rPr>
        <w:t>ows.</w:t>
      </w:r>
      <w:r w:rsidRPr="000B796C">
        <w:rPr>
          <w:noProof/>
        </w:rPr>
        <w:t xml:space="preserve"> </w:t>
      </w:r>
      <w:r w:rsidR="0072380B">
        <w:rPr>
          <w:noProof/>
        </w:rPr>
        <w:t xml:space="preserve">         </w:t>
      </w:r>
      <w:r w:rsidR="00DC79D8">
        <w:t>After that unzip the zip file</w:t>
      </w:r>
      <w:r w:rsidR="005A3DA3">
        <w:t xml:space="preserve"> kept [</w:t>
      </w:r>
      <w:r w:rsidR="005A3DA3" w:rsidRPr="005A3DA3">
        <w:rPr>
          <w:b/>
          <w:bCs/>
        </w:rPr>
        <w:t>C:\sqlite-tools-win-x64-3450200</w:t>
      </w:r>
      <w:r w:rsidR="005A3DA3">
        <w:t>]</w:t>
      </w:r>
      <w:r w:rsidR="00DC79D8">
        <w:t>.</w:t>
      </w:r>
      <w:r w:rsidR="005A3DA3">
        <w:t xml:space="preserve"> Now I need to set path, for that I will go to environment variable and there </w:t>
      </w:r>
      <w:r w:rsidR="00444CBD">
        <w:t>in the System Variable I</w:t>
      </w:r>
      <w:r w:rsidR="005A3DA3">
        <w:t xml:space="preserve"> will set the path in the path</w:t>
      </w:r>
      <w:r w:rsidR="00EC7798">
        <w:t xml:space="preserve"> section.</w:t>
      </w:r>
    </w:p>
    <w:p w14:paraId="2E232C0A" w14:textId="07A78ECC" w:rsidR="00394165" w:rsidRDefault="00394165" w:rsidP="00394165">
      <w:pPr>
        <w:pStyle w:val="ListParagraph"/>
      </w:pPr>
    </w:p>
    <w:p w14:paraId="2238642C" w14:textId="30466355" w:rsidR="001644BC" w:rsidRDefault="00000000" w:rsidP="00FD4E99">
      <w:pPr>
        <w:pStyle w:val="ListParagraph"/>
        <w:numPr>
          <w:ilvl w:val="0"/>
          <w:numId w:val="26"/>
        </w:numPr>
      </w:pPr>
      <w:r>
        <w:rPr>
          <w:noProof/>
        </w:rPr>
        <w:pict w14:anchorId="32609219">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_x0000_s1075" type="#_x0000_t38" style="position:absolute;left:0;text-align:left;margin-left:-35.4pt;margin-top:58.7pt;width:102.45pt;height:31.7pt;rotation:90;z-index:251905536" o:connectortype="curved" adj="10795,-439802,-21864">
            <v:stroke startarrow="block" endarrow="block"/>
          </v:shape>
        </w:pict>
      </w:r>
      <w:r w:rsidR="0031316C" w:rsidRPr="005B6DF2">
        <w:rPr>
          <w:noProof/>
        </w:rPr>
        <w:drawing>
          <wp:anchor distT="0" distB="0" distL="114300" distR="114300" simplePos="0" relativeHeight="251492864" behindDoc="0" locked="0" layoutInCell="1" allowOverlap="1" wp14:anchorId="3D7CD1D8" wp14:editId="7F4D7E62">
            <wp:simplePos x="0" y="0"/>
            <wp:positionH relativeFrom="column">
              <wp:posOffset>3513274</wp:posOffset>
            </wp:positionH>
            <wp:positionV relativeFrom="paragraph">
              <wp:posOffset>507818</wp:posOffset>
            </wp:positionV>
            <wp:extent cx="3059203" cy="215900"/>
            <wp:effectExtent l="0" t="0" r="0" b="0"/>
            <wp:wrapNone/>
            <wp:docPr id="426663961" name="Picture 1" descr="A black and grey rectangular object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663961" name="Picture 1" descr="A black and grey rectangular object with white text&#10;&#10;Description automatically generated"/>
                    <pic:cNvPicPr/>
                  </pic:nvPicPr>
                  <pic:blipFill>
                    <a:blip r:embed="rId229">
                      <a:extLst>
                        <a:ext uri="{28A0092B-C50C-407E-A947-70E740481C1C}">
                          <a14:useLocalDpi xmlns:a14="http://schemas.microsoft.com/office/drawing/2010/main" val="0"/>
                        </a:ext>
                      </a:extLst>
                    </a:blip>
                    <a:stretch>
                      <a:fillRect/>
                    </a:stretch>
                  </pic:blipFill>
                  <pic:spPr>
                    <a:xfrm>
                      <a:off x="0" y="0"/>
                      <a:ext cx="3059203" cy="215900"/>
                    </a:xfrm>
                    <a:prstGeom prst="rect">
                      <a:avLst/>
                    </a:prstGeom>
                  </pic:spPr>
                </pic:pic>
              </a:graphicData>
            </a:graphic>
            <wp14:sizeRelH relativeFrom="page">
              <wp14:pctWidth>0</wp14:pctWidth>
            </wp14:sizeRelH>
            <wp14:sizeRelV relativeFrom="page">
              <wp14:pctHeight>0</wp14:pctHeight>
            </wp14:sizeRelV>
          </wp:anchor>
        </w:drawing>
      </w:r>
      <w:r w:rsidR="00394165">
        <w:t>After</w:t>
      </w:r>
      <w:r w:rsidR="00A10A3F">
        <w:t xml:space="preserve"> install, now</w:t>
      </w:r>
      <w:r w:rsidR="00394165">
        <w:t xml:space="preserve"> I want to see my database table, for that I will write the command </w:t>
      </w:r>
      <w:r w:rsidR="0031316C">
        <w:t xml:space="preserve">                                     </w:t>
      </w:r>
      <w:r w:rsidR="00394165">
        <w:rPr>
          <w:b/>
          <w:bCs/>
        </w:rPr>
        <w:t>sqlite3 soumik.db</w:t>
      </w:r>
      <w:r w:rsidR="005B6DF2">
        <w:t xml:space="preserve">. In SQLite command line tool every command starts with </w:t>
      </w:r>
      <w:r w:rsidR="005B6DF2">
        <w:rPr>
          <w:b/>
          <w:bCs/>
        </w:rPr>
        <w:t>“.”</w:t>
      </w:r>
      <w:r w:rsidR="00494E69">
        <w:t xml:space="preserve">   </w:t>
      </w:r>
      <w:r w:rsidR="005B6DF2">
        <w:t xml:space="preserve">                                              </w:t>
      </w:r>
      <w:r w:rsidR="00494E69" w:rsidRPr="005B6DF2">
        <w:rPr>
          <w:b/>
          <w:bCs/>
        </w:rPr>
        <w:t>.help</w:t>
      </w:r>
      <w:r w:rsidR="00494E69">
        <w:t xml:space="preserve"> command is used to show all the commands. </w:t>
      </w:r>
      <w:r w:rsidR="00494E69">
        <w:tab/>
      </w:r>
      <w:r w:rsidR="00494E69">
        <w:tab/>
      </w:r>
      <w:r w:rsidR="00494E69">
        <w:tab/>
        <w:t xml:space="preserve">                                     </w:t>
      </w:r>
      <w:r w:rsidR="00494E69" w:rsidRPr="005B6DF2">
        <w:rPr>
          <w:b/>
          <w:bCs/>
        </w:rPr>
        <w:t xml:space="preserve">.tables </w:t>
      </w:r>
      <w:r w:rsidR="00494E69">
        <w:t>command is used to show all the table.</w:t>
      </w:r>
      <w:r w:rsidR="005B6DF2" w:rsidRPr="005B6DF2">
        <w:rPr>
          <w:noProof/>
        </w:rPr>
        <w:t xml:space="preserve"> </w:t>
      </w:r>
    </w:p>
    <w:p w14:paraId="1A45B2E4" w14:textId="106618D1" w:rsidR="00F366A8" w:rsidRDefault="00F366A8" w:rsidP="00F366A8">
      <w:pPr>
        <w:pStyle w:val="ListParagraph"/>
      </w:pPr>
      <w:r>
        <w:t xml:space="preserve">So as you can see after run </w:t>
      </w:r>
      <w:r>
        <w:rPr>
          <w:b/>
          <w:bCs/>
        </w:rPr>
        <w:t xml:space="preserve">.tables </w:t>
      </w:r>
      <w:r>
        <w:t xml:space="preserve">command I got 2 table details. Now I want to read the data from a table, So for that the command would be </w:t>
      </w:r>
      <w:r>
        <w:rPr>
          <w:b/>
          <w:bCs/>
        </w:rPr>
        <w:t>select</w:t>
      </w:r>
      <w:r w:rsidR="00781926">
        <w:rPr>
          <w:b/>
          <w:bCs/>
        </w:rPr>
        <w:t xml:space="preserve"> </w:t>
      </w:r>
      <w:r>
        <w:rPr>
          <w:b/>
          <w:bCs/>
        </w:rPr>
        <w:t>*</w:t>
      </w:r>
      <w:r w:rsidR="00781926">
        <w:rPr>
          <w:b/>
          <w:bCs/>
        </w:rPr>
        <w:t xml:space="preserve"> from {table name}                                     select * from </w:t>
      </w:r>
      <w:r w:rsidR="00781926" w:rsidRPr="00781926">
        <w:rPr>
          <w:b/>
          <w:bCs/>
          <w:color w:val="FF0000"/>
        </w:rPr>
        <w:t>soumik_db_master_businesspartner</w:t>
      </w:r>
      <w:r w:rsidR="003200D5">
        <w:rPr>
          <w:b/>
          <w:bCs/>
          <w:color w:val="FF0000"/>
        </w:rPr>
        <w:tab/>
      </w:r>
      <w:r w:rsidR="003200D5">
        <w:rPr>
          <w:b/>
          <w:bCs/>
          <w:color w:val="FF0000"/>
        </w:rPr>
        <w:tab/>
      </w:r>
      <w:r w:rsidR="003200D5">
        <w:rPr>
          <w:b/>
          <w:bCs/>
          <w:color w:val="FF0000"/>
        </w:rPr>
        <w:tab/>
      </w:r>
      <w:r w:rsidR="003200D5">
        <w:rPr>
          <w:b/>
          <w:bCs/>
          <w:color w:val="FF0000"/>
        </w:rPr>
        <w:tab/>
      </w:r>
      <w:r w:rsidR="003200D5">
        <w:rPr>
          <w:b/>
          <w:bCs/>
          <w:color w:val="FF0000"/>
        </w:rPr>
        <w:tab/>
        <w:t xml:space="preserve">                           </w:t>
      </w:r>
      <w:r w:rsidR="003200D5">
        <w:t>After run this command I saw there is no data printing, that means the table is empty.</w:t>
      </w:r>
    </w:p>
    <w:p w14:paraId="10591B1E" w14:textId="3DB4CC38" w:rsidR="00841365" w:rsidRDefault="0031316C" w:rsidP="00F366A8">
      <w:pPr>
        <w:pStyle w:val="ListParagraph"/>
      </w:pPr>
      <w:r w:rsidRPr="008C450A">
        <w:rPr>
          <w:noProof/>
        </w:rPr>
        <w:drawing>
          <wp:anchor distT="0" distB="0" distL="114300" distR="114300" simplePos="0" relativeHeight="251506176" behindDoc="0" locked="0" layoutInCell="1" allowOverlap="1" wp14:anchorId="7D088502" wp14:editId="74572885">
            <wp:simplePos x="0" y="0"/>
            <wp:positionH relativeFrom="margin">
              <wp:posOffset>-495663</wp:posOffset>
            </wp:positionH>
            <wp:positionV relativeFrom="paragraph">
              <wp:posOffset>218621</wp:posOffset>
            </wp:positionV>
            <wp:extent cx="2563586" cy="341111"/>
            <wp:effectExtent l="0" t="0" r="8255" b="1905"/>
            <wp:wrapNone/>
            <wp:docPr id="1988146901"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146901" name="Picture 1" descr="A black background with white text&#10;&#10;Description automatically generated"/>
                    <pic:cNvPicPr/>
                  </pic:nvPicPr>
                  <pic:blipFill>
                    <a:blip r:embed="rId230" cstate="print">
                      <a:extLst>
                        <a:ext uri="{28A0092B-C50C-407E-A947-70E740481C1C}">
                          <a14:useLocalDpi xmlns:a14="http://schemas.microsoft.com/office/drawing/2010/main" val="0"/>
                        </a:ext>
                      </a:extLst>
                    </a:blip>
                    <a:stretch>
                      <a:fillRect/>
                    </a:stretch>
                  </pic:blipFill>
                  <pic:spPr>
                    <a:xfrm>
                      <a:off x="0" y="0"/>
                      <a:ext cx="2563586" cy="341111"/>
                    </a:xfrm>
                    <a:prstGeom prst="rect">
                      <a:avLst/>
                    </a:prstGeom>
                  </pic:spPr>
                </pic:pic>
              </a:graphicData>
            </a:graphic>
            <wp14:sizeRelH relativeFrom="page">
              <wp14:pctWidth>0</wp14:pctWidth>
            </wp14:sizeRelH>
            <wp14:sizeRelV relativeFrom="page">
              <wp14:pctHeight>0</wp14:pctHeight>
            </wp14:sizeRelV>
          </wp:anchor>
        </w:drawing>
      </w:r>
    </w:p>
    <w:p w14:paraId="437A5CBA" w14:textId="07BB7644" w:rsidR="00841365" w:rsidRDefault="00841365" w:rsidP="00F366A8">
      <w:pPr>
        <w:pStyle w:val="ListParagraph"/>
      </w:pPr>
    </w:p>
    <w:p w14:paraId="7798B31E" w14:textId="4EE42DE2" w:rsidR="00841365" w:rsidRDefault="00841365" w:rsidP="00841365">
      <w:pPr>
        <w:pStyle w:val="ListParagraph"/>
        <w:numPr>
          <w:ilvl w:val="0"/>
          <w:numId w:val="26"/>
        </w:numPr>
      </w:pPr>
      <w:r>
        <w:t>Now I will fill the data in the table.</w:t>
      </w:r>
      <w:r w:rsidR="00D67CF8">
        <w:t xml:space="preserve"> So for that in the </w:t>
      </w:r>
      <w:r w:rsidR="00D67CF8">
        <w:rPr>
          <w:b/>
          <w:bCs/>
        </w:rPr>
        <w:t xml:space="preserve">db </w:t>
      </w:r>
      <w:r w:rsidR="00D67CF8">
        <w:t xml:space="preserve">folder we need to create a </w:t>
      </w:r>
      <w:r w:rsidR="00D67CF8">
        <w:rPr>
          <w:b/>
          <w:bCs/>
        </w:rPr>
        <w:t xml:space="preserve">csv </w:t>
      </w:r>
      <w:r w:rsidR="00D67CF8">
        <w:t>folder.</w:t>
      </w:r>
      <w:r w:rsidR="00A2512F">
        <w:t xml:space="preserve"> And there I will add the csv file, which is having the data and also the csv file column name should matches the </w:t>
      </w:r>
      <w:r w:rsidR="008E732D">
        <w:t>entity</w:t>
      </w:r>
      <w:r w:rsidR="00A2512F">
        <w:t xml:space="preserve"> name.</w:t>
      </w:r>
      <w:r w:rsidR="00EE5E96">
        <w:t xml:space="preserve"> And </w:t>
      </w:r>
      <w:r w:rsidR="00EE5E96">
        <w:rPr>
          <w:b/>
          <w:bCs/>
        </w:rPr>
        <w:t xml:space="preserve">Be Careful !! </w:t>
      </w:r>
      <w:r w:rsidR="00EE5E96">
        <w:t xml:space="preserve">the csv file name should follow the pattern </w:t>
      </w:r>
      <w:r w:rsidR="00EE5E96">
        <w:rPr>
          <w:b/>
          <w:bCs/>
        </w:rPr>
        <w:t>: namespace-</w:t>
      </w:r>
      <w:r w:rsidR="00C93948">
        <w:rPr>
          <w:b/>
          <w:bCs/>
        </w:rPr>
        <w:t>entityName</w:t>
      </w:r>
      <w:r w:rsidR="00EE5E96">
        <w:rPr>
          <w:b/>
          <w:bCs/>
        </w:rPr>
        <w:t>.</w:t>
      </w:r>
      <w:r w:rsidR="00822EAB">
        <w:rPr>
          <w:b/>
          <w:bCs/>
        </w:rPr>
        <w:t>csv [</w:t>
      </w:r>
      <w:r w:rsidR="00822EAB">
        <w:t xml:space="preserve"> if context is not there] </w:t>
      </w:r>
    </w:p>
    <w:p w14:paraId="537D1D3B" w14:textId="3AF95ECD" w:rsidR="00822EAB" w:rsidRPr="00822EAB" w:rsidRDefault="00822EAB" w:rsidP="00822EAB">
      <w:pPr>
        <w:pStyle w:val="ListParagraph"/>
      </w:pPr>
      <w:r w:rsidRPr="00EE5E96">
        <w:rPr>
          <w:noProof/>
        </w:rPr>
        <w:drawing>
          <wp:anchor distT="0" distB="0" distL="114300" distR="114300" simplePos="0" relativeHeight="251678208" behindDoc="0" locked="0" layoutInCell="1" allowOverlap="1" wp14:anchorId="589C84EB" wp14:editId="6FFA9C14">
            <wp:simplePos x="0" y="0"/>
            <wp:positionH relativeFrom="column">
              <wp:posOffset>-516572</wp:posOffset>
            </wp:positionH>
            <wp:positionV relativeFrom="paragraph">
              <wp:posOffset>152718</wp:posOffset>
            </wp:positionV>
            <wp:extent cx="1250622" cy="914400"/>
            <wp:effectExtent l="0" t="0" r="0" b="0"/>
            <wp:wrapNone/>
            <wp:docPr id="124032025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320253" name="Picture 1" descr="A screenshot of a computer program&#10;&#10;Description automatically generated"/>
                    <pic:cNvPicPr/>
                  </pic:nvPicPr>
                  <pic:blipFill>
                    <a:blip r:embed="rId231" cstate="print">
                      <a:extLst>
                        <a:ext uri="{28A0092B-C50C-407E-A947-70E740481C1C}">
                          <a14:useLocalDpi xmlns:a14="http://schemas.microsoft.com/office/drawing/2010/main" val="0"/>
                        </a:ext>
                      </a:extLst>
                    </a:blip>
                    <a:stretch>
                      <a:fillRect/>
                    </a:stretch>
                  </pic:blipFill>
                  <pic:spPr>
                    <a:xfrm>
                      <a:off x="0" y="0"/>
                      <a:ext cx="1250622" cy="914400"/>
                    </a:xfrm>
                    <a:prstGeom prst="rect">
                      <a:avLst/>
                    </a:prstGeom>
                  </pic:spPr>
                </pic:pic>
              </a:graphicData>
            </a:graphic>
            <wp14:sizeRelH relativeFrom="page">
              <wp14:pctWidth>0</wp14:pctWidth>
            </wp14:sizeRelH>
            <wp14:sizeRelV relativeFrom="page">
              <wp14:pctHeight>0</wp14:pctHeight>
            </wp14:sizeRelV>
          </wp:anchor>
        </w:drawing>
      </w:r>
      <w:r>
        <w:rPr>
          <w:b/>
          <w:bCs/>
        </w:rPr>
        <w:t xml:space="preserve"> </w:t>
      </w:r>
      <w:r>
        <w:rPr>
          <w:b/>
          <w:bCs/>
        </w:rPr>
        <w:tab/>
        <w:t xml:space="preserve">         namespace.contextName-</w:t>
      </w:r>
      <w:r w:rsidR="00C93948">
        <w:rPr>
          <w:b/>
          <w:bCs/>
        </w:rPr>
        <w:t>entityName</w:t>
      </w:r>
      <w:r>
        <w:rPr>
          <w:b/>
          <w:bCs/>
        </w:rPr>
        <w:t xml:space="preserve">.csv </w:t>
      </w:r>
      <w:r>
        <w:t>[if context is there]</w:t>
      </w:r>
    </w:p>
    <w:p w14:paraId="0B6231B1" w14:textId="09D7D6F3" w:rsidR="00F748E8" w:rsidRDefault="00EE5E96" w:rsidP="00F748E8">
      <w:pPr>
        <w:ind w:left="1272"/>
        <w:rPr>
          <w:b/>
          <w:bCs/>
        </w:rPr>
      </w:pPr>
      <w:r>
        <w:t xml:space="preserve">So here I have 2 </w:t>
      </w:r>
      <w:r w:rsidR="00FA4D77">
        <w:t>entity</w:t>
      </w:r>
      <w:r>
        <w:t xml:space="preserve"> so the csv file name should be </w:t>
      </w:r>
      <w:r>
        <w:tab/>
      </w:r>
      <w:r>
        <w:tab/>
        <w:t xml:space="preserve">                  </w:t>
      </w:r>
      <w:r>
        <w:rPr>
          <w:b/>
          <w:bCs/>
        </w:rPr>
        <w:t>soumik.db.master-businesspartner.csv</w:t>
      </w:r>
      <w:r w:rsidR="00F748E8">
        <w:rPr>
          <w:b/>
          <w:bCs/>
        </w:rPr>
        <w:t xml:space="preserve">                                                        soumik.db.master-address.csv</w:t>
      </w:r>
    </w:p>
    <w:p w14:paraId="424DC6F6" w14:textId="7916724C" w:rsidR="00EE5E96" w:rsidRDefault="00F748E8" w:rsidP="00BC1518">
      <w:pPr>
        <w:ind w:left="1272"/>
      </w:pPr>
      <w:r>
        <w:t>If this name does not follow the pattern, then it will not work</w:t>
      </w:r>
      <w:r w:rsidR="00B470B4">
        <w:t>.</w:t>
      </w:r>
    </w:p>
    <w:p w14:paraId="2E75E763" w14:textId="025F2E64" w:rsidR="004A0E80" w:rsidRDefault="004A0E80" w:rsidP="00853FB5">
      <w:pPr>
        <w:pStyle w:val="ListParagraph"/>
        <w:numPr>
          <w:ilvl w:val="0"/>
          <w:numId w:val="26"/>
        </w:numPr>
      </w:pPr>
      <w:r>
        <w:t xml:space="preserve">In the </w:t>
      </w:r>
      <w:r>
        <w:rPr>
          <w:b/>
          <w:bCs/>
        </w:rPr>
        <w:t>6</w:t>
      </w:r>
      <w:r w:rsidRPr="004A0E80">
        <w:rPr>
          <w:b/>
          <w:bCs/>
          <w:vertAlign w:val="superscript"/>
        </w:rPr>
        <w:t>th</w:t>
      </w:r>
      <w:r>
        <w:rPr>
          <w:b/>
          <w:bCs/>
        </w:rPr>
        <w:t xml:space="preserve"> </w:t>
      </w:r>
      <w:r>
        <w:t xml:space="preserve">point you saw how we created the csv folder and add the csv file manually. Now </w:t>
      </w:r>
      <w:r w:rsidR="00853FB5">
        <w:t>I</w:t>
      </w:r>
      <w:r>
        <w:t xml:space="preserve"> don’t want to create this csv folder and csv file manually, so for that there is a command provided by sap is </w:t>
      </w:r>
      <w:r>
        <w:rPr>
          <w:b/>
          <w:bCs/>
        </w:rPr>
        <w:t xml:space="preserve">cds add data. </w:t>
      </w:r>
      <w:r>
        <w:t xml:space="preserve">So this command will automatically add a </w:t>
      </w:r>
      <w:r>
        <w:rPr>
          <w:b/>
          <w:bCs/>
        </w:rPr>
        <w:t xml:space="preserve">data </w:t>
      </w:r>
      <w:r>
        <w:t xml:space="preserve">folder inside the </w:t>
      </w:r>
      <w:r>
        <w:rPr>
          <w:b/>
          <w:bCs/>
        </w:rPr>
        <w:t xml:space="preserve">db </w:t>
      </w:r>
      <w:r>
        <w:t>folder. And it will create the csv file also automatically</w:t>
      </w:r>
      <w:r w:rsidR="00853FB5">
        <w:t xml:space="preserve"> inside the data folder</w:t>
      </w:r>
      <w:r>
        <w:t>. So basically it checks how many entities are there and based on that it creates the csv file.</w:t>
      </w:r>
      <w:r w:rsidR="00EC624C">
        <w:t xml:space="preserve"> But </w:t>
      </w:r>
      <w:r w:rsidR="0004073F" w:rsidRPr="0004073F">
        <w:rPr>
          <w:b/>
          <w:bCs/>
          <w:color w:val="FF0000"/>
        </w:rPr>
        <w:t>T</w:t>
      </w:r>
      <w:r w:rsidR="00EC624C" w:rsidRPr="0004073F">
        <w:rPr>
          <w:b/>
          <w:bCs/>
          <w:color w:val="FF0000"/>
        </w:rPr>
        <w:t xml:space="preserve">here is some condition we need to follow in order to get the csv folder :  </w:t>
      </w:r>
    </w:p>
    <w:p w14:paraId="3621BB5F" w14:textId="2A1D1570" w:rsidR="00EC624C" w:rsidRPr="00EC624C" w:rsidRDefault="00EC624C" w:rsidP="00EC624C">
      <w:pPr>
        <w:pStyle w:val="ListParagraph"/>
        <w:numPr>
          <w:ilvl w:val="1"/>
          <w:numId w:val="26"/>
        </w:numPr>
      </w:pPr>
      <w:r>
        <w:t xml:space="preserve">The cds file where all the entities are mentioned that file name should be                                 </w:t>
      </w:r>
      <w:r w:rsidRPr="00EC624C">
        <w:rPr>
          <w:b/>
          <w:bCs/>
        </w:rPr>
        <w:t>data-model.cds</w:t>
      </w:r>
    </w:p>
    <w:p w14:paraId="0E41CF7D" w14:textId="4B7C7227" w:rsidR="00EC624C" w:rsidRDefault="00EC624C" w:rsidP="00EC624C">
      <w:pPr>
        <w:pStyle w:val="ListParagraph"/>
        <w:numPr>
          <w:ilvl w:val="1"/>
          <w:numId w:val="26"/>
        </w:numPr>
      </w:pPr>
      <w:r>
        <w:t xml:space="preserve">So once we execute the command </w:t>
      </w:r>
      <w:r>
        <w:rPr>
          <w:b/>
          <w:bCs/>
        </w:rPr>
        <w:t xml:space="preserve">cds add data </w:t>
      </w:r>
      <w:r>
        <w:t xml:space="preserve">it will create a folder name </w:t>
      </w:r>
      <w:r w:rsidRPr="00FB1889">
        <w:rPr>
          <w:b/>
          <w:bCs/>
        </w:rPr>
        <w:t>data</w:t>
      </w:r>
      <w:r>
        <w:t xml:space="preserve"> inside the </w:t>
      </w:r>
      <w:r w:rsidRPr="00EC624C">
        <w:rPr>
          <w:b/>
          <w:bCs/>
        </w:rPr>
        <w:t>db</w:t>
      </w:r>
      <w:r>
        <w:t xml:space="preserve"> folder and inside that data folder it will create the csv file automatically.</w:t>
      </w:r>
    </w:p>
    <w:p w14:paraId="0F7AEBA2" w14:textId="75EC823D" w:rsidR="00874903" w:rsidRDefault="006D3A10" w:rsidP="00EC624C">
      <w:pPr>
        <w:pStyle w:val="ListParagraph"/>
        <w:numPr>
          <w:ilvl w:val="1"/>
          <w:numId w:val="26"/>
        </w:numPr>
      </w:pPr>
      <w:r>
        <w:t>N</w:t>
      </w:r>
      <w:r w:rsidR="00874903">
        <w:t xml:space="preserve">ow suppose I have </w:t>
      </w:r>
      <w:r>
        <w:t>added</w:t>
      </w:r>
      <w:r w:rsidR="00874903">
        <w:t xml:space="preserve"> a new entity and now if I run the command </w:t>
      </w:r>
      <w:r w:rsidR="00874903" w:rsidRPr="00874903">
        <w:rPr>
          <w:b/>
          <w:bCs/>
        </w:rPr>
        <w:t>cds add data</w:t>
      </w:r>
      <w:r w:rsidR="00874903">
        <w:rPr>
          <w:b/>
          <w:bCs/>
        </w:rPr>
        <w:t xml:space="preserve"> </w:t>
      </w:r>
      <w:r w:rsidR="00874903">
        <w:t>then whichever csv file previously created it will not overwrite them, it will just skip them and which is not created yet, it will create them automatically.</w:t>
      </w:r>
    </w:p>
    <w:p w14:paraId="6CDAEB19" w14:textId="77777777" w:rsidR="00EC624C" w:rsidRDefault="00EC624C" w:rsidP="00EC624C">
      <w:pPr>
        <w:pStyle w:val="ListParagraph"/>
        <w:ind w:left="1440"/>
      </w:pPr>
    </w:p>
    <w:p w14:paraId="3099D50E" w14:textId="6055E10C" w:rsidR="00EE5E96" w:rsidRPr="003200D5" w:rsidRDefault="00BE3389" w:rsidP="00EE5E96">
      <w:pPr>
        <w:pStyle w:val="ListParagraph"/>
        <w:numPr>
          <w:ilvl w:val="0"/>
          <w:numId w:val="26"/>
        </w:numPr>
      </w:pPr>
      <w:r w:rsidRPr="00DB186D">
        <w:rPr>
          <w:noProof/>
        </w:rPr>
        <w:drawing>
          <wp:anchor distT="0" distB="0" distL="114300" distR="114300" simplePos="0" relativeHeight="251642368" behindDoc="0" locked="0" layoutInCell="1" allowOverlap="1" wp14:anchorId="151A271E" wp14:editId="2A3CAA1F">
            <wp:simplePos x="0" y="0"/>
            <wp:positionH relativeFrom="column">
              <wp:posOffset>-800100</wp:posOffset>
            </wp:positionH>
            <wp:positionV relativeFrom="paragraph">
              <wp:posOffset>391795</wp:posOffset>
            </wp:positionV>
            <wp:extent cx="2859257" cy="838200"/>
            <wp:effectExtent l="0" t="0" r="0" b="0"/>
            <wp:wrapNone/>
            <wp:docPr id="2101794146" name="Picture 1" descr="A computer screen shot of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794146" name="Picture 1" descr="A computer screen shot of white text&#10;&#10;Description automatically generated"/>
                    <pic:cNvPicPr/>
                  </pic:nvPicPr>
                  <pic:blipFill>
                    <a:blip r:embed="rId232" cstate="print">
                      <a:extLst>
                        <a:ext uri="{28A0092B-C50C-407E-A947-70E740481C1C}">
                          <a14:useLocalDpi xmlns:a14="http://schemas.microsoft.com/office/drawing/2010/main" val="0"/>
                        </a:ext>
                      </a:extLst>
                    </a:blip>
                    <a:stretch>
                      <a:fillRect/>
                    </a:stretch>
                  </pic:blipFill>
                  <pic:spPr>
                    <a:xfrm>
                      <a:off x="0" y="0"/>
                      <a:ext cx="2859257" cy="838200"/>
                    </a:xfrm>
                    <a:prstGeom prst="rect">
                      <a:avLst/>
                    </a:prstGeom>
                  </pic:spPr>
                </pic:pic>
              </a:graphicData>
            </a:graphic>
            <wp14:sizeRelH relativeFrom="page">
              <wp14:pctWidth>0</wp14:pctWidth>
            </wp14:sizeRelH>
            <wp14:sizeRelV relativeFrom="page">
              <wp14:pctHeight>0</wp14:pctHeight>
            </wp14:sizeRelV>
          </wp:anchor>
        </w:drawing>
      </w:r>
      <w:r w:rsidR="00DB186D">
        <w:rPr>
          <w:noProof/>
        </w:rPr>
        <w:t>After adding the csv file,</w:t>
      </w:r>
      <w:r w:rsidR="00C05339">
        <w:t xml:space="preserve"> </w:t>
      </w:r>
      <w:r w:rsidR="00DB186D">
        <w:t xml:space="preserve">now I will </w:t>
      </w:r>
      <w:r w:rsidR="00C05339">
        <w:t xml:space="preserve">deploy </w:t>
      </w:r>
      <w:r w:rsidR="00DB186D">
        <w:t>this</w:t>
      </w:r>
      <w:r w:rsidR="00C05339">
        <w:t xml:space="preserve"> file to SQLite database</w:t>
      </w:r>
      <w:r w:rsidR="00E8534F">
        <w:t xml:space="preserve">, for that the command is  </w:t>
      </w:r>
      <w:r w:rsidR="00E8534F">
        <w:rPr>
          <w:b/>
          <w:bCs/>
        </w:rPr>
        <w:t>cds deploy --to sqlite:soumik.db</w:t>
      </w:r>
      <w:r>
        <w:rPr>
          <w:b/>
          <w:bCs/>
        </w:rPr>
        <w:t xml:space="preserve"> </w:t>
      </w:r>
    </w:p>
    <w:p w14:paraId="16C357FE" w14:textId="7505AA4E" w:rsidR="00BE3389" w:rsidRDefault="00BE3389" w:rsidP="00FD4E99"/>
    <w:p w14:paraId="08AA74F2" w14:textId="77777777" w:rsidR="00BE3389" w:rsidRDefault="00BE3389" w:rsidP="00FD4E99"/>
    <w:p w14:paraId="5C0FAA22" w14:textId="77777777" w:rsidR="00BC1518" w:rsidRDefault="00BC1518" w:rsidP="00FD4E99"/>
    <w:p w14:paraId="5D3C5BFB" w14:textId="2AC5832C" w:rsidR="0024027A" w:rsidRPr="0024027A" w:rsidRDefault="0024027A" w:rsidP="0024027A">
      <w:pPr>
        <w:pStyle w:val="ListParagraph"/>
        <w:numPr>
          <w:ilvl w:val="0"/>
          <w:numId w:val="26"/>
        </w:numPr>
        <w:rPr>
          <w:b/>
          <w:bCs/>
        </w:rPr>
      </w:pPr>
      <w:r>
        <w:t xml:space="preserve">So now after deploy the data I need to fetch the table data, So I will connect to my database using the command </w:t>
      </w:r>
      <w:r w:rsidRPr="0024027A">
        <w:rPr>
          <w:b/>
          <w:bCs/>
        </w:rPr>
        <w:t>sqlite3 soumik.db</w:t>
      </w:r>
      <w:r>
        <w:rPr>
          <w:b/>
          <w:bCs/>
        </w:rPr>
        <w:t xml:space="preserve"> </w:t>
      </w:r>
      <w:r>
        <w:t xml:space="preserve">and after that I will fetch the data from the table  so I will use the command </w:t>
      </w:r>
      <w:r w:rsidRPr="0024027A">
        <w:rPr>
          <w:b/>
          <w:bCs/>
        </w:rPr>
        <w:t>select * from soumik_db_master_businesspartner</w:t>
      </w:r>
      <w:r w:rsidRPr="0024027A">
        <w:t>;</w:t>
      </w:r>
      <w:r>
        <w:t xml:space="preserve"> </w:t>
      </w:r>
    </w:p>
    <w:p w14:paraId="01969937" w14:textId="5D9D2354" w:rsidR="00322362" w:rsidRPr="00322362" w:rsidRDefault="00E54F0C" w:rsidP="00BC1518">
      <w:pPr>
        <w:pStyle w:val="Heading1"/>
        <w:jc w:val="center"/>
      </w:pPr>
      <w:r>
        <w:t>Building a foreign key relationship between businesspartner and address table</w:t>
      </w:r>
    </w:p>
    <w:p w14:paraId="2D254E20" w14:textId="1F3A6B98" w:rsidR="00CF14E7" w:rsidRDefault="002F17AB" w:rsidP="00CF14E7">
      <w:pPr>
        <w:pStyle w:val="ListParagraph"/>
        <w:numPr>
          <w:ilvl w:val="0"/>
          <w:numId w:val="26"/>
        </w:numPr>
      </w:pPr>
      <w:r>
        <w:t xml:space="preserve">In the two tables </w:t>
      </w:r>
      <w:r w:rsidRPr="002F17AB">
        <w:rPr>
          <w:b/>
          <w:bCs/>
        </w:rPr>
        <w:t>soumik_db_master_address</w:t>
      </w:r>
      <w:r>
        <w:rPr>
          <w:b/>
          <w:bCs/>
        </w:rPr>
        <w:t xml:space="preserve"> </w:t>
      </w:r>
      <w:r w:rsidR="009207A2">
        <w:rPr>
          <w:b/>
          <w:bCs/>
        </w:rPr>
        <w:t xml:space="preserve"> &amp; </w:t>
      </w:r>
      <w:r>
        <w:rPr>
          <w:b/>
          <w:bCs/>
        </w:rPr>
        <w:t xml:space="preserve"> </w:t>
      </w:r>
      <w:r w:rsidRPr="002F17AB">
        <w:rPr>
          <w:b/>
          <w:bCs/>
        </w:rPr>
        <w:t>soumik_db_master_businesspartner</w:t>
      </w:r>
      <w:r>
        <w:rPr>
          <w:b/>
          <w:bCs/>
        </w:rPr>
        <w:t xml:space="preserve"> </w:t>
      </w:r>
      <w:r>
        <w:t xml:space="preserve">data kept in a such a way that there is a foreign key relationship between the two tables so that means the foreign key in the  </w:t>
      </w:r>
      <w:r>
        <w:rPr>
          <w:b/>
          <w:bCs/>
        </w:rPr>
        <w:t>businesspartner</w:t>
      </w:r>
      <w:r w:rsidR="006B16AB">
        <w:rPr>
          <w:b/>
          <w:bCs/>
        </w:rPr>
        <w:t xml:space="preserve"> [</w:t>
      </w:r>
      <w:r w:rsidR="006B16AB" w:rsidRPr="006B16AB">
        <w:rPr>
          <w:b/>
          <w:bCs/>
        </w:rPr>
        <w:t>ADDRESS_GUID</w:t>
      </w:r>
      <w:r w:rsidR="006B16AB">
        <w:rPr>
          <w:b/>
          <w:bCs/>
        </w:rPr>
        <w:t>]</w:t>
      </w:r>
      <w:r>
        <w:rPr>
          <w:b/>
          <w:bCs/>
        </w:rPr>
        <w:t xml:space="preserve"> </w:t>
      </w:r>
      <w:r>
        <w:t xml:space="preserve">table used to point the primary key in the </w:t>
      </w:r>
      <w:r w:rsidRPr="002F17AB">
        <w:rPr>
          <w:b/>
          <w:bCs/>
        </w:rPr>
        <w:t>address</w:t>
      </w:r>
      <w:r w:rsidR="005970AA">
        <w:rPr>
          <w:b/>
          <w:bCs/>
        </w:rPr>
        <w:t xml:space="preserve"> [</w:t>
      </w:r>
      <w:r w:rsidR="005970AA" w:rsidRPr="005970AA">
        <w:rPr>
          <w:b/>
          <w:bCs/>
        </w:rPr>
        <w:t>NODE_KEY</w:t>
      </w:r>
      <w:r w:rsidR="005970AA">
        <w:rPr>
          <w:b/>
          <w:bCs/>
        </w:rPr>
        <w:t>]</w:t>
      </w:r>
      <w:r>
        <w:rPr>
          <w:b/>
          <w:bCs/>
        </w:rPr>
        <w:t xml:space="preserve"> </w:t>
      </w:r>
      <w:r>
        <w:t>table.</w:t>
      </w:r>
      <w:r w:rsidR="00CF14E7">
        <w:t xml:space="preserve">  So I will do a inner join.</w:t>
      </w:r>
    </w:p>
    <w:p w14:paraId="5851EEB0" w14:textId="77777777" w:rsidR="00D44E29" w:rsidRDefault="00D44E29" w:rsidP="00D44E29">
      <w:pPr>
        <w:pStyle w:val="ListParagraph"/>
      </w:pPr>
    </w:p>
    <w:p w14:paraId="2360EC32" w14:textId="7A07CC2A" w:rsidR="00D44E29" w:rsidRDefault="00D44E29" w:rsidP="00D44E29">
      <w:pPr>
        <w:pStyle w:val="ListParagraph"/>
        <w:rPr>
          <w:b/>
          <w:bCs/>
          <w:sz w:val="18"/>
          <w:szCs w:val="18"/>
        </w:rPr>
      </w:pPr>
      <w:r w:rsidRPr="00D44E29">
        <w:rPr>
          <w:b/>
          <w:bCs/>
          <w:sz w:val="18"/>
          <w:szCs w:val="18"/>
        </w:rPr>
        <w:t>select * from soumik_db_master_businesspartner inner join soumik_db_master_address on soumik_db_master_businesspartner.ADDRESS_GUID = soumik_db_master_businesspartner.NODE_KEY;</w:t>
      </w:r>
    </w:p>
    <w:p w14:paraId="71486F1C" w14:textId="77777777" w:rsidR="00EC624C" w:rsidRDefault="00EC624C" w:rsidP="00E21CCD">
      <w:pPr>
        <w:rPr>
          <w:b/>
          <w:bCs/>
          <w:sz w:val="18"/>
          <w:szCs w:val="18"/>
        </w:rPr>
      </w:pPr>
    </w:p>
    <w:p w14:paraId="6524B0B0" w14:textId="5D20D44A" w:rsidR="00E21CCD" w:rsidRPr="000D0ACF" w:rsidRDefault="00E21CCD" w:rsidP="00E21CCD">
      <w:pPr>
        <w:pStyle w:val="ListParagraph"/>
        <w:numPr>
          <w:ilvl w:val="0"/>
          <w:numId w:val="26"/>
        </w:numPr>
        <w:rPr>
          <w:b/>
          <w:bCs/>
        </w:rPr>
      </w:pPr>
      <w:r w:rsidRPr="000D0ACF">
        <w:rPr>
          <w:b/>
          <w:bCs/>
        </w:rPr>
        <w:lastRenderedPageBreak/>
        <w:t>We can also build a primary and foreign key relationship another way without writing the sql query.</w:t>
      </w:r>
    </w:p>
    <w:p w14:paraId="33AA298A" w14:textId="43AF4D33" w:rsidR="004C6C0F" w:rsidRDefault="007F4917" w:rsidP="007A2DC4">
      <w:pPr>
        <w:pStyle w:val="ListParagraph"/>
        <w:ind w:left="0"/>
        <w:rPr>
          <w:b/>
          <w:bCs/>
        </w:rPr>
      </w:pPr>
      <w:r w:rsidRPr="00D67E64">
        <w:rPr>
          <w:noProof/>
        </w:rPr>
        <w:drawing>
          <wp:anchor distT="0" distB="0" distL="114300" distR="114300" simplePos="0" relativeHeight="251531776" behindDoc="0" locked="0" layoutInCell="1" allowOverlap="1" wp14:anchorId="04741318" wp14:editId="33C513C6">
            <wp:simplePos x="0" y="0"/>
            <wp:positionH relativeFrom="margin">
              <wp:posOffset>5480957</wp:posOffset>
            </wp:positionH>
            <wp:positionV relativeFrom="paragraph">
              <wp:posOffset>167639</wp:posOffset>
            </wp:positionV>
            <wp:extent cx="1162663" cy="1148443"/>
            <wp:effectExtent l="0" t="0" r="0" b="0"/>
            <wp:wrapNone/>
            <wp:docPr id="27223724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237245" name="Picture 1" descr="A screen shot of a computer&#10;&#10;Description automatically generated"/>
                    <pic:cNvPicPr/>
                  </pic:nvPicPr>
                  <pic:blipFill>
                    <a:blip r:embed="rId233" cstate="print">
                      <a:extLst>
                        <a:ext uri="{28A0092B-C50C-407E-A947-70E740481C1C}">
                          <a14:useLocalDpi xmlns:a14="http://schemas.microsoft.com/office/drawing/2010/main" val="0"/>
                        </a:ext>
                      </a:extLst>
                    </a:blip>
                    <a:stretch>
                      <a:fillRect/>
                    </a:stretch>
                  </pic:blipFill>
                  <pic:spPr>
                    <a:xfrm>
                      <a:off x="0" y="0"/>
                      <a:ext cx="1176330" cy="1161943"/>
                    </a:xfrm>
                    <a:prstGeom prst="rect">
                      <a:avLst/>
                    </a:prstGeom>
                  </pic:spPr>
                </pic:pic>
              </a:graphicData>
            </a:graphic>
            <wp14:sizeRelH relativeFrom="page">
              <wp14:pctWidth>0</wp14:pctWidth>
            </wp14:sizeRelH>
            <wp14:sizeRelV relativeFrom="page">
              <wp14:pctHeight>0</wp14:pctHeight>
            </wp14:sizeRelV>
          </wp:anchor>
        </w:drawing>
      </w:r>
      <w:r w:rsidR="00E26D10">
        <w:t xml:space="preserve">So in the </w:t>
      </w:r>
      <w:r w:rsidR="00E26D10" w:rsidRPr="00E26D10">
        <w:rPr>
          <w:b/>
          <w:bCs/>
        </w:rPr>
        <w:t>businesspartner</w:t>
      </w:r>
      <w:r w:rsidR="00E26D10">
        <w:t xml:space="preserve"> </w:t>
      </w:r>
      <w:r w:rsidR="002938A9">
        <w:t>entity</w:t>
      </w:r>
      <w:r w:rsidR="00E26D10">
        <w:t xml:space="preserve"> if we do like this </w:t>
      </w:r>
      <w:r w:rsidR="00E26D10" w:rsidRPr="00E26D10">
        <w:rPr>
          <w:b/>
          <w:bCs/>
        </w:rPr>
        <w:t>ADDRESS_GUID: Association to address;</w:t>
      </w:r>
      <w:r w:rsidR="00E26D10">
        <w:rPr>
          <w:b/>
          <w:bCs/>
        </w:rPr>
        <w:t xml:space="preserve"> </w:t>
      </w:r>
      <w:r w:rsidR="00E26D10">
        <w:t xml:space="preserve">That means it will automatically check the primary key of the </w:t>
      </w:r>
      <w:r w:rsidR="00E26D10">
        <w:rPr>
          <w:b/>
          <w:bCs/>
        </w:rPr>
        <w:t xml:space="preserve">address </w:t>
      </w:r>
      <w:r w:rsidR="00E26D10">
        <w:t>table</w:t>
      </w:r>
      <w:r w:rsidR="002930D2">
        <w:t xml:space="preserve">, and also built foreign key relationship </w:t>
      </w:r>
      <w:r>
        <w:t xml:space="preserve">from </w:t>
      </w:r>
      <w:r w:rsidR="002930D2" w:rsidRPr="00E26D10">
        <w:rPr>
          <w:b/>
          <w:bCs/>
        </w:rPr>
        <w:t>businesspartner</w:t>
      </w:r>
      <w:r w:rsidR="002930D2">
        <w:t xml:space="preserve"> table </w:t>
      </w:r>
      <w:r>
        <w:t>to</w:t>
      </w:r>
      <w:r w:rsidR="002930D2">
        <w:t xml:space="preserve"> </w:t>
      </w:r>
      <w:r w:rsidR="002930D2">
        <w:rPr>
          <w:b/>
          <w:bCs/>
        </w:rPr>
        <w:t xml:space="preserve">address </w:t>
      </w:r>
      <w:r w:rsidR="002930D2">
        <w:t xml:space="preserve">table. </w:t>
      </w:r>
      <w:r w:rsidR="00D42D14">
        <w:t xml:space="preserve">So now we built a association </w:t>
      </w:r>
      <w:r>
        <w:t xml:space="preserve">                                           </w:t>
      </w:r>
      <w:r w:rsidR="00D42D14">
        <w:t xml:space="preserve">between </w:t>
      </w:r>
      <w:r w:rsidR="00D42D14" w:rsidRPr="00E26D10">
        <w:rPr>
          <w:b/>
          <w:bCs/>
        </w:rPr>
        <w:t>businesspartner</w:t>
      </w:r>
      <w:r w:rsidR="00D42D14">
        <w:t xml:space="preserve"> table and </w:t>
      </w:r>
      <w:r w:rsidR="00D42D14" w:rsidRPr="00D42D14">
        <w:rPr>
          <w:b/>
          <w:bCs/>
        </w:rPr>
        <w:t>address</w:t>
      </w:r>
      <w:r w:rsidR="00D42D14">
        <w:t xml:space="preserve"> table. So we can achieve </w:t>
      </w:r>
      <w:r w:rsidR="0016467E">
        <w:t xml:space="preserve">                                                                                      </w:t>
      </w:r>
      <w:r w:rsidR="00D42D14">
        <w:t xml:space="preserve">this association with </w:t>
      </w:r>
      <w:r w:rsidR="00D42D14">
        <w:rPr>
          <w:b/>
          <w:bCs/>
        </w:rPr>
        <w:t>?$expand</w:t>
      </w:r>
      <w:r w:rsidR="00965840">
        <w:rPr>
          <w:b/>
          <w:bCs/>
        </w:rPr>
        <w:t xml:space="preserve">. </w:t>
      </w:r>
      <w:r w:rsidR="00965840">
        <w:t xml:space="preserve">So my association name is </w:t>
      </w:r>
      <w:r w:rsidR="00965840" w:rsidRPr="00E26D10">
        <w:rPr>
          <w:b/>
          <w:bCs/>
        </w:rPr>
        <w:t>ADDRESS_GUID</w:t>
      </w:r>
      <w:r w:rsidR="004C6C0F">
        <w:rPr>
          <w:b/>
          <w:bCs/>
        </w:rPr>
        <w:t xml:space="preserve">. </w:t>
      </w:r>
    </w:p>
    <w:p w14:paraId="54B38493" w14:textId="30FE7498" w:rsidR="00D42D14" w:rsidRPr="004C6C0F" w:rsidRDefault="007A2DC4" w:rsidP="007A2DC4">
      <w:pPr>
        <w:pStyle w:val="ListParagraph"/>
        <w:ind w:left="0"/>
      </w:pPr>
      <w:r w:rsidRPr="00D67E64">
        <w:rPr>
          <w:noProof/>
        </w:rPr>
        <w:drawing>
          <wp:anchor distT="0" distB="0" distL="114300" distR="114300" simplePos="0" relativeHeight="251747840" behindDoc="0" locked="0" layoutInCell="1" allowOverlap="1" wp14:anchorId="49BCE804" wp14:editId="0755B997">
            <wp:simplePos x="0" y="0"/>
            <wp:positionH relativeFrom="margin">
              <wp:posOffset>1850300</wp:posOffset>
            </wp:positionH>
            <wp:positionV relativeFrom="paragraph">
              <wp:posOffset>205105</wp:posOffset>
            </wp:positionV>
            <wp:extent cx="2764966" cy="179614"/>
            <wp:effectExtent l="0" t="0" r="0" b="0"/>
            <wp:wrapNone/>
            <wp:docPr id="599017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017286" name=""/>
                    <pic:cNvPicPr/>
                  </pic:nvPicPr>
                  <pic:blipFill>
                    <a:blip r:embed="rId234">
                      <a:extLst>
                        <a:ext uri="{28A0092B-C50C-407E-A947-70E740481C1C}">
                          <a14:useLocalDpi xmlns:a14="http://schemas.microsoft.com/office/drawing/2010/main" val="0"/>
                        </a:ext>
                      </a:extLst>
                    </a:blip>
                    <a:stretch>
                      <a:fillRect/>
                    </a:stretch>
                  </pic:blipFill>
                  <pic:spPr>
                    <a:xfrm>
                      <a:off x="0" y="0"/>
                      <a:ext cx="2764966" cy="179614"/>
                    </a:xfrm>
                    <a:prstGeom prst="rect">
                      <a:avLst/>
                    </a:prstGeom>
                  </pic:spPr>
                </pic:pic>
              </a:graphicData>
            </a:graphic>
            <wp14:sizeRelH relativeFrom="page">
              <wp14:pctWidth>0</wp14:pctWidth>
            </wp14:sizeRelH>
            <wp14:sizeRelV relativeFrom="page">
              <wp14:pctHeight>0</wp14:pctHeight>
            </wp14:sizeRelV>
          </wp:anchor>
        </w:drawing>
      </w:r>
      <w:r w:rsidR="004C6C0F">
        <w:t xml:space="preserve">So when we go to the </w:t>
      </w:r>
      <w:r w:rsidR="00400EFA" w:rsidRPr="002938A9">
        <w:rPr>
          <w:b/>
          <w:bCs/>
        </w:rPr>
        <w:t>businesspartner</w:t>
      </w:r>
      <w:r w:rsidR="004C6C0F">
        <w:t xml:space="preserve"> </w:t>
      </w:r>
      <w:r w:rsidR="002938A9">
        <w:t>entity</w:t>
      </w:r>
      <w:r w:rsidR="004C6C0F">
        <w:t xml:space="preserve"> from that we can </w:t>
      </w:r>
      <w:r w:rsidR="003970EB">
        <w:t xml:space="preserve">fetch the </w:t>
      </w:r>
      <w:r w:rsidR="003970EB" w:rsidRPr="002938A9">
        <w:rPr>
          <w:b/>
          <w:bCs/>
        </w:rPr>
        <w:t>address</w:t>
      </w:r>
      <w:r w:rsidR="003970EB">
        <w:t xml:space="preserve"> </w:t>
      </w:r>
      <w:r w:rsidR="002938A9">
        <w:t>entity</w:t>
      </w:r>
      <w:r w:rsidR="003970EB">
        <w:t xml:space="preserve">                       data with the help of this code :</w:t>
      </w:r>
      <w:r w:rsidRPr="007A2DC4">
        <w:t xml:space="preserve"> </w:t>
      </w:r>
      <w:r w:rsidR="004C6C0F">
        <w:t xml:space="preserve"> </w:t>
      </w:r>
    </w:p>
    <w:p w14:paraId="28DC4537" w14:textId="42CAA3CC" w:rsidR="00D42D14" w:rsidRDefault="002E5A20" w:rsidP="00E26D10">
      <w:pPr>
        <w:pStyle w:val="ListParagraph"/>
      </w:pPr>
      <w:r w:rsidRPr="00D67E64">
        <w:rPr>
          <w:noProof/>
        </w:rPr>
        <w:drawing>
          <wp:anchor distT="0" distB="0" distL="114300" distR="114300" simplePos="0" relativeHeight="251569664" behindDoc="0" locked="0" layoutInCell="1" allowOverlap="1" wp14:anchorId="2A08D766" wp14:editId="44569863">
            <wp:simplePos x="0" y="0"/>
            <wp:positionH relativeFrom="margin">
              <wp:posOffset>-1081087</wp:posOffset>
            </wp:positionH>
            <wp:positionV relativeFrom="paragraph">
              <wp:posOffset>186690</wp:posOffset>
            </wp:positionV>
            <wp:extent cx="5024438" cy="1748510"/>
            <wp:effectExtent l="0" t="0" r="0" b="0"/>
            <wp:wrapNone/>
            <wp:docPr id="16867637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763728" name="Picture 1" descr="A screenshot of a computer&#10;&#10;Description automatically generated"/>
                    <pic:cNvPicPr/>
                  </pic:nvPicPr>
                  <pic:blipFill>
                    <a:blip r:embed="rId235" cstate="print">
                      <a:extLst>
                        <a:ext uri="{28A0092B-C50C-407E-A947-70E740481C1C}">
                          <a14:useLocalDpi xmlns:a14="http://schemas.microsoft.com/office/drawing/2010/main" val="0"/>
                        </a:ext>
                      </a:extLst>
                    </a:blip>
                    <a:stretch>
                      <a:fillRect/>
                    </a:stretch>
                  </pic:blipFill>
                  <pic:spPr>
                    <a:xfrm>
                      <a:off x="0" y="0"/>
                      <a:ext cx="5024438" cy="1748510"/>
                    </a:xfrm>
                    <a:prstGeom prst="rect">
                      <a:avLst/>
                    </a:prstGeom>
                  </pic:spPr>
                </pic:pic>
              </a:graphicData>
            </a:graphic>
            <wp14:sizeRelH relativeFrom="page">
              <wp14:pctWidth>0</wp14:pctWidth>
            </wp14:sizeRelH>
            <wp14:sizeRelV relativeFrom="page">
              <wp14:pctHeight>0</wp14:pctHeight>
            </wp14:sizeRelV>
          </wp:anchor>
        </w:drawing>
      </w:r>
    </w:p>
    <w:p w14:paraId="401D693D" w14:textId="789EEC15" w:rsidR="00D42D14" w:rsidRDefault="00000000" w:rsidP="00E26D10">
      <w:pPr>
        <w:pStyle w:val="ListParagraph"/>
      </w:pPr>
      <w:r>
        <w:rPr>
          <w:noProof/>
        </w:rPr>
        <w:pict w14:anchorId="5367FAC8">
          <v:rect id="_x0000_s1102" style="position:absolute;left:0;text-align:left;margin-left:326.25pt;margin-top:5.85pt;width:185.25pt;height:132pt;z-index:251922944" fillcolor="#ffc000">
            <v:textbox>
              <w:txbxContent>
                <w:p w14:paraId="666D41C8" w14:textId="0A3CD25D" w:rsidR="001B5C4E" w:rsidRDefault="001B5C4E" w:rsidP="001B5C4E">
                  <w:pPr>
                    <w:pStyle w:val="NoSpacing"/>
                  </w:pPr>
                  <w:r>
                    <w:t xml:space="preserve">So here we built a association from </w:t>
                  </w:r>
                  <w:r w:rsidRPr="001B5C4E">
                    <w:rPr>
                      <w:b/>
                      <w:bCs/>
                    </w:rPr>
                    <w:t>businesspartner</w:t>
                  </w:r>
                  <w:r>
                    <w:t xml:space="preserve"> </w:t>
                  </w:r>
                  <w:r w:rsidR="00022C9A">
                    <w:t>entity</w:t>
                  </w:r>
                  <w:r>
                    <w:t xml:space="preserve"> to </w:t>
                  </w:r>
                  <w:r w:rsidRPr="001B5C4E">
                    <w:rPr>
                      <w:b/>
                      <w:bCs/>
                    </w:rPr>
                    <w:t>address</w:t>
                  </w:r>
                  <w:r>
                    <w:t xml:space="preserve"> </w:t>
                  </w:r>
                  <w:r w:rsidR="00022C9A">
                    <w:t>entity</w:t>
                  </w:r>
                  <w:r>
                    <w:t xml:space="preserve">. So we did it from the </w:t>
                  </w:r>
                  <w:r w:rsidRPr="001B5C4E">
                    <w:rPr>
                      <w:b/>
                      <w:bCs/>
                    </w:rPr>
                    <w:t>ADDRESS_GUID</w:t>
                  </w:r>
                  <w:r>
                    <w:t xml:space="preserve"> attribute to </w:t>
                  </w:r>
                  <w:r w:rsidRPr="001B5C4E">
                    <w:rPr>
                      <w:b/>
                      <w:bCs/>
                    </w:rPr>
                    <w:t>NODE_KEY</w:t>
                  </w:r>
                  <w:r>
                    <w:t xml:space="preserve"> attribute.</w:t>
                  </w:r>
                </w:p>
                <w:p w14:paraId="04B11767" w14:textId="2C9E5BDB" w:rsidR="001B5C4E" w:rsidRDefault="001B5C4E" w:rsidP="001B5C4E">
                  <w:pPr>
                    <w:pStyle w:val="NoSpacing"/>
                  </w:pPr>
                  <w:r>
                    <w:t xml:space="preserve">So the </w:t>
                  </w:r>
                  <w:r w:rsidRPr="001B5C4E">
                    <w:rPr>
                      <w:b/>
                      <w:bCs/>
                    </w:rPr>
                    <w:t>ADDRESS_GUID</w:t>
                  </w:r>
                  <w:r>
                    <w:t xml:space="preserve"> attribute value should match with the NODE_KEY attribute value, then</w:t>
                  </w:r>
                  <w:r w:rsidR="00022C9A">
                    <w:t xml:space="preserve"> only</w:t>
                  </w:r>
                  <w:r>
                    <w:t xml:space="preserve"> the association will work perfectly.</w:t>
                  </w:r>
                </w:p>
              </w:txbxContent>
            </v:textbox>
          </v:rect>
        </w:pict>
      </w:r>
    </w:p>
    <w:p w14:paraId="1C37B335" w14:textId="529D53A6" w:rsidR="00D42D14" w:rsidRDefault="00D42D14" w:rsidP="00E26D10">
      <w:pPr>
        <w:pStyle w:val="ListParagraph"/>
      </w:pPr>
    </w:p>
    <w:p w14:paraId="56C8EC42" w14:textId="0BAE3335" w:rsidR="00D42D14" w:rsidRDefault="00D42D14" w:rsidP="00E26D10">
      <w:pPr>
        <w:pStyle w:val="ListParagraph"/>
      </w:pPr>
    </w:p>
    <w:p w14:paraId="62BEBE79" w14:textId="75AD65AA" w:rsidR="00D42D14" w:rsidRDefault="00D42D14" w:rsidP="00E26D10">
      <w:pPr>
        <w:pStyle w:val="ListParagraph"/>
      </w:pPr>
    </w:p>
    <w:p w14:paraId="5A4CA39B" w14:textId="0059AAE8" w:rsidR="003970EB" w:rsidRDefault="003970EB" w:rsidP="003970EB"/>
    <w:p w14:paraId="343DFB3E" w14:textId="39ADB27C" w:rsidR="00EC624C" w:rsidRDefault="00EC624C" w:rsidP="003970EB"/>
    <w:p w14:paraId="4706CD80" w14:textId="77777777" w:rsidR="00EC624C" w:rsidRDefault="00EC624C" w:rsidP="003970EB"/>
    <w:p w14:paraId="5D321CB2" w14:textId="77777777" w:rsidR="00EC624C" w:rsidRDefault="00EC624C" w:rsidP="003970EB"/>
    <w:p w14:paraId="068BFCD8" w14:textId="3D1E1D37" w:rsidR="00E26D10" w:rsidRPr="00A244FD" w:rsidRDefault="002930D2" w:rsidP="008D6D73">
      <w:pPr>
        <w:pStyle w:val="ListParagraph"/>
        <w:numPr>
          <w:ilvl w:val="0"/>
          <w:numId w:val="26"/>
        </w:numPr>
        <w:rPr>
          <w:b/>
          <w:bCs/>
          <w:sz w:val="20"/>
          <w:szCs w:val="20"/>
        </w:rPr>
      </w:pPr>
      <w:r>
        <w:t>Similarly we can do vice versa also that means</w:t>
      </w:r>
      <w:r w:rsidR="00A244FD">
        <w:t xml:space="preserve"> </w:t>
      </w:r>
      <w:r w:rsidR="003970EB">
        <w:t xml:space="preserve">from the </w:t>
      </w:r>
      <w:r w:rsidR="00A244FD">
        <w:t xml:space="preserve"> </w:t>
      </w:r>
      <w:r w:rsidR="00A244FD">
        <w:rPr>
          <w:b/>
          <w:bCs/>
        </w:rPr>
        <w:t xml:space="preserve">address </w:t>
      </w:r>
      <w:r w:rsidR="00A244FD">
        <w:t xml:space="preserve">table </w:t>
      </w:r>
      <w:r w:rsidR="003970EB">
        <w:t xml:space="preserve">we can go to the </w:t>
      </w:r>
      <w:r w:rsidR="003970EB" w:rsidRPr="003970EB">
        <w:rPr>
          <w:b/>
          <w:bCs/>
        </w:rPr>
        <w:t>businesspartner</w:t>
      </w:r>
      <w:r w:rsidR="003970EB">
        <w:t xml:space="preserve"> table</w:t>
      </w:r>
      <w:r w:rsidR="00A244FD">
        <w:t xml:space="preserve"> </w:t>
      </w:r>
      <w:r w:rsidR="003970EB">
        <w:t xml:space="preserve">for that we need to build an association which will be from address table to businesspartner table. So the code will be                                                                </w:t>
      </w:r>
      <w:r w:rsidR="00A244FD" w:rsidRPr="00A244FD">
        <w:rPr>
          <w:b/>
          <w:bCs/>
          <w:sz w:val="20"/>
          <w:szCs w:val="20"/>
        </w:rPr>
        <w:t>businesspartner: Association to one businesspartner on businesspartner.ADDRESS_GUID = $self</w:t>
      </w:r>
      <w:r w:rsidRPr="00A244FD">
        <w:rPr>
          <w:b/>
          <w:bCs/>
          <w:sz w:val="20"/>
          <w:szCs w:val="20"/>
        </w:rPr>
        <w:t xml:space="preserve"> </w:t>
      </w:r>
      <w:r w:rsidR="00A244FD">
        <w:rPr>
          <w:b/>
          <w:bCs/>
          <w:sz w:val="20"/>
          <w:szCs w:val="20"/>
        </w:rPr>
        <w:t xml:space="preserve">                             </w:t>
      </w:r>
    </w:p>
    <w:p w14:paraId="722A2735" w14:textId="75E48FED" w:rsidR="003970EB" w:rsidRPr="005A6B1C" w:rsidRDefault="00C013F1" w:rsidP="009326E0">
      <w:pPr>
        <w:ind w:left="1320"/>
        <w:rPr>
          <w:rFonts w:cstheme="minorHAnsi"/>
        </w:rPr>
      </w:pPr>
      <w:r w:rsidRPr="00E64031">
        <w:rPr>
          <w:noProof/>
        </w:rPr>
        <w:drawing>
          <wp:anchor distT="0" distB="0" distL="114300" distR="114300" simplePos="0" relativeHeight="251761152" behindDoc="0" locked="0" layoutInCell="1" allowOverlap="1" wp14:anchorId="71CAF204" wp14:editId="218F6836">
            <wp:simplePos x="0" y="0"/>
            <wp:positionH relativeFrom="margin">
              <wp:posOffset>-783590</wp:posOffset>
            </wp:positionH>
            <wp:positionV relativeFrom="paragraph">
              <wp:posOffset>49348</wp:posOffset>
            </wp:positionV>
            <wp:extent cx="1556657" cy="1091350"/>
            <wp:effectExtent l="0" t="0" r="0" b="0"/>
            <wp:wrapNone/>
            <wp:docPr id="103436988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369884" name="Picture 1" descr="A screen shot of a computer&#10;&#10;Description automatically generated"/>
                    <pic:cNvPicPr/>
                  </pic:nvPicPr>
                  <pic:blipFill>
                    <a:blip r:embed="rId236" cstate="print">
                      <a:extLst>
                        <a:ext uri="{28A0092B-C50C-407E-A947-70E740481C1C}">
                          <a14:useLocalDpi xmlns:a14="http://schemas.microsoft.com/office/drawing/2010/main" val="0"/>
                        </a:ext>
                      </a:extLst>
                    </a:blip>
                    <a:stretch>
                      <a:fillRect/>
                    </a:stretch>
                  </pic:blipFill>
                  <pic:spPr>
                    <a:xfrm>
                      <a:off x="0" y="0"/>
                      <a:ext cx="1556657" cy="1091350"/>
                    </a:xfrm>
                    <a:prstGeom prst="rect">
                      <a:avLst/>
                    </a:prstGeom>
                  </pic:spPr>
                </pic:pic>
              </a:graphicData>
            </a:graphic>
            <wp14:sizeRelH relativeFrom="page">
              <wp14:pctWidth>0</wp14:pctWidth>
            </wp14:sizeRelH>
            <wp14:sizeRelV relativeFrom="page">
              <wp14:pctHeight>0</wp14:pctHeight>
            </wp14:sizeRelV>
          </wp:anchor>
        </w:drawing>
      </w:r>
      <w:r w:rsidR="009326E0">
        <w:rPr>
          <w:rFonts w:cstheme="minorHAnsi"/>
        </w:rPr>
        <w:t xml:space="preserve">So here in this </w:t>
      </w:r>
      <w:r w:rsidR="009326E0">
        <w:rPr>
          <w:rFonts w:cstheme="minorHAnsi"/>
          <w:b/>
          <w:bCs/>
        </w:rPr>
        <w:t xml:space="preserve">address </w:t>
      </w:r>
      <w:r w:rsidR="009326E0">
        <w:rPr>
          <w:rFonts w:cstheme="minorHAnsi"/>
        </w:rPr>
        <w:t xml:space="preserve">entity there is not such </w:t>
      </w:r>
      <w:r w:rsidR="00524EB8">
        <w:rPr>
          <w:rFonts w:cstheme="minorHAnsi"/>
        </w:rPr>
        <w:t>field</w:t>
      </w:r>
      <w:r w:rsidR="009326E0">
        <w:rPr>
          <w:rFonts w:cstheme="minorHAnsi"/>
        </w:rPr>
        <w:t xml:space="preserve"> name </w:t>
      </w:r>
      <w:r w:rsidR="009326E0">
        <w:rPr>
          <w:rFonts w:cstheme="minorHAnsi"/>
          <w:b/>
          <w:bCs/>
        </w:rPr>
        <w:t xml:space="preserve">businesspartner. </w:t>
      </w:r>
      <w:r w:rsidR="009326E0">
        <w:rPr>
          <w:rFonts w:cstheme="minorHAnsi"/>
        </w:rPr>
        <w:t xml:space="preserve">We just written this name for to built association </w:t>
      </w:r>
      <w:r w:rsidR="009E6155">
        <w:rPr>
          <w:rFonts w:cstheme="minorHAnsi"/>
        </w:rPr>
        <w:t>from</w:t>
      </w:r>
      <w:r w:rsidR="009326E0">
        <w:rPr>
          <w:rFonts w:cstheme="minorHAnsi"/>
        </w:rPr>
        <w:t xml:space="preserve"> the address </w:t>
      </w:r>
      <w:r w:rsidR="00524EB8">
        <w:rPr>
          <w:rFonts w:cstheme="minorHAnsi"/>
        </w:rPr>
        <w:t>entity</w:t>
      </w:r>
      <w:r w:rsidR="009326E0">
        <w:rPr>
          <w:rFonts w:cstheme="minorHAnsi"/>
        </w:rPr>
        <w:t xml:space="preserve"> to businesspartner </w:t>
      </w:r>
      <w:r w:rsidR="00524EB8">
        <w:rPr>
          <w:rFonts w:cstheme="minorHAnsi"/>
        </w:rPr>
        <w:t>entity</w:t>
      </w:r>
      <w:r w:rsidR="009326E0">
        <w:rPr>
          <w:rFonts w:cstheme="minorHAnsi"/>
        </w:rPr>
        <w:t>.</w:t>
      </w:r>
      <w:r w:rsidR="005A6B1C">
        <w:rPr>
          <w:rFonts w:cstheme="minorHAnsi"/>
        </w:rPr>
        <w:t xml:space="preserve"> So this type of association where there is not column</w:t>
      </w:r>
      <w:r w:rsidR="009E6155">
        <w:rPr>
          <w:rFonts w:cstheme="minorHAnsi"/>
        </w:rPr>
        <w:t xml:space="preserve"> </w:t>
      </w:r>
      <w:r w:rsidR="005A6B1C">
        <w:rPr>
          <w:rFonts w:cstheme="minorHAnsi"/>
        </w:rPr>
        <w:t xml:space="preserve">exists and we </w:t>
      </w:r>
      <w:r w:rsidR="004136A2">
        <w:rPr>
          <w:rFonts w:cstheme="minorHAnsi"/>
        </w:rPr>
        <w:t>write</w:t>
      </w:r>
      <w:r w:rsidR="005A6B1C">
        <w:rPr>
          <w:rFonts w:cstheme="minorHAnsi"/>
        </w:rPr>
        <w:t xml:space="preserve"> the </w:t>
      </w:r>
      <w:r w:rsidR="005A6B1C">
        <w:rPr>
          <w:rFonts w:cstheme="minorHAnsi"/>
          <w:b/>
          <w:bCs/>
        </w:rPr>
        <w:t xml:space="preserve">on </w:t>
      </w:r>
      <w:r w:rsidR="005A6B1C" w:rsidRPr="005A6B1C">
        <w:rPr>
          <w:rFonts w:cstheme="minorHAnsi"/>
          <w:b/>
          <w:bCs/>
        </w:rPr>
        <w:t>condition</w:t>
      </w:r>
      <w:r w:rsidR="005A6B1C">
        <w:rPr>
          <w:rFonts w:cstheme="minorHAnsi"/>
        </w:rPr>
        <w:t xml:space="preserve"> manually we called </w:t>
      </w:r>
      <w:r w:rsidR="005A6B1C">
        <w:rPr>
          <w:rFonts w:cstheme="minorHAnsi"/>
          <w:b/>
          <w:bCs/>
        </w:rPr>
        <w:t>unmanaged association.</w:t>
      </w:r>
    </w:p>
    <w:p w14:paraId="65080CD8" w14:textId="29DC9852" w:rsidR="003970EB" w:rsidRDefault="00E60F07" w:rsidP="001B465E">
      <w:pPr>
        <w:ind w:left="720"/>
        <w:rPr>
          <w:rFonts w:cstheme="minorHAnsi"/>
        </w:rPr>
      </w:pPr>
      <w:r w:rsidRPr="006829A3">
        <w:rPr>
          <w:noProof/>
        </w:rPr>
        <w:drawing>
          <wp:anchor distT="0" distB="0" distL="114300" distR="114300" simplePos="0" relativeHeight="251763200" behindDoc="0" locked="0" layoutInCell="1" allowOverlap="1" wp14:anchorId="3783C2A2" wp14:editId="58D334E2">
            <wp:simplePos x="0" y="0"/>
            <wp:positionH relativeFrom="margin">
              <wp:posOffset>1001485</wp:posOffset>
            </wp:positionH>
            <wp:positionV relativeFrom="paragraph">
              <wp:posOffset>29301</wp:posOffset>
            </wp:positionV>
            <wp:extent cx="3728357" cy="721218"/>
            <wp:effectExtent l="190500" t="190500" r="177165" b="174625"/>
            <wp:wrapNone/>
            <wp:docPr id="445041606" name="Picture 1" descr="A black and white background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041606" name="Picture 1" descr="A black and white background with blue text&#10;&#10;Description automatically generated"/>
                    <pic:cNvPicPr/>
                  </pic:nvPicPr>
                  <pic:blipFill>
                    <a:blip r:embed="rId237">
                      <a:extLst>
                        <a:ext uri="{28A0092B-C50C-407E-A947-70E740481C1C}">
                          <a14:useLocalDpi xmlns:a14="http://schemas.microsoft.com/office/drawing/2010/main" val="0"/>
                        </a:ext>
                      </a:extLst>
                    </a:blip>
                    <a:stretch>
                      <a:fillRect/>
                    </a:stretch>
                  </pic:blipFill>
                  <pic:spPr>
                    <a:xfrm>
                      <a:off x="0" y="0"/>
                      <a:ext cx="3728357" cy="721218"/>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14:paraId="69A18542" w14:textId="7CA6E643" w:rsidR="003970EB" w:rsidRDefault="003970EB" w:rsidP="001B465E">
      <w:pPr>
        <w:ind w:left="720"/>
        <w:rPr>
          <w:rFonts w:cstheme="minorHAnsi"/>
        </w:rPr>
      </w:pPr>
    </w:p>
    <w:p w14:paraId="3CF51FC3" w14:textId="4D14C853" w:rsidR="003970EB" w:rsidRDefault="00E60F07" w:rsidP="001B465E">
      <w:pPr>
        <w:ind w:left="720"/>
        <w:rPr>
          <w:rFonts w:cstheme="minorHAnsi"/>
        </w:rPr>
      </w:pPr>
      <w:r w:rsidRPr="006829A3">
        <w:rPr>
          <w:noProof/>
        </w:rPr>
        <w:drawing>
          <wp:anchor distT="0" distB="0" distL="114300" distR="114300" simplePos="0" relativeHeight="251767296" behindDoc="0" locked="0" layoutInCell="1" allowOverlap="1" wp14:anchorId="4C35BA2C" wp14:editId="7ECD6F88">
            <wp:simplePos x="0" y="0"/>
            <wp:positionH relativeFrom="margin">
              <wp:posOffset>-865233</wp:posOffset>
            </wp:positionH>
            <wp:positionV relativeFrom="paragraph">
              <wp:posOffset>305979</wp:posOffset>
            </wp:positionV>
            <wp:extent cx="2226129" cy="744786"/>
            <wp:effectExtent l="190500" t="190500" r="174625" b="170180"/>
            <wp:wrapNone/>
            <wp:docPr id="816923053"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923053" name="Picture 1" descr="A screenshot of a phone&#10;&#10;Description automatically generated"/>
                    <pic:cNvPicPr/>
                  </pic:nvPicPr>
                  <pic:blipFill>
                    <a:blip r:embed="rId238" cstate="print">
                      <a:extLst>
                        <a:ext uri="{28A0092B-C50C-407E-A947-70E740481C1C}">
                          <a14:useLocalDpi xmlns:a14="http://schemas.microsoft.com/office/drawing/2010/main" val="0"/>
                        </a:ext>
                      </a:extLst>
                    </a:blip>
                    <a:stretch>
                      <a:fillRect/>
                    </a:stretch>
                  </pic:blipFill>
                  <pic:spPr>
                    <a:xfrm>
                      <a:off x="0" y="0"/>
                      <a:ext cx="2226129" cy="744786"/>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14:paraId="29DBEF45" w14:textId="368C63A3" w:rsidR="003970EB" w:rsidRDefault="003970EB" w:rsidP="001B465E">
      <w:pPr>
        <w:ind w:left="720"/>
        <w:rPr>
          <w:rFonts w:cstheme="minorHAnsi"/>
        </w:rPr>
      </w:pPr>
    </w:p>
    <w:p w14:paraId="6E34971C" w14:textId="42D727CD" w:rsidR="003970EB" w:rsidRDefault="002104C4" w:rsidP="001B465E">
      <w:pPr>
        <w:ind w:left="720"/>
        <w:rPr>
          <w:rFonts w:cstheme="minorHAnsi"/>
        </w:rPr>
      </w:pPr>
      <w:r w:rsidRPr="00B31246">
        <w:rPr>
          <w:noProof/>
        </w:rPr>
        <w:drawing>
          <wp:anchor distT="0" distB="0" distL="114300" distR="114300" simplePos="0" relativeHeight="251595264" behindDoc="0" locked="0" layoutInCell="1" allowOverlap="1" wp14:anchorId="56391C57" wp14:editId="0B888491">
            <wp:simplePos x="0" y="0"/>
            <wp:positionH relativeFrom="margin">
              <wp:posOffset>1484630</wp:posOffset>
            </wp:positionH>
            <wp:positionV relativeFrom="paragraph">
              <wp:posOffset>1905</wp:posOffset>
            </wp:positionV>
            <wp:extent cx="3891643" cy="1767322"/>
            <wp:effectExtent l="0" t="0" r="0" b="4445"/>
            <wp:wrapNone/>
            <wp:docPr id="108348539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485397" name="Picture 1" descr="A screenshot of a computer screen&#10;&#10;Description automatically generated"/>
                    <pic:cNvPicPr/>
                  </pic:nvPicPr>
                  <pic:blipFill>
                    <a:blip r:embed="rId239" cstate="print">
                      <a:extLst>
                        <a:ext uri="{28A0092B-C50C-407E-A947-70E740481C1C}">
                          <a14:useLocalDpi xmlns:a14="http://schemas.microsoft.com/office/drawing/2010/main" val="0"/>
                        </a:ext>
                      </a:extLst>
                    </a:blip>
                    <a:stretch>
                      <a:fillRect/>
                    </a:stretch>
                  </pic:blipFill>
                  <pic:spPr>
                    <a:xfrm>
                      <a:off x="0" y="0"/>
                      <a:ext cx="3891643" cy="1767322"/>
                    </a:xfrm>
                    <a:prstGeom prst="rect">
                      <a:avLst/>
                    </a:prstGeom>
                  </pic:spPr>
                </pic:pic>
              </a:graphicData>
            </a:graphic>
            <wp14:sizeRelH relativeFrom="page">
              <wp14:pctWidth>0</wp14:pctWidth>
            </wp14:sizeRelH>
            <wp14:sizeRelV relativeFrom="page">
              <wp14:pctHeight>0</wp14:pctHeight>
            </wp14:sizeRelV>
          </wp:anchor>
        </w:drawing>
      </w:r>
    </w:p>
    <w:p w14:paraId="01976D1C" w14:textId="42F5996E" w:rsidR="003970EB" w:rsidRDefault="003970EB" w:rsidP="001B465E">
      <w:pPr>
        <w:ind w:left="720"/>
        <w:rPr>
          <w:rFonts w:cstheme="minorHAnsi"/>
        </w:rPr>
      </w:pPr>
    </w:p>
    <w:p w14:paraId="4350B1CF" w14:textId="2038F0B7" w:rsidR="00CC43FB" w:rsidRDefault="00CC43FB" w:rsidP="001B465E">
      <w:pPr>
        <w:ind w:left="720"/>
        <w:rPr>
          <w:rFonts w:cstheme="minorHAnsi"/>
        </w:rPr>
      </w:pPr>
    </w:p>
    <w:p w14:paraId="37F7ACFA" w14:textId="5B7D6F1D" w:rsidR="00897C08" w:rsidRDefault="008D6D73" w:rsidP="00CC43FB">
      <w:pPr>
        <w:ind w:left="720"/>
        <w:rPr>
          <w:b/>
          <w:bCs/>
          <w:sz w:val="20"/>
          <w:szCs w:val="20"/>
        </w:rPr>
      </w:pPr>
      <w:r>
        <w:rPr>
          <w:b/>
          <w:bCs/>
          <w:sz w:val="20"/>
          <w:szCs w:val="20"/>
        </w:rPr>
        <w:t xml:space="preserve">                 </w:t>
      </w:r>
    </w:p>
    <w:p w14:paraId="3B4DE8FA" w14:textId="6E0898ED" w:rsidR="00897C08" w:rsidRDefault="00897C08" w:rsidP="001B465E">
      <w:pPr>
        <w:ind w:left="720"/>
        <w:rPr>
          <w:b/>
          <w:bCs/>
          <w:sz w:val="20"/>
          <w:szCs w:val="20"/>
        </w:rPr>
      </w:pPr>
    </w:p>
    <w:p w14:paraId="1FD1C7CD" w14:textId="623C17F8" w:rsidR="00897C08" w:rsidRDefault="00897C08" w:rsidP="001B465E">
      <w:pPr>
        <w:ind w:left="720"/>
        <w:rPr>
          <w:b/>
          <w:bCs/>
          <w:sz w:val="20"/>
          <w:szCs w:val="20"/>
        </w:rPr>
      </w:pPr>
    </w:p>
    <w:p w14:paraId="0BF6548B" w14:textId="77777777" w:rsidR="006A5F07" w:rsidRDefault="006A5F07" w:rsidP="002104C4">
      <w:pPr>
        <w:rPr>
          <w:b/>
          <w:bCs/>
          <w:sz w:val="20"/>
          <w:szCs w:val="20"/>
        </w:rPr>
      </w:pPr>
    </w:p>
    <w:p w14:paraId="4EDCE450" w14:textId="45C904EA" w:rsidR="008D6D73" w:rsidRDefault="00000000" w:rsidP="001B465E">
      <w:pPr>
        <w:ind w:left="720"/>
        <w:rPr>
          <w:rFonts w:cstheme="minorHAnsi"/>
        </w:rPr>
      </w:pPr>
      <w:r>
        <w:rPr>
          <w:b/>
          <w:bCs/>
          <w:noProof/>
          <w:sz w:val="20"/>
          <w:szCs w:val="20"/>
        </w:rPr>
        <w:pict w14:anchorId="4BCE52DC">
          <v:rect id="_x0000_s1100" style="position:absolute;left:0;text-align:left;margin-left:-49.85pt;margin-top:15.75pt;width:550.85pt;height:36pt;z-index:251921920" fillcolor="#f4b083 [1941]">
            <v:textbox>
              <w:txbxContent>
                <w:p w14:paraId="7EF0FCCD" w14:textId="17C3AF3D" w:rsidR="00475A9B" w:rsidRPr="00475A9B" w:rsidRDefault="00475A9B">
                  <w:r w:rsidRPr="00475A9B">
                    <w:rPr>
                      <w:b/>
                      <w:bCs/>
                    </w:rPr>
                    <w:t>So when we do the unmanaged association</w:t>
                  </w:r>
                  <w:r>
                    <w:rPr>
                      <w:b/>
                      <w:bCs/>
                    </w:rPr>
                    <w:t xml:space="preserve"> : </w:t>
                  </w:r>
                  <w:r w:rsidR="00C47313">
                    <w:t>When we want to write our condition manually then only we go for unmanaged association.</w:t>
                  </w:r>
                </w:p>
              </w:txbxContent>
            </v:textbox>
          </v:rect>
        </w:pict>
      </w:r>
      <w:r w:rsidR="008D6D73">
        <w:rPr>
          <w:b/>
          <w:bCs/>
          <w:sz w:val="20"/>
          <w:szCs w:val="20"/>
        </w:rPr>
        <w:t xml:space="preserve">       </w:t>
      </w:r>
      <w:r w:rsidR="00CC43FB" w:rsidRPr="00A244FD">
        <w:rPr>
          <w:b/>
          <w:bCs/>
          <w:sz w:val="20"/>
          <w:szCs w:val="20"/>
        </w:rPr>
        <w:t xml:space="preserve">businesspartner: Association to one businesspartner on businesspartner.ADDRESS_GUID = $self </w:t>
      </w:r>
      <w:r w:rsidR="00CC43FB">
        <w:rPr>
          <w:b/>
          <w:bCs/>
          <w:sz w:val="20"/>
          <w:szCs w:val="20"/>
        </w:rPr>
        <w:t xml:space="preserve"> </w:t>
      </w:r>
    </w:p>
    <w:p w14:paraId="7784178F" w14:textId="5DE170D1" w:rsidR="0027709E" w:rsidRDefault="00A244FD" w:rsidP="002104C4">
      <w:pPr>
        <w:pStyle w:val="ListParagraph"/>
        <w:numPr>
          <w:ilvl w:val="0"/>
          <w:numId w:val="26"/>
        </w:numPr>
        <w:rPr>
          <w:rFonts w:cstheme="minorHAnsi"/>
          <w:color w:val="0D0D0D"/>
          <w:shd w:val="clear" w:color="auto" w:fill="FFFFFF"/>
        </w:rPr>
      </w:pPr>
      <w:r w:rsidRPr="008D6D73">
        <w:rPr>
          <w:rFonts w:cstheme="minorHAnsi"/>
        </w:rPr>
        <w:lastRenderedPageBreak/>
        <w:t xml:space="preserve">So </w:t>
      </w:r>
      <w:r w:rsidR="00986263">
        <w:rPr>
          <w:rFonts w:cstheme="minorHAnsi"/>
        </w:rPr>
        <w:t>the above</w:t>
      </w:r>
      <w:r w:rsidRPr="008D6D73">
        <w:rPr>
          <w:rFonts w:cstheme="minorHAnsi"/>
        </w:rPr>
        <w:t xml:space="preserve"> code defines </w:t>
      </w:r>
      <w:r w:rsidRPr="008D6D73">
        <w:rPr>
          <w:rFonts w:cstheme="minorHAnsi"/>
          <w:color w:val="0D0D0D"/>
          <w:shd w:val="clear" w:color="auto" w:fill="FFFFFF"/>
        </w:rPr>
        <w:t xml:space="preserve">association </w:t>
      </w:r>
      <w:r w:rsidR="008D6D73" w:rsidRPr="008D6D73">
        <w:rPr>
          <w:rFonts w:cstheme="minorHAnsi"/>
          <w:color w:val="0D0D0D"/>
          <w:shd w:val="clear" w:color="auto" w:fill="FFFFFF"/>
        </w:rPr>
        <w:t>from address table to businesspartner</w:t>
      </w:r>
      <w:r w:rsidRPr="008D6D73">
        <w:rPr>
          <w:rFonts w:cstheme="minorHAnsi"/>
          <w:color w:val="0D0D0D"/>
          <w:shd w:val="clear" w:color="auto" w:fill="FFFFFF"/>
        </w:rPr>
        <w:t xml:space="preserve"> </w:t>
      </w:r>
      <w:r w:rsidR="00D55DB6" w:rsidRPr="008D6D73">
        <w:rPr>
          <w:rFonts w:cstheme="minorHAnsi"/>
          <w:color w:val="0D0D0D"/>
          <w:shd w:val="clear" w:color="auto" w:fill="FFFFFF"/>
        </w:rPr>
        <w:t>table</w:t>
      </w:r>
      <w:r w:rsidRPr="008D6D73">
        <w:rPr>
          <w:rFonts w:cstheme="minorHAnsi"/>
          <w:color w:val="0D0D0D"/>
          <w:shd w:val="clear" w:color="auto" w:fill="FFFFFF"/>
        </w:rPr>
        <w:t>.</w:t>
      </w:r>
      <w:r w:rsidR="00D851FE" w:rsidRPr="008D6D73">
        <w:rPr>
          <w:rFonts w:cstheme="minorHAnsi"/>
          <w:color w:val="0D0D0D"/>
          <w:shd w:val="clear" w:color="auto" w:fill="FFFFFF"/>
        </w:rPr>
        <w:t xml:space="preserve"> This specifies the type of association</w:t>
      </w:r>
      <w:r w:rsidR="00986263">
        <w:rPr>
          <w:rFonts w:cstheme="minorHAnsi"/>
          <w:color w:val="0D0D0D"/>
          <w:shd w:val="clear" w:color="auto" w:fill="FFFFFF"/>
        </w:rPr>
        <w:t xml:space="preserve"> which is </w:t>
      </w:r>
      <w:r w:rsidR="00986263" w:rsidRPr="00986263">
        <w:rPr>
          <w:rFonts w:cstheme="minorHAnsi"/>
          <w:b/>
          <w:bCs/>
          <w:color w:val="0D0D0D"/>
          <w:shd w:val="clear" w:color="auto" w:fill="FFFFFF"/>
        </w:rPr>
        <w:t>unmanaged</w:t>
      </w:r>
      <w:r w:rsidR="00986263">
        <w:rPr>
          <w:rFonts w:cstheme="minorHAnsi"/>
          <w:color w:val="0D0D0D"/>
          <w:shd w:val="clear" w:color="auto" w:fill="FFFFFF"/>
        </w:rPr>
        <w:t xml:space="preserve"> association</w:t>
      </w:r>
      <w:r w:rsidR="00D851FE" w:rsidRPr="008D6D73">
        <w:rPr>
          <w:rFonts w:cstheme="minorHAnsi"/>
          <w:color w:val="0D0D0D"/>
          <w:shd w:val="clear" w:color="auto" w:fill="FFFFFF"/>
        </w:rPr>
        <w:t xml:space="preserve">, </w:t>
      </w:r>
      <w:r w:rsidR="00986263">
        <w:rPr>
          <w:rFonts w:cstheme="minorHAnsi"/>
          <w:color w:val="0D0D0D"/>
          <w:shd w:val="clear" w:color="auto" w:fill="FFFFFF"/>
        </w:rPr>
        <w:t>this</w:t>
      </w:r>
      <w:r w:rsidR="00D851FE" w:rsidRPr="008D6D73">
        <w:rPr>
          <w:rFonts w:cstheme="minorHAnsi"/>
          <w:color w:val="0D0D0D"/>
          <w:shd w:val="clear" w:color="auto" w:fill="FFFFFF"/>
        </w:rPr>
        <w:t xml:space="preserve"> is a one-to-one</w:t>
      </w:r>
      <w:r w:rsidR="00986263">
        <w:rPr>
          <w:rFonts w:cstheme="minorHAnsi"/>
          <w:color w:val="0D0D0D"/>
          <w:shd w:val="clear" w:color="auto" w:fill="FFFFFF"/>
        </w:rPr>
        <w:t xml:space="preserve"> relationship from address table to businesspartner table</w:t>
      </w:r>
      <w:r w:rsidR="00D851FE" w:rsidRPr="008D6D73">
        <w:rPr>
          <w:rFonts w:cstheme="minorHAnsi"/>
          <w:color w:val="0D0D0D"/>
          <w:shd w:val="clear" w:color="auto" w:fill="FFFFFF"/>
        </w:rPr>
        <w:t>.</w:t>
      </w:r>
      <w:r w:rsidR="00213497" w:rsidRPr="008D6D73">
        <w:rPr>
          <w:rFonts w:cstheme="minorHAnsi"/>
          <w:color w:val="0D0D0D"/>
          <w:shd w:val="clear" w:color="auto" w:fill="FFFFFF"/>
        </w:rPr>
        <w:t xml:space="preserve"> </w:t>
      </w:r>
      <w:r w:rsidR="009E6155">
        <w:rPr>
          <w:rFonts w:cstheme="minorHAnsi"/>
          <w:color w:val="0D0D0D"/>
          <w:shd w:val="clear" w:color="auto" w:fill="FFFFFF"/>
        </w:rPr>
        <w:t>The meaning of the association is</w:t>
      </w:r>
      <w:r w:rsidR="00213497" w:rsidRPr="008D6D73">
        <w:rPr>
          <w:rFonts w:cstheme="minorHAnsi"/>
          <w:color w:val="0D0D0D"/>
          <w:shd w:val="clear" w:color="auto" w:fill="FFFFFF"/>
        </w:rPr>
        <w:t xml:space="preserve"> </w:t>
      </w:r>
      <w:r w:rsidR="00B071A3">
        <w:rPr>
          <w:rFonts w:cstheme="minorHAnsi"/>
          <w:color w:val="0D0D0D"/>
          <w:shd w:val="clear" w:color="auto" w:fill="FFFFFF"/>
        </w:rPr>
        <w:t xml:space="preserve">the value of the </w:t>
      </w:r>
      <w:r w:rsidR="00213497" w:rsidRPr="008D6D73">
        <w:rPr>
          <w:rFonts w:cstheme="minorHAnsi"/>
          <w:color w:val="0D0D0D"/>
          <w:shd w:val="clear" w:color="auto" w:fill="FFFFFF"/>
        </w:rPr>
        <w:t>"</w:t>
      </w:r>
      <w:r w:rsidR="00213497" w:rsidRPr="008D6D73">
        <w:rPr>
          <w:rFonts w:cstheme="minorHAnsi"/>
          <w:b/>
          <w:bCs/>
          <w:color w:val="0D0D0D"/>
          <w:shd w:val="clear" w:color="auto" w:fill="FFFFFF"/>
        </w:rPr>
        <w:t>ADDRESS_GUID</w:t>
      </w:r>
      <w:r w:rsidR="00213497" w:rsidRPr="008D6D73">
        <w:rPr>
          <w:rFonts w:cstheme="minorHAnsi"/>
          <w:color w:val="0D0D0D"/>
          <w:shd w:val="clear" w:color="auto" w:fill="FFFFFF"/>
        </w:rPr>
        <w:t xml:space="preserve">" attribute in the "businesspartner" </w:t>
      </w:r>
      <w:r w:rsidR="00D55DB6" w:rsidRPr="008D6D73">
        <w:rPr>
          <w:rFonts w:cstheme="minorHAnsi"/>
          <w:color w:val="0D0D0D"/>
          <w:shd w:val="clear" w:color="auto" w:fill="FFFFFF"/>
        </w:rPr>
        <w:t>table</w:t>
      </w:r>
      <w:r w:rsidR="00213497" w:rsidRPr="008D6D73">
        <w:rPr>
          <w:rFonts w:cstheme="minorHAnsi"/>
          <w:color w:val="0D0D0D"/>
          <w:shd w:val="clear" w:color="auto" w:fill="FFFFFF"/>
        </w:rPr>
        <w:t xml:space="preserve"> must be equal to </w:t>
      </w:r>
      <w:r w:rsidR="00B071A3">
        <w:rPr>
          <w:rFonts w:cstheme="minorHAnsi"/>
          <w:color w:val="0D0D0D"/>
          <w:shd w:val="clear" w:color="auto" w:fill="FFFFFF"/>
        </w:rPr>
        <w:t>the value of the</w:t>
      </w:r>
      <w:r w:rsidR="00B071A3" w:rsidRPr="008D6D73">
        <w:rPr>
          <w:rFonts w:cstheme="minorHAnsi"/>
          <w:color w:val="0D0D0D"/>
          <w:shd w:val="clear" w:color="auto" w:fill="FFFFFF"/>
        </w:rPr>
        <w:t xml:space="preserve"> </w:t>
      </w:r>
      <w:r w:rsidR="00213497" w:rsidRPr="008D6D73">
        <w:rPr>
          <w:rFonts w:cstheme="minorHAnsi"/>
          <w:color w:val="0D0D0D"/>
          <w:shd w:val="clear" w:color="auto" w:fill="FFFFFF"/>
        </w:rPr>
        <w:t>"</w:t>
      </w:r>
      <w:r w:rsidR="00213497" w:rsidRPr="008D6D73">
        <w:rPr>
          <w:rFonts w:cstheme="minorHAnsi"/>
          <w:b/>
          <w:bCs/>
          <w:color w:val="0D0D0D"/>
          <w:shd w:val="clear" w:color="auto" w:fill="FFFFFF"/>
        </w:rPr>
        <w:t>NODE_KEY</w:t>
      </w:r>
      <w:r w:rsidR="00213497" w:rsidRPr="008D6D73">
        <w:rPr>
          <w:rFonts w:cstheme="minorHAnsi"/>
          <w:color w:val="0D0D0D"/>
          <w:shd w:val="clear" w:color="auto" w:fill="FFFFFF"/>
        </w:rPr>
        <w:t xml:space="preserve">" attribute of the "address" </w:t>
      </w:r>
      <w:r w:rsidR="00D55DB6" w:rsidRPr="008D6D73">
        <w:rPr>
          <w:rFonts w:cstheme="minorHAnsi"/>
          <w:color w:val="0D0D0D"/>
          <w:shd w:val="clear" w:color="auto" w:fill="FFFFFF"/>
        </w:rPr>
        <w:t>table</w:t>
      </w:r>
      <w:r w:rsidR="00213497" w:rsidRPr="008D6D73">
        <w:rPr>
          <w:rFonts w:cstheme="minorHAnsi"/>
          <w:color w:val="0D0D0D"/>
          <w:shd w:val="clear" w:color="auto" w:fill="FFFFFF"/>
        </w:rPr>
        <w:t>.</w:t>
      </w:r>
      <w:r w:rsidR="00CC0967" w:rsidRPr="008D6D73">
        <w:rPr>
          <w:rFonts w:cstheme="minorHAnsi"/>
          <w:color w:val="0D0D0D"/>
          <w:shd w:val="clear" w:color="auto" w:fill="FFFFFF"/>
        </w:rPr>
        <w:t xml:space="preserve"> </w:t>
      </w:r>
      <w:r w:rsidR="00907805">
        <w:rPr>
          <w:rFonts w:cstheme="minorHAnsi"/>
          <w:color w:val="0D0D0D"/>
          <w:shd w:val="clear" w:color="auto" w:fill="FFFFFF"/>
        </w:rPr>
        <w:t xml:space="preserve">                                                                   </w:t>
      </w:r>
      <w:r w:rsidR="00CC0967" w:rsidRPr="008D6D73">
        <w:rPr>
          <w:rFonts w:cstheme="minorHAnsi"/>
          <w:color w:val="0D0D0D"/>
          <w:shd w:val="clear" w:color="auto" w:fill="FFFFFF"/>
        </w:rPr>
        <w:t xml:space="preserve">And </w:t>
      </w:r>
      <w:r w:rsidR="00CC0967" w:rsidRPr="008D6D73">
        <w:rPr>
          <w:rFonts w:cstheme="minorHAnsi"/>
          <w:b/>
          <w:bCs/>
          <w:color w:val="0D0D0D"/>
          <w:shd w:val="clear" w:color="auto" w:fill="FFFFFF"/>
        </w:rPr>
        <w:t xml:space="preserve">$Self </w:t>
      </w:r>
      <w:r w:rsidR="00CC0967" w:rsidRPr="008D6D73">
        <w:rPr>
          <w:rFonts w:cstheme="minorHAnsi"/>
          <w:color w:val="0D0D0D"/>
          <w:shd w:val="clear" w:color="auto" w:fill="FFFFFF"/>
        </w:rPr>
        <w:t>indicates the "</w:t>
      </w:r>
      <w:r w:rsidR="00CC0967" w:rsidRPr="008D6D73">
        <w:rPr>
          <w:rFonts w:cstheme="minorHAnsi"/>
          <w:b/>
          <w:bCs/>
          <w:color w:val="0D0D0D"/>
          <w:shd w:val="clear" w:color="auto" w:fill="FFFFFF"/>
        </w:rPr>
        <w:t>NODE_KEY</w:t>
      </w:r>
      <w:r w:rsidR="00CC0967" w:rsidRPr="008D6D73">
        <w:rPr>
          <w:rFonts w:cstheme="minorHAnsi"/>
          <w:color w:val="0D0D0D"/>
          <w:shd w:val="clear" w:color="auto" w:fill="FFFFFF"/>
        </w:rPr>
        <w:t>" attribute of the "address" table.</w:t>
      </w:r>
      <w:r w:rsidR="00084FF0" w:rsidRPr="008D6D73">
        <w:rPr>
          <w:rFonts w:cstheme="minorHAnsi"/>
          <w:color w:val="0D0D0D"/>
          <w:shd w:val="clear" w:color="auto" w:fill="FFFFFF"/>
        </w:rPr>
        <w:t xml:space="preserve"> </w:t>
      </w:r>
      <w:r w:rsidR="001B465E" w:rsidRPr="008D6D73">
        <w:rPr>
          <w:rFonts w:cstheme="minorHAnsi"/>
          <w:color w:val="0D0D0D"/>
          <w:shd w:val="clear" w:color="auto" w:fill="FFFFFF"/>
        </w:rPr>
        <w:t xml:space="preserve"> </w:t>
      </w:r>
      <w:r w:rsidR="00084FF0" w:rsidRPr="008D6D73">
        <w:rPr>
          <w:rFonts w:cstheme="minorHAnsi"/>
          <w:color w:val="0D0D0D"/>
          <w:shd w:val="clear" w:color="auto" w:fill="FFFFFF"/>
        </w:rPr>
        <w:t>So now both tables are connected.</w:t>
      </w:r>
      <w:r w:rsidR="001B465E" w:rsidRPr="008D6D73">
        <w:rPr>
          <w:rFonts w:cstheme="minorHAnsi"/>
          <w:color w:val="0D0D0D"/>
          <w:shd w:val="clear" w:color="auto" w:fill="FFFFFF"/>
        </w:rPr>
        <w:t xml:space="preserve"> So to reflect the changes we need to again deploy the file to </w:t>
      </w:r>
      <w:r w:rsidR="009E6155" w:rsidRPr="008D6D73">
        <w:rPr>
          <w:rFonts w:cstheme="minorHAnsi"/>
          <w:color w:val="0D0D0D"/>
          <w:shd w:val="clear" w:color="auto" w:fill="FFFFFF"/>
        </w:rPr>
        <w:t>SQLite</w:t>
      </w:r>
      <w:r w:rsidR="001B465E" w:rsidRPr="008D6D73">
        <w:rPr>
          <w:rFonts w:cstheme="minorHAnsi"/>
          <w:color w:val="0D0D0D"/>
          <w:shd w:val="clear" w:color="auto" w:fill="FFFFFF"/>
        </w:rPr>
        <w:t xml:space="preserve"> database.</w:t>
      </w:r>
    </w:p>
    <w:p w14:paraId="432FBD33" w14:textId="77777777" w:rsidR="002104C4" w:rsidRPr="002104C4" w:rsidRDefault="002104C4" w:rsidP="002104C4">
      <w:pPr>
        <w:pStyle w:val="ListParagraph"/>
        <w:rPr>
          <w:rFonts w:cstheme="minorHAnsi"/>
          <w:color w:val="0D0D0D"/>
          <w:shd w:val="clear" w:color="auto" w:fill="FFFFFF"/>
        </w:rPr>
      </w:pPr>
    </w:p>
    <w:p w14:paraId="12934E7C" w14:textId="0F5127E3" w:rsidR="0027709E" w:rsidRPr="002104C4" w:rsidRDefault="00CC43FB" w:rsidP="002104C4">
      <w:pPr>
        <w:pStyle w:val="ListParagraph"/>
        <w:numPr>
          <w:ilvl w:val="0"/>
          <w:numId w:val="26"/>
        </w:numPr>
        <w:rPr>
          <w:rFonts w:cstheme="minorHAnsi"/>
          <w:color w:val="0D0D0D"/>
          <w:shd w:val="clear" w:color="auto" w:fill="FFFFFF"/>
        </w:rPr>
      </w:pPr>
      <w:r w:rsidRPr="00FA0AA8">
        <w:rPr>
          <w:rFonts w:cstheme="minorHAnsi"/>
          <w:b/>
          <w:bCs/>
          <w:color w:val="0D0D0D"/>
          <w:shd w:val="clear" w:color="auto" w:fill="FFFFFF"/>
        </w:rPr>
        <w:t>What is the meaning of</w:t>
      </w:r>
      <w:r w:rsidRPr="0027709E">
        <w:rPr>
          <w:rFonts w:cstheme="minorHAnsi"/>
          <w:color w:val="0D0D0D"/>
          <w:shd w:val="clear" w:color="auto" w:fill="FFFFFF"/>
        </w:rPr>
        <w:t xml:space="preserve"> </w:t>
      </w:r>
      <w:r w:rsidRPr="0027709E">
        <w:rPr>
          <w:rFonts w:cstheme="minorHAnsi"/>
          <w:b/>
          <w:bCs/>
          <w:color w:val="0D0D0D"/>
          <w:shd w:val="clear" w:color="auto" w:fill="FFFFFF"/>
        </w:rPr>
        <w:t xml:space="preserve">$Self </w:t>
      </w:r>
      <w:r w:rsidRPr="0027709E">
        <w:rPr>
          <w:rFonts w:cstheme="minorHAnsi"/>
          <w:color w:val="0D0D0D"/>
          <w:shd w:val="clear" w:color="auto" w:fill="FFFFFF"/>
        </w:rPr>
        <w:t>?</w:t>
      </w:r>
    </w:p>
    <w:p w14:paraId="680E288E" w14:textId="3F55749B" w:rsidR="0027709E" w:rsidRDefault="00CC43FB" w:rsidP="002104C4">
      <w:pPr>
        <w:pStyle w:val="ListParagraph"/>
        <w:rPr>
          <w:rFonts w:cstheme="minorHAnsi"/>
          <w:color w:val="0D0D0D"/>
          <w:shd w:val="clear" w:color="auto" w:fill="FFFFFF"/>
        </w:rPr>
      </w:pPr>
      <w:r>
        <w:rPr>
          <w:rFonts w:cstheme="minorHAnsi"/>
          <w:color w:val="0D0D0D"/>
          <w:shd w:val="clear" w:color="auto" w:fill="FFFFFF"/>
        </w:rPr>
        <w:t xml:space="preserve">So in a table if we mention </w:t>
      </w:r>
      <w:r w:rsidRPr="00FA0AA8">
        <w:rPr>
          <w:rFonts w:cstheme="minorHAnsi"/>
          <w:b/>
          <w:bCs/>
          <w:color w:val="0D0D0D"/>
          <w:shd w:val="clear" w:color="auto" w:fill="FFFFFF"/>
        </w:rPr>
        <w:t>$Self</w:t>
      </w:r>
      <w:r>
        <w:rPr>
          <w:rFonts w:cstheme="minorHAnsi"/>
          <w:color w:val="0D0D0D"/>
          <w:shd w:val="clear" w:color="auto" w:fill="FFFFFF"/>
        </w:rPr>
        <w:t xml:space="preserve"> it indicates the primary key of that table.</w:t>
      </w:r>
      <w:r w:rsidR="0027709E">
        <w:rPr>
          <w:rFonts w:cstheme="minorHAnsi"/>
          <w:color w:val="0D0D0D"/>
          <w:shd w:val="clear" w:color="auto" w:fill="FFFFFF"/>
        </w:rPr>
        <w:t xml:space="preserve"> So we have used </w:t>
      </w:r>
      <w:r w:rsidR="0027709E" w:rsidRPr="00FA0AA8">
        <w:rPr>
          <w:rFonts w:cstheme="minorHAnsi"/>
          <w:b/>
          <w:bCs/>
          <w:color w:val="0D0D0D"/>
          <w:shd w:val="clear" w:color="auto" w:fill="FFFFFF"/>
        </w:rPr>
        <w:t>$Self</w:t>
      </w:r>
      <w:r w:rsidR="0027709E">
        <w:rPr>
          <w:rFonts w:cstheme="minorHAnsi"/>
          <w:color w:val="0D0D0D"/>
          <w:shd w:val="clear" w:color="auto" w:fill="FFFFFF"/>
        </w:rPr>
        <w:t xml:space="preserve"> in the address table, so it indicates the primary key of that address table which is NODE_KEY</w:t>
      </w:r>
    </w:p>
    <w:p w14:paraId="31182D77" w14:textId="77777777" w:rsidR="002104C4" w:rsidRPr="002104C4" w:rsidRDefault="002104C4" w:rsidP="002104C4">
      <w:pPr>
        <w:pStyle w:val="ListParagraph"/>
        <w:rPr>
          <w:rFonts w:cstheme="minorHAnsi"/>
          <w:color w:val="0D0D0D"/>
          <w:shd w:val="clear" w:color="auto" w:fill="FFFFFF"/>
        </w:rPr>
      </w:pPr>
    </w:p>
    <w:p w14:paraId="577B7B59" w14:textId="6FA472B8" w:rsidR="00F17A0C" w:rsidRDefault="00D7064F" w:rsidP="00652F1F">
      <w:pPr>
        <w:pStyle w:val="ListParagraph"/>
        <w:numPr>
          <w:ilvl w:val="0"/>
          <w:numId w:val="26"/>
        </w:numPr>
        <w:rPr>
          <w:rFonts w:cstheme="minorHAnsi"/>
          <w:color w:val="0D0D0D"/>
          <w:shd w:val="clear" w:color="auto" w:fill="FFFFFF"/>
        </w:rPr>
      </w:pPr>
      <w:r w:rsidRPr="00F17A0C">
        <w:rPr>
          <w:rFonts w:cstheme="minorHAnsi"/>
          <w:color w:val="0D0D0D"/>
          <w:shd w:val="clear" w:color="auto" w:fill="FFFFFF"/>
        </w:rPr>
        <w:t xml:space="preserve">So </w:t>
      </w:r>
      <w:r w:rsidR="008D6D73">
        <w:rPr>
          <w:rFonts w:cstheme="minorHAnsi"/>
          <w:color w:val="0D0D0D"/>
          <w:shd w:val="clear" w:color="auto" w:fill="FFFFFF"/>
        </w:rPr>
        <w:t xml:space="preserve">if we deploy this code </w:t>
      </w:r>
      <w:r w:rsidRPr="00F17A0C">
        <w:rPr>
          <w:rFonts w:cstheme="minorHAnsi"/>
          <w:color w:val="0D0D0D"/>
          <w:shd w:val="clear" w:color="auto" w:fill="FFFFFF"/>
        </w:rPr>
        <w:t xml:space="preserve">will give an error, because </w:t>
      </w:r>
      <w:r w:rsidR="008D6D73">
        <w:rPr>
          <w:rFonts w:cstheme="minorHAnsi"/>
          <w:color w:val="0D0D0D"/>
          <w:shd w:val="clear" w:color="auto" w:fill="FFFFFF"/>
        </w:rPr>
        <w:t>in the businesspartner</w:t>
      </w:r>
      <w:r w:rsidRPr="00F17A0C">
        <w:rPr>
          <w:rFonts w:cstheme="minorHAnsi"/>
          <w:color w:val="0D0D0D"/>
          <w:shd w:val="clear" w:color="auto" w:fill="FFFFFF"/>
        </w:rPr>
        <w:t xml:space="preserve"> </w:t>
      </w:r>
      <w:r w:rsidR="008D6D73">
        <w:rPr>
          <w:rFonts w:cstheme="minorHAnsi"/>
          <w:color w:val="0D0D0D"/>
          <w:shd w:val="clear" w:color="auto" w:fill="FFFFFF"/>
        </w:rPr>
        <w:t xml:space="preserve">table there is a column name </w:t>
      </w:r>
      <w:r w:rsidRPr="00F17A0C">
        <w:rPr>
          <w:rFonts w:cstheme="minorHAnsi"/>
          <w:b/>
          <w:bCs/>
          <w:color w:val="0D0D0D"/>
          <w:shd w:val="clear" w:color="auto" w:fill="FFFFFF"/>
        </w:rPr>
        <w:t>ADDRESS_GUID</w:t>
      </w:r>
      <w:r w:rsidRPr="00F17A0C">
        <w:rPr>
          <w:rFonts w:cstheme="minorHAnsi"/>
          <w:color w:val="0D0D0D"/>
          <w:shd w:val="clear" w:color="auto" w:fill="FFFFFF"/>
        </w:rPr>
        <w:t xml:space="preserve"> </w:t>
      </w:r>
      <w:r w:rsidR="008D6D73">
        <w:rPr>
          <w:rFonts w:cstheme="minorHAnsi"/>
          <w:color w:val="0D0D0D"/>
          <w:shd w:val="clear" w:color="auto" w:fill="FFFFFF"/>
        </w:rPr>
        <w:t xml:space="preserve">which built an association with primary key of the address table which is </w:t>
      </w:r>
      <w:r w:rsidR="008D6D73">
        <w:rPr>
          <w:rFonts w:cstheme="minorHAnsi"/>
          <w:b/>
          <w:bCs/>
          <w:color w:val="0D0D0D"/>
          <w:shd w:val="clear" w:color="auto" w:fill="FFFFFF"/>
        </w:rPr>
        <w:t>NODE_KEY</w:t>
      </w:r>
      <w:r w:rsidR="00F33E0A">
        <w:rPr>
          <w:rFonts w:cstheme="minorHAnsi"/>
          <w:color w:val="0D0D0D"/>
          <w:shd w:val="clear" w:color="auto" w:fill="FFFFFF"/>
        </w:rPr>
        <w:t xml:space="preserve">. </w:t>
      </w:r>
      <w:r w:rsidR="006C0D31">
        <w:rPr>
          <w:rFonts w:cstheme="minorHAnsi"/>
          <w:color w:val="0D0D0D"/>
          <w:shd w:val="clear" w:color="auto" w:fill="FFFFFF"/>
        </w:rPr>
        <w:t xml:space="preserve">So the column name will be auto converted to </w:t>
      </w:r>
      <w:r w:rsidR="006C0D31" w:rsidRPr="006C0D31">
        <w:rPr>
          <w:rFonts w:cstheme="minorHAnsi"/>
          <w:b/>
          <w:bCs/>
          <w:color w:val="0D0D0D"/>
          <w:shd w:val="clear" w:color="auto" w:fill="FFFFFF"/>
        </w:rPr>
        <w:t>ADDRESS_GUID_NODE_KE</w:t>
      </w:r>
      <w:r w:rsidR="006C0D31">
        <w:rPr>
          <w:rFonts w:cstheme="minorHAnsi"/>
          <w:b/>
          <w:bCs/>
          <w:color w:val="0D0D0D"/>
          <w:shd w:val="clear" w:color="auto" w:fill="FFFFFF"/>
        </w:rPr>
        <w:t>Y.</w:t>
      </w:r>
      <w:r w:rsidR="006C0D31">
        <w:rPr>
          <w:rFonts w:cstheme="minorHAnsi"/>
          <w:color w:val="0D0D0D"/>
          <w:shd w:val="clear" w:color="auto" w:fill="FFFFFF"/>
        </w:rPr>
        <w:t xml:space="preserve"> S</w:t>
      </w:r>
      <w:r w:rsidR="00F33E0A">
        <w:rPr>
          <w:rFonts w:cstheme="minorHAnsi"/>
          <w:color w:val="0D0D0D"/>
          <w:shd w:val="clear" w:color="auto" w:fill="FFFFFF"/>
        </w:rPr>
        <w:t xml:space="preserve">o </w:t>
      </w:r>
      <w:r w:rsidR="006C0D31">
        <w:rPr>
          <w:rFonts w:cstheme="minorHAnsi"/>
          <w:color w:val="0D0D0D"/>
          <w:shd w:val="clear" w:color="auto" w:fill="FFFFFF"/>
        </w:rPr>
        <w:t xml:space="preserve">now in the csv file we need to change the column name from </w:t>
      </w:r>
      <w:r w:rsidR="006C0D31" w:rsidRPr="00F17A0C">
        <w:rPr>
          <w:rFonts w:cstheme="minorHAnsi"/>
          <w:b/>
          <w:bCs/>
          <w:color w:val="0D0D0D"/>
          <w:shd w:val="clear" w:color="auto" w:fill="FFFFFF"/>
        </w:rPr>
        <w:t>ADDRESS_GUID</w:t>
      </w:r>
      <w:r w:rsidR="006C0D31" w:rsidRPr="00F17A0C">
        <w:rPr>
          <w:rFonts w:cstheme="minorHAnsi"/>
          <w:color w:val="0D0D0D"/>
          <w:shd w:val="clear" w:color="auto" w:fill="FFFFFF"/>
        </w:rPr>
        <w:t xml:space="preserve"> </w:t>
      </w:r>
      <w:r w:rsidR="006C0D31">
        <w:rPr>
          <w:rFonts w:cstheme="minorHAnsi"/>
          <w:color w:val="0D0D0D"/>
          <w:shd w:val="clear" w:color="auto" w:fill="FFFFFF"/>
        </w:rPr>
        <w:t xml:space="preserve">to </w:t>
      </w:r>
      <w:r w:rsidR="006C0D31" w:rsidRPr="006C0D31">
        <w:rPr>
          <w:rFonts w:cstheme="minorHAnsi"/>
          <w:b/>
          <w:bCs/>
          <w:color w:val="0D0D0D"/>
          <w:shd w:val="clear" w:color="auto" w:fill="FFFFFF"/>
        </w:rPr>
        <w:t>ADDRESS_GUID_NODE_KE</w:t>
      </w:r>
      <w:r w:rsidR="006C0D31">
        <w:rPr>
          <w:rFonts w:cstheme="minorHAnsi"/>
          <w:b/>
          <w:bCs/>
          <w:color w:val="0D0D0D"/>
          <w:shd w:val="clear" w:color="auto" w:fill="FFFFFF"/>
        </w:rPr>
        <w:t>Y</w:t>
      </w:r>
      <w:r w:rsidR="006C0D31">
        <w:rPr>
          <w:rFonts w:cstheme="minorHAnsi"/>
          <w:color w:val="0D0D0D"/>
          <w:shd w:val="clear" w:color="auto" w:fill="FFFFFF"/>
        </w:rPr>
        <w:t xml:space="preserve">. After that we can deploy </w:t>
      </w:r>
      <w:r w:rsidR="00B72DBB">
        <w:rPr>
          <w:rFonts w:cstheme="minorHAnsi"/>
          <w:color w:val="0D0D0D"/>
          <w:shd w:val="clear" w:color="auto" w:fill="FFFFFF"/>
        </w:rPr>
        <w:t>it will work.</w:t>
      </w:r>
    </w:p>
    <w:p w14:paraId="7D62C42A" w14:textId="77777777" w:rsidR="002104C4" w:rsidRPr="002104C4" w:rsidRDefault="002104C4" w:rsidP="002104C4">
      <w:pPr>
        <w:pStyle w:val="ListParagraph"/>
        <w:rPr>
          <w:rFonts w:cstheme="minorHAnsi"/>
          <w:color w:val="0D0D0D"/>
          <w:shd w:val="clear" w:color="auto" w:fill="FFFFFF"/>
        </w:rPr>
      </w:pPr>
    </w:p>
    <w:p w14:paraId="684BB75E" w14:textId="5EF57F00" w:rsidR="00652F1F" w:rsidRPr="00147B57" w:rsidRDefault="00292588" w:rsidP="00652F1F">
      <w:pPr>
        <w:pStyle w:val="ListParagraph"/>
        <w:numPr>
          <w:ilvl w:val="0"/>
          <w:numId w:val="26"/>
        </w:numPr>
        <w:rPr>
          <w:rFonts w:cstheme="minorHAnsi"/>
          <w:color w:val="0D0D0D"/>
          <w:shd w:val="clear" w:color="auto" w:fill="FFFFFF"/>
        </w:rPr>
      </w:pPr>
      <w:r>
        <w:rPr>
          <w:rFonts w:cstheme="minorHAnsi"/>
          <w:color w:val="0D0D0D"/>
          <w:shd w:val="clear" w:color="auto" w:fill="FFFFFF"/>
        </w:rPr>
        <w:t xml:space="preserve">As you can see we have used many places </w:t>
      </w:r>
      <w:r>
        <w:rPr>
          <w:rFonts w:cstheme="minorHAnsi"/>
          <w:b/>
          <w:bCs/>
          <w:color w:val="0D0D0D"/>
          <w:shd w:val="clear" w:color="auto" w:fill="FFFFFF"/>
        </w:rPr>
        <w:t>String(64)</w:t>
      </w:r>
      <w:r w:rsidRPr="00292588">
        <w:rPr>
          <w:noProof/>
        </w:rPr>
        <w:t xml:space="preserve"> </w:t>
      </w:r>
      <w:r>
        <w:rPr>
          <w:noProof/>
        </w:rPr>
        <w:t xml:space="preserve">as a key, </w:t>
      </w:r>
      <w:r w:rsidR="00DB7F43">
        <w:rPr>
          <w:noProof/>
        </w:rPr>
        <w:t xml:space="preserve">So in future if I want to change from </w:t>
      </w:r>
      <w:r w:rsidR="00DB7F43">
        <w:rPr>
          <w:b/>
          <w:bCs/>
          <w:noProof/>
        </w:rPr>
        <w:t xml:space="preserve">64 </w:t>
      </w:r>
      <w:r w:rsidR="00DB7F43">
        <w:rPr>
          <w:noProof/>
        </w:rPr>
        <w:t xml:space="preserve">to </w:t>
      </w:r>
      <w:r w:rsidR="00DB7F43">
        <w:rPr>
          <w:b/>
          <w:bCs/>
          <w:noProof/>
        </w:rPr>
        <w:t xml:space="preserve">32, </w:t>
      </w:r>
      <w:r w:rsidR="00DB7F43">
        <w:rPr>
          <w:noProof/>
        </w:rPr>
        <w:t xml:space="preserve">then I have to change all the place. So rather I will define it one place and reuse everywhere. </w:t>
      </w:r>
      <w:r w:rsidR="00147B57">
        <w:rPr>
          <w:noProof/>
        </w:rPr>
        <w:t>So I will create a datatype and I will reuse that datatype everywhere.</w:t>
      </w:r>
      <w:r w:rsidR="00245578">
        <w:rPr>
          <w:noProof/>
        </w:rPr>
        <w:t xml:space="preserve">           </w:t>
      </w:r>
      <w:r w:rsidR="00245578">
        <w:rPr>
          <w:b/>
          <w:bCs/>
          <w:noProof/>
        </w:rPr>
        <w:t>type Guid : String(64)</w:t>
      </w:r>
    </w:p>
    <w:p w14:paraId="2C8E8DA5" w14:textId="718823C7" w:rsidR="00147B57" w:rsidRPr="00147B57" w:rsidRDefault="006C0D31" w:rsidP="00147B57">
      <w:pPr>
        <w:pStyle w:val="ListParagraph"/>
        <w:rPr>
          <w:rFonts w:cstheme="minorHAnsi"/>
          <w:color w:val="0D0D0D"/>
          <w:shd w:val="clear" w:color="auto" w:fill="FFFFFF"/>
        </w:rPr>
      </w:pPr>
      <w:r w:rsidRPr="00E542F1">
        <w:rPr>
          <w:noProof/>
        </w:rPr>
        <w:drawing>
          <wp:anchor distT="0" distB="0" distL="114300" distR="114300" simplePos="0" relativeHeight="251858432" behindDoc="0" locked="0" layoutInCell="1" allowOverlap="1" wp14:anchorId="0ED18BF9" wp14:editId="7EA99201">
            <wp:simplePos x="0" y="0"/>
            <wp:positionH relativeFrom="column">
              <wp:posOffset>946785</wp:posOffset>
            </wp:positionH>
            <wp:positionV relativeFrom="paragraph">
              <wp:posOffset>96520</wp:posOffset>
            </wp:positionV>
            <wp:extent cx="3842657" cy="3083653"/>
            <wp:effectExtent l="0" t="0" r="0" b="0"/>
            <wp:wrapNone/>
            <wp:docPr id="151108267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082676" name="Picture 1" descr="A screenshot of a computer program&#10;&#10;Description automatically generated"/>
                    <pic:cNvPicPr/>
                  </pic:nvPicPr>
                  <pic:blipFill rotWithShape="1">
                    <a:blip r:embed="rId240" cstate="print">
                      <a:extLst>
                        <a:ext uri="{28A0092B-C50C-407E-A947-70E740481C1C}">
                          <a14:useLocalDpi xmlns:a14="http://schemas.microsoft.com/office/drawing/2010/main" val="0"/>
                        </a:ext>
                      </a:extLst>
                    </a:blip>
                    <a:srcRect r="26593"/>
                    <a:stretch/>
                  </pic:blipFill>
                  <pic:spPr bwMode="auto">
                    <a:xfrm>
                      <a:off x="0" y="0"/>
                      <a:ext cx="3842657" cy="308365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DD91886" w14:textId="07DDDD38" w:rsidR="00147B57" w:rsidRDefault="00147B57" w:rsidP="00E54F0C">
      <w:pPr>
        <w:ind w:left="720"/>
        <w:rPr>
          <w:rFonts w:cstheme="minorHAnsi"/>
          <w:color w:val="0D0D0D"/>
          <w:shd w:val="clear" w:color="auto" w:fill="FFFFFF"/>
        </w:rPr>
      </w:pPr>
    </w:p>
    <w:p w14:paraId="57F38B46" w14:textId="2FF39DFB" w:rsidR="00E54F0C" w:rsidRDefault="00E54F0C" w:rsidP="00E54F0C">
      <w:pPr>
        <w:ind w:left="720"/>
        <w:rPr>
          <w:rFonts w:cstheme="minorHAnsi"/>
          <w:color w:val="0D0D0D"/>
          <w:shd w:val="clear" w:color="auto" w:fill="FFFFFF"/>
        </w:rPr>
      </w:pPr>
    </w:p>
    <w:p w14:paraId="79BA8D97" w14:textId="102B1966" w:rsidR="00E54F0C" w:rsidRDefault="00E54F0C" w:rsidP="00E54F0C">
      <w:pPr>
        <w:ind w:left="720"/>
        <w:rPr>
          <w:rFonts w:cstheme="minorHAnsi"/>
          <w:color w:val="0D0D0D"/>
          <w:shd w:val="clear" w:color="auto" w:fill="FFFFFF"/>
        </w:rPr>
      </w:pPr>
    </w:p>
    <w:p w14:paraId="3FA3B834" w14:textId="32F71C85" w:rsidR="00E54F0C" w:rsidRDefault="00E54F0C" w:rsidP="00E54F0C">
      <w:pPr>
        <w:ind w:left="720"/>
        <w:rPr>
          <w:rFonts w:cstheme="minorHAnsi"/>
          <w:color w:val="0D0D0D"/>
          <w:shd w:val="clear" w:color="auto" w:fill="FFFFFF"/>
        </w:rPr>
      </w:pPr>
    </w:p>
    <w:p w14:paraId="1D8124D8" w14:textId="2AD21E66" w:rsidR="00E54F0C" w:rsidRDefault="00E54F0C" w:rsidP="00E54F0C">
      <w:pPr>
        <w:ind w:left="720"/>
        <w:rPr>
          <w:rFonts w:cstheme="minorHAnsi"/>
          <w:color w:val="0D0D0D"/>
          <w:shd w:val="clear" w:color="auto" w:fill="FFFFFF"/>
        </w:rPr>
      </w:pPr>
    </w:p>
    <w:p w14:paraId="0C7C3F25" w14:textId="721E442A" w:rsidR="00E54F0C" w:rsidRDefault="00E54F0C" w:rsidP="00E54F0C">
      <w:pPr>
        <w:ind w:left="720"/>
        <w:rPr>
          <w:rFonts w:cstheme="minorHAnsi"/>
          <w:color w:val="0D0D0D"/>
          <w:shd w:val="clear" w:color="auto" w:fill="FFFFFF"/>
        </w:rPr>
      </w:pPr>
    </w:p>
    <w:p w14:paraId="3062770B" w14:textId="77777777" w:rsidR="00E54F0C" w:rsidRDefault="00E54F0C" w:rsidP="00E54F0C">
      <w:pPr>
        <w:ind w:left="720"/>
        <w:rPr>
          <w:rFonts w:cstheme="minorHAnsi"/>
          <w:color w:val="0D0D0D"/>
          <w:shd w:val="clear" w:color="auto" w:fill="FFFFFF"/>
        </w:rPr>
      </w:pPr>
    </w:p>
    <w:p w14:paraId="0A9BE5EE" w14:textId="77777777" w:rsidR="00E54F0C" w:rsidRDefault="00E54F0C" w:rsidP="00E54F0C">
      <w:pPr>
        <w:jc w:val="both"/>
        <w:rPr>
          <w:rFonts w:cstheme="minorHAnsi"/>
          <w:color w:val="0D0D0D"/>
          <w:shd w:val="clear" w:color="auto" w:fill="FFFFFF"/>
        </w:rPr>
      </w:pPr>
    </w:p>
    <w:p w14:paraId="7210D2F5" w14:textId="77777777" w:rsidR="00E54F0C" w:rsidRDefault="00E54F0C" w:rsidP="00E54F0C">
      <w:pPr>
        <w:jc w:val="both"/>
        <w:rPr>
          <w:rFonts w:cstheme="minorHAnsi"/>
          <w:color w:val="0D0D0D"/>
          <w:shd w:val="clear" w:color="auto" w:fill="FFFFFF"/>
        </w:rPr>
      </w:pPr>
    </w:p>
    <w:p w14:paraId="06285905" w14:textId="77777777" w:rsidR="00E54F0C" w:rsidRDefault="00E54F0C" w:rsidP="00E54F0C">
      <w:pPr>
        <w:jc w:val="both"/>
        <w:rPr>
          <w:rFonts w:cstheme="minorHAnsi"/>
          <w:color w:val="0D0D0D"/>
          <w:shd w:val="clear" w:color="auto" w:fill="FFFFFF"/>
        </w:rPr>
      </w:pPr>
    </w:p>
    <w:p w14:paraId="5EBF773F" w14:textId="77777777" w:rsidR="00E845B7" w:rsidRDefault="00E845B7" w:rsidP="00E54F0C">
      <w:pPr>
        <w:jc w:val="both"/>
        <w:rPr>
          <w:rFonts w:cstheme="minorHAnsi"/>
          <w:b/>
          <w:bCs/>
          <w:color w:val="0D0D0D"/>
          <w:shd w:val="clear" w:color="auto" w:fill="FFFFFF"/>
        </w:rPr>
      </w:pPr>
    </w:p>
    <w:p w14:paraId="591B172C" w14:textId="6959018C" w:rsidR="005B67E3" w:rsidRDefault="00000000" w:rsidP="00E54F0C">
      <w:pPr>
        <w:jc w:val="both"/>
        <w:rPr>
          <w:rFonts w:cstheme="minorHAnsi"/>
          <w:color w:val="0D0D0D"/>
          <w:shd w:val="clear" w:color="auto" w:fill="FFFFFF"/>
        </w:rPr>
      </w:pPr>
      <w:r>
        <w:rPr>
          <w:rFonts w:cstheme="minorHAnsi"/>
          <w:noProof/>
          <w:color w:val="0D0D0D"/>
        </w:rPr>
        <w:pict w14:anchorId="169D5059">
          <v:rect id="_x0000_s1125" style="position:absolute;left:0;text-align:left;margin-left:-5.6pt;margin-top:8.8pt;width:473.2pt;height:95.2pt;z-index:251932160">
            <v:textbox>
              <w:txbxContent>
                <w:p w14:paraId="66FDE6B2" w14:textId="5B988540" w:rsidR="001C5585" w:rsidRDefault="00927C1F">
                  <w:r w:rsidRPr="00B33E4E">
                    <w:rPr>
                      <w:b/>
                      <w:bCs/>
                    </w:rPr>
                    <w:t>Association:</w:t>
                  </w:r>
                  <w:r w:rsidR="001C5585">
                    <w:t xml:space="preserve"> Association is used to </w:t>
                  </w:r>
                  <w:r w:rsidR="00B33E4E">
                    <w:t>define</w:t>
                  </w:r>
                  <w:r w:rsidR="001C5585">
                    <w:t xml:space="preserve"> relationship between entities.</w:t>
                  </w:r>
                  <w:r w:rsidR="00FE6EBF">
                    <w:t xml:space="preserve"> Association is loosely coupled</w:t>
                  </w:r>
                </w:p>
                <w:p w14:paraId="32AC6FCB" w14:textId="3D47EF07" w:rsidR="00927C1F" w:rsidRDefault="00927C1F">
                  <w:r w:rsidRPr="00927C1F">
                    <w:rPr>
                      <w:b/>
                      <w:bCs/>
                    </w:rPr>
                    <w:t>Types of Association:</w:t>
                  </w:r>
                  <w:r>
                    <w:t xml:space="preserve"> Managed Association, Unmanaged Association</w:t>
                  </w:r>
                </w:p>
                <w:p w14:paraId="0B339F84" w14:textId="1A63AE7B" w:rsidR="00927C1F" w:rsidRDefault="00927C1F">
                  <w:r w:rsidRPr="00927C1F">
                    <w:rPr>
                      <w:b/>
                      <w:bCs/>
                    </w:rPr>
                    <w:t>Managed Association:</w:t>
                  </w:r>
                  <w:r>
                    <w:rPr>
                      <w:b/>
                      <w:bCs/>
                    </w:rPr>
                    <w:t xml:space="preserve">  </w:t>
                  </w:r>
                  <w:r>
                    <w:t xml:space="preserve">In this association we do not write the </w:t>
                  </w:r>
                  <w:r w:rsidRPr="005E23F1">
                    <w:rPr>
                      <w:b/>
                      <w:bCs/>
                    </w:rPr>
                    <w:t>on condition</w:t>
                  </w:r>
                  <w:r>
                    <w:t xml:space="preserve"> manually.</w:t>
                  </w:r>
                </w:p>
                <w:p w14:paraId="48BFBF9C" w14:textId="4E9EDC84" w:rsidR="005E23F1" w:rsidRPr="00927C1F" w:rsidRDefault="005E23F1" w:rsidP="005E23F1">
                  <w:r>
                    <w:rPr>
                      <w:b/>
                      <w:bCs/>
                    </w:rPr>
                    <w:t>Unm</w:t>
                  </w:r>
                  <w:r w:rsidRPr="00927C1F">
                    <w:rPr>
                      <w:b/>
                      <w:bCs/>
                    </w:rPr>
                    <w:t>anaged Association:</w:t>
                  </w:r>
                  <w:r>
                    <w:rPr>
                      <w:b/>
                      <w:bCs/>
                    </w:rPr>
                    <w:t xml:space="preserve">  </w:t>
                  </w:r>
                  <w:r>
                    <w:t xml:space="preserve">In this association we write the </w:t>
                  </w:r>
                  <w:r w:rsidRPr="005E23F1">
                    <w:rPr>
                      <w:b/>
                      <w:bCs/>
                    </w:rPr>
                    <w:t>on condition</w:t>
                  </w:r>
                  <w:r>
                    <w:t xml:space="preserve"> manually.</w:t>
                  </w:r>
                </w:p>
                <w:p w14:paraId="6026BA23" w14:textId="77777777" w:rsidR="005E23F1" w:rsidRPr="00927C1F" w:rsidRDefault="005E23F1"/>
              </w:txbxContent>
            </v:textbox>
          </v:rect>
        </w:pict>
      </w:r>
    </w:p>
    <w:p w14:paraId="749B7CCD" w14:textId="77777777" w:rsidR="005B67E3" w:rsidRDefault="005B67E3" w:rsidP="00E54F0C">
      <w:pPr>
        <w:jc w:val="both"/>
        <w:rPr>
          <w:rFonts w:cstheme="minorHAnsi"/>
          <w:color w:val="0D0D0D"/>
          <w:shd w:val="clear" w:color="auto" w:fill="FFFFFF"/>
        </w:rPr>
      </w:pPr>
    </w:p>
    <w:p w14:paraId="6A404094" w14:textId="77777777" w:rsidR="005B67E3" w:rsidRDefault="005B67E3" w:rsidP="00E54F0C">
      <w:pPr>
        <w:jc w:val="both"/>
        <w:rPr>
          <w:rFonts w:cstheme="minorHAnsi"/>
          <w:color w:val="0D0D0D"/>
          <w:shd w:val="clear" w:color="auto" w:fill="FFFFFF"/>
        </w:rPr>
      </w:pPr>
    </w:p>
    <w:p w14:paraId="4987E9B7" w14:textId="05832726" w:rsidR="005B67E3" w:rsidRDefault="008B40ED" w:rsidP="008B40ED">
      <w:pPr>
        <w:pStyle w:val="Heading1"/>
        <w:jc w:val="center"/>
        <w:rPr>
          <w:shd w:val="clear" w:color="auto" w:fill="FFFFFF"/>
        </w:rPr>
      </w:pPr>
      <w:r>
        <w:rPr>
          <w:shd w:val="clear" w:color="auto" w:fill="FFFFFF"/>
        </w:rPr>
        <w:lastRenderedPageBreak/>
        <w:t>Aspect – Reuse of types</w:t>
      </w:r>
    </w:p>
    <w:p w14:paraId="6F09EEFC" w14:textId="4BF80FDF" w:rsidR="008B40ED" w:rsidRDefault="000B24DA" w:rsidP="008B40ED">
      <w:r>
        <w:t>Aspect is reuse of types.</w:t>
      </w:r>
    </w:p>
    <w:p w14:paraId="67DD7C7F" w14:textId="0A816EDB" w:rsidR="00442A84" w:rsidRDefault="00442A84" w:rsidP="00442A84">
      <w:r>
        <w:t xml:space="preserve">There are 2 types of aspects                                            </w:t>
      </w:r>
      <w:r>
        <w:tab/>
      </w:r>
      <w:r>
        <w:tab/>
      </w:r>
      <w:r>
        <w:tab/>
      </w:r>
      <w:r>
        <w:tab/>
      </w:r>
      <w:r>
        <w:tab/>
        <w:t xml:space="preserve">                           </w:t>
      </w:r>
    </w:p>
    <w:p w14:paraId="1C8C958C" w14:textId="774BA7FC" w:rsidR="00442A84" w:rsidRPr="00442A84" w:rsidRDefault="00442A84" w:rsidP="00442A84">
      <w:pPr>
        <w:pStyle w:val="ListParagraph"/>
        <w:numPr>
          <w:ilvl w:val="0"/>
          <w:numId w:val="27"/>
        </w:numPr>
      </w:pPr>
      <w:r>
        <w:t xml:space="preserve">Standard Aspects, which is provided by SAP : </w:t>
      </w:r>
      <w:r>
        <w:rPr>
          <w:b/>
          <w:bCs/>
        </w:rPr>
        <w:t>@sap/cds/commons</w:t>
      </w:r>
    </w:p>
    <w:p w14:paraId="20101206" w14:textId="26CC6DA6" w:rsidR="00442A84" w:rsidRDefault="00442A84" w:rsidP="00442A84">
      <w:pPr>
        <w:pStyle w:val="ListParagraph"/>
        <w:numPr>
          <w:ilvl w:val="0"/>
          <w:numId w:val="27"/>
        </w:numPr>
      </w:pPr>
      <w:r>
        <w:t>Custom Aspects.</w:t>
      </w:r>
    </w:p>
    <w:p w14:paraId="226A2673" w14:textId="7DB766CA" w:rsidR="005D62E5" w:rsidRDefault="005D62E5" w:rsidP="005D62E5">
      <w:pPr>
        <w:pStyle w:val="Heading1"/>
      </w:pPr>
      <w:r>
        <w:t>So why we use aspects</w:t>
      </w:r>
      <w:r w:rsidR="004534CA">
        <w:t xml:space="preserve">/What is </w:t>
      </w:r>
      <w:r w:rsidR="0051060F">
        <w:t>aspects?</w:t>
      </w:r>
    </w:p>
    <w:p w14:paraId="1A8F0FF8" w14:textId="631536C7" w:rsidR="001607CD" w:rsidRPr="001607CD" w:rsidRDefault="005D62E5" w:rsidP="001607CD">
      <w:pPr>
        <w:pStyle w:val="ListParagraph"/>
        <w:numPr>
          <w:ilvl w:val="0"/>
          <w:numId w:val="28"/>
        </w:numPr>
      </w:pPr>
      <w:r>
        <w:t xml:space="preserve">Basically </w:t>
      </w:r>
      <w:r w:rsidR="004534CA">
        <w:t>aspect</w:t>
      </w:r>
      <w:r w:rsidR="00B1436B">
        <w:t>s</w:t>
      </w:r>
      <w:r>
        <w:t xml:space="preserve"> use for reuse.</w:t>
      </w:r>
      <w:r w:rsidR="0019096A">
        <w:t xml:space="preserve"> Just take an example I want to </w:t>
      </w:r>
      <w:r w:rsidR="002C0A18">
        <w:t xml:space="preserve">create 3 </w:t>
      </w:r>
      <w:r w:rsidR="006F697F">
        <w:t>entity</w:t>
      </w:r>
      <w:r w:rsidR="0019096A">
        <w:t xml:space="preserve"> employee data</w:t>
      </w:r>
      <w:r w:rsidR="00A4124C">
        <w:t xml:space="preserve">, supplier data, customer data. </w:t>
      </w:r>
      <w:r w:rsidR="00AE7488">
        <w:t xml:space="preserve">So all these 3 </w:t>
      </w:r>
      <w:r w:rsidR="006F697F">
        <w:t xml:space="preserve">entity </w:t>
      </w:r>
      <w:r w:rsidR="00AE7488">
        <w:t>they need a certain</w:t>
      </w:r>
      <w:r w:rsidR="00B92468">
        <w:t xml:space="preserve"> common</w:t>
      </w:r>
      <w:r w:rsidR="00AE7488">
        <w:t xml:space="preserve"> </w:t>
      </w:r>
      <w:r w:rsidR="00442D4D">
        <w:t>fields like address</w:t>
      </w:r>
      <w:r w:rsidR="00B92468">
        <w:t xml:space="preserve">, So address contains like city, country, street, </w:t>
      </w:r>
      <w:r w:rsidR="005B7570">
        <w:t>Postal Code</w:t>
      </w:r>
      <w:r w:rsidR="00B92468">
        <w:t>, region etc.</w:t>
      </w:r>
      <w:r w:rsidR="005B7570">
        <w:t xml:space="preserve"> So this fields I need to use all the 3 tables. So what we do is we create </w:t>
      </w:r>
      <w:r w:rsidR="006E5A7A">
        <w:t xml:space="preserve">the </w:t>
      </w:r>
      <w:r w:rsidR="005B7570">
        <w:t xml:space="preserve"> address</w:t>
      </w:r>
      <w:r w:rsidR="006E5A7A">
        <w:t xml:space="preserve"> field as</w:t>
      </w:r>
      <w:r w:rsidR="005621FB">
        <w:t xml:space="preserve"> </w:t>
      </w:r>
      <w:r w:rsidR="00743C33">
        <w:t>aspect</w:t>
      </w:r>
      <w:r w:rsidR="005B7570">
        <w:t xml:space="preserve">. </w:t>
      </w:r>
      <w:r w:rsidR="00EC7C17">
        <w:t xml:space="preserve">And we include the </w:t>
      </w:r>
      <w:r w:rsidR="00743C33">
        <w:t>aspect</w:t>
      </w:r>
      <w:r w:rsidR="00EC7C17">
        <w:t xml:space="preserve"> to all the </w:t>
      </w:r>
      <w:r w:rsidR="00777FC4">
        <w:t>entities</w:t>
      </w:r>
      <w:r w:rsidR="00EC7C17">
        <w:t xml:space="preserve"> </w:t>
      </w:r>
      <w:r w:rsidR="006E5A7A">
        <w:t xml:space="preserve">and at runtime all the address fields automatically comes to the all 3 </w:t>
      </w:r>
      <w:r w:rsidR="00777FC4">
        <w:t>entity</w:t>
      </w:r>
      <w:r w:rsidR="006E5A7A">
        <w:t>.</w:t>
      </w:r>
      <w:r w:rsidR="00E20419">
        <w:t xml:space="preserve"> So here there is big advantage that is reusability that means you don’t need to manually add all the fields to the all 3 </w:t>
      </w:r>
      <w:r w:rsidR="00777FC4">
        <w:t>entity</w:t>
      </w:r>
      <w:r w:rsidR="00E20419">
        <w:t>.</w:t>
      </w:r>
      <w:r w:rsidR="007743FE">
        <w:t xml:space="preserve"> So tomorrow if a new field </w:t>
      </w:r>
      <w:r w:rsidR="007722FF">
        <w:rPr>
          <w:b/>
          <w:bCs/>
        </w:rPr>
        <w:t>landmark</w:t>
      </w:r>
      <w:r w:rsidR="007743FE">
        <w:t xml:space="preserve"> add in the address filed, then it will automatically add in all the 3 </w:t>
      </w:r>
      <w:r w:rsidR="00DE4312">
        <w:t>entity</w:t>
      </w:r>
      <w:r w:rsidR="007743FE">
        <w:t xml:space="preserve"> as already address filed are </w:t>
      </w:r>
      <w:r w:rsidR="00DA5E23">
        <w:t>included.</w:t>
      </w:r>
      <w:r w:rsidR="001B015F">
        <w:t xml:space="preserve"> So here the address filed we can call it as </w:t>
      </w:r>
      <w:r w:rsidR="001B015F" w:rsidRPr="001B015F">
        <w:t>aspects</w:t>
      </w:r>
      <w:r w:rsidR="001B015F">
        <w:rPr>
          <w:b/>
          <w:bCs/>
        </w:rPr>
        <w:t xml:space="preserve">. </w:t>
      </w:r>
      <w:r w:rsidR="00E94EDC">
        <w:t>But sap has one level beyond that, so sap</w:t>
      </w:r>
      <w:r w:rsidR="00012C99">
        <w:t xml:space="preserve"> provides some ready to use aspects, so that we can use them directly.</w:t>
      </w:r>
      <w:r w:rsidR="003C674D">
        <w:t xml:space="preserve"> </w:t>
      </w:r>
      <w:r w:rsidR="001A0C95">
        <w:t>So we use this aspect with the table so the</w:t>
      </w:r>
      <w:r w:rsidR="003C674D">
        <w:t xml:space="preserve"> syntax is : </w:t>
      </w:r>
      <w:r w:rsidR="003C674D">
        <w:rPr>
          <w:b/>
          <w:bCs/>
        </w:rPr>
        <w:t xml:space="preserve">entity {entity name} : {aspects name} {  } </w:t>
      </w:r>
      <w:r w:rsidR="003C674D">
        <w:t xml:space="preserve">So </w:t>
      </w:r>
      <w:r w:rsidR="001607CD">
        <w:t>the</w:t>
      </w:r>
      <w:r w:rsidR="003C674D">
        <w:t xml:space="preserve"> aspect could be the standard aspect or could be the custom aspects. </w:t>
      </w:r>
      <w:r w:rsidR="001607CD">
        <w:t xml:space="preserve">The standard aspects are come from the dependency </w:t>
      </w:r>
      <w:r w:rsidR="003C674D">
        <w:t xml:space="preserve"> </w:t>
      </w:r>
      <w:r w:rsidR="001607CD">
        <w:rPr>
          <w:b/>
          <w:bCs/>
        </w:rPr>
        <w:t>@sap/cds/commons</w:t>
      </w:r>
    </w:p>
    <w:p w14:paraId="41D0E86B" w14:textId="7A31A25F" w:rsidR="001607CD" w:rsidRPr="00442A84" w:rsidRDefault="002F3CEA" w:rsidP="001607CD">
      <w:pPr>
        <w:pStyle w:val="Heading1"/>
      </w:pPr>
      <w:r>
        <w:t xml:space="preserve">Adding the standard aspect </w:t>
      </w:r>
      <w:r w:rsidR="005E0B74">
        <w:t xml:space="preserve">cuid &amp; temporal </w:t>
      </w:r>
      <w:r>
        <w:t>with the employee table</w:t>
      </w:r>
    </w:p>
    <w:p w14:paraId="50C2ACBD" w14:textId="0EF3C5B9" w:rsidR="00BD7048" w:rsidRPr="001644BC" w:rsidRDefault="00000000" w:rsidP="00BD7048">
      <w:pPr>
        <w:tabs>
          <w:tab w:val="left" w:pos="1610"/>
        </w:tabs>
        <w:rPr>
          <w:b/>
          <w:bCs/>
        </w:rPr>
      </w:pPr>
      <w:r>
        <w:rPr>
          <w:noProof/>
        </w:rPr>
        <w:pict w14:anchorId="31A061FD">
          <v:shape id="_x0000_s1077" type="#_x0000_t77" style="position:absolute;margin-left:258.2pt;margin-top:118.95pt;width:163.8pt;height:42.85pt;z-index:251906560" adj=",9630,7193,10800">
            <v:textbox>
              <w:txbxContent>
                <w:p w14:paraId="31A0C743" w14:textId="27782296" w:rsidR="0062260D" w:rsidRPr="0062260D" w:rsidRDefault="0062260D" w:rsidP="0062260D">
                  <w:pPr>
                    <w:rPr>
                      <w:sz w:val="18"/>
                      <w:szCs w:val="18"/>
                    </w:rPr>
                  </w:pPr>
                  <w:r w:rsidRPr="0062260D">
                    <w:rPr>
                      <w:sz w:val="18"/>
                      <w:szCs w:val="18"/>
                    </w:rPr>
                    <w:t xml:space="preserve">So here we are importing the </w:t>
                  </w:r>
                  <w:r w:rsidRPr="0062260D">
                    <w:rPr>
                      <w:b/>
                      <w:bCs/>
                      <w:sz w:val="18"/>
                      <w:szCs w:val="18"/>
                    </w:rPr>
                    <w:t>standard</w:t>
                  </w:r>
                  <w:r w:rsidRPr="0062260D">
                    <w:rPr>
                      <w:sz w:val="18"/>
                      <w:szCs w:val="18"/>
                    </w:rPr>
                    <w:t xml:space="preserve"> aspect from the</w:t>
                  </w:r>
                  <w:r>
                    <w:rPr>
                      <w:sz w:val="18"/>
                      <w:szCs w:val="18"/>
                    </w:rPr>
                    <w:t xml:space="preserve"> @sap/cds/common</w:t>
                  </w:r>
                  <w:r w:rsidRPr="0062260D">
                    <w:rPr>
                      <w:sz w:val="18"/>
                      <w:szCs w:val="18"/>
                    </w:rPr>
                    <w:t xml:space="preserve"> </w:t>
                  </w:r>
                </w:p>
                <w:p w14:paraId="2C4A18A9" w14:textId="77777777" w:rsidR="0062260D" w:rsidRDefault="0062260D"/>
              </w:txbxContent>
            </v:textbox>
          </v:shape>
        </w:pict>
      </w:r>
      <w:r w:rsidR="00146E6E">
        <w:t xml:space="preserve">So we created a employee </w:t>
      </w:r>
      <w:r w:rsidR="00F96B23">
        <w:t>entity</w:t>
      </w:r>
      <w:r w:rsidR="00146E6E">
        <w:t>.</w:t>
      </w:r>
      <w:r w:rsidR="00D87171">
        <w:t xml:space="preserve"> </w:t>
      </w:r>
      <w:r w:rsidR="00567DCE">
        <w:t xml:space="preserve">So I will </w:t>
      </w:r>
      <w:r w:rsidR="009F7569">
        <w:t>use</w:t>
      </w:r>
      <w:r w:rsidR="00567DCE">
        <w:t xml:space="preserve"> a aspect name </w:t>
      </w:r>
      <w:r w:rsidR="00567DCE">
        <w:rPr>
          <w:b/>
          <w:bCs/>
        </w:rPr>
        <w:t>cuid</w:t>
      </w:r>
      <w:r w:rsidR="00D87171">
        <w:rPr>
          <w:b/>
          <w:bCs/>
        </w:rPr>
        <w:t xml:space="preserve"> </w:t>
      </w:r>
      <w:r w:rsidR="00D87171">
        <w:t xml:space="preserve">in the employee </w:t>
      </w:r>
      <w:r w:rsidR="00F96B23">
        <w:t>entity</w:t>
      </w:r>
      <w:r w:rsidR="00567DCE">
        <w:rPr>
          <w:b/>
          <w:bCs/>
        </w:rPr>
        <w:t>.</w:t>
      </w:r>
      <w:r w:rsidR="00664541">
        <w:rPr>
          <w:b/>
          <w:bCs/>
        </w:rPr>
        <w:t xml:space="preserve"> </w:t>
      </w:r>
      <w:r w:rsidR="00664541">
        <w:t>This is a standard aspect.</w:t>
      </w:r>
      <w:r w:rsidR="00A918AC">
        <w:rPr>
          <w:b/>
          <w:bCs/>
        </w:rPr>
        <w:t xml:space="preserve"> </w:t>
      </w:r>
      <w:r w:rsidR="00A918AC">
        <w:t xml:space="preserve">And that aspect will come from </w:t>
      </w:r>
      <w:r w:rsidR="00A918AC">
        <w:rPr>
          <w:b/>
          <w:bCs/>
        </w:rPr>
        <w:t xml:space="preserve">@sap/cds/commons </w:t>
      </w:r>
      <w:r w:rsidR="00A918AC">
        <w:t>So I need to import the aspects.</w:t>
      </w:r>
      <w:r w:rsidR="00C82F57">
        <w:t xml:space="preserve"> So from this cuid aspects we will get the </w:t>
      </w:r>
      <w:r w:rsidR="00015906">
        <w:rPr>
          <w:b/>
          <w:bCs/>
        </w:rPr>
        <w:t>ID</w:t>
      </w:r>
      <w:r w:rsidR="00C82F57">
        <w:t xml:space="preserve"> </w:t>
      </w:r>
      <w:r w:rsidR="00D5250B">
        <w:t xml:space="preserve">field </w:t>
      </w:r>
      <w:r w:rsidR="00C82F57">
        <w:t>which is a primary key.</w:t>
      </w:r>
      <w:r w:rsidR="00287821">
        <w:t xml:space="preserve"> So rather than manually add the </w:t>
      </w:r>
      <w:r w:rsidR="00B80BF1">
        <w:t>ID</w:t>
      </w:r>
      <w:r w:rsidR="00D5250B">
        <w:t xml:space="preserve"> field</w:t>
      </w:r>
      <w:r w:rsidR="00287821">
        <w:t xml:space="preserve"> in </w:t>
      </w:r>
      <w:r w:rsidR="00C43AA1">
        <w:t>employee</w:t>
      </w:r>
      <w:r w:rsidR="00287821">
        <w:t xml:space="preserve"> table, we will use this </w:t>
      </w:r>
      <w:r w:rsidR="00C43AA1">
        <w:rPr>
          <w:b/>
          <w:bCs/>
        </w:rPr>
        <w:t xml:space="preserve">cuid </w:t>
      </w:r>
      <w:r w:rsidR="00287821">
        <w:t xml:space="preserve">aspect, </w:t>
      </w:r>
      <w:r w:rsidR="00354271">
        <w:t>ID</w:t>
      </w:r>
      <w:r w:rsidR="00C43AA1">
        <w:t xml:space="preserve"> field</w:t>
      </w:r>
      <w:r w:rsidR="00287821">
        <w:t xml:space="preserve"> will automatically add </w:t>
      </w:r>
      <w:r w:rsidR="00D5250B">
        <w:t xml:space="preserve">by </w:t>
      </w:r>
      <w:r w:rsidR="00287821">
        <w:t>th</w:t>
      </w:r>
      <w:r w:rsidR="00D5250B">
        <w:t>e</w:t>
      </w:r>
      <w:r w:rsidR="00287821">
        <w:t xml:space="preserve"> cuid</w:t>
      </w:r>
      <w:r w:rsidR="00D5250B">
        <w:t xml:space="preserve"> aspect.</w:t>
      </w:r>
      <w:r w:rsidR="006E59FA">
        <w:t xml:space="preserve"> And also we can use the </w:t>
      </w:r>
      <w:r w:rsidR="006E59FA">
        <w:rPr>
          <w:b/>
          <w:bCs/>
        </w:rPr>
        <w:t xml:space="preserve">temporal </w:t>
      </w:r>
      <w:r w:rsidR="006E59FA">
        <w:t xml:space="preserve">aspect which will give me </w:t>
      </w:r>
      <w:r w:rsidR="006E59FA" w:rsidRPr="009F7569">
        <w:rPr>
          <w:b/>
          <w:bCs/>
        </w:rPr>
        <w:t>validFrom</w:t>
      </w:r>
      <w:r w:rsidR="006E59FA">
        <w:t xml:space="preserve"> and </w:t>
      </w:r>
      <w:r w:rsidR="006E59FA" w:rsidRPr="009F7569">
        <w:rPr>
          <w:b/>
          <w:bCs/>
        </w:rPr>
        <w:t>validTo</w:t>
      </w:r>
      <w:r w:rsidR="006E59FA">
        <w:t xml:space="preserve"> field</w:t>
      </w:r>
      <w:r w:rsidR="00C43AA1">
        <w:t xml:space="preserve"> automatically</w:t>
      </w:r>
      <w:r w:rsidR="006E59FA">
        <w:t>.</w:t>
      </w:r>
      <w:r w:rsidR="00AE3999">
        <w:t xml:space="preserve"> So now I will compile the employee table and I will see all the fields which will come from the aspects.</w:t>
      </w:r>
      <w:r w:rsidR="00BD7048">
        <w:t xml:space="preserve"> I will go inside the </w:t>
      </w:r>
      <w:r w:rsidR="00BD7048">
        <w:rPr>
          <w:b/>
          <w:bCs/>
        </w:rPr>
        <w:t xml:space="preserve">db </w:t>
      </w:r>
      <w:r w:rsidR="00BD7048">
        <w:t xml:space="preserve">folder where this </w:t>
      </w:r>
      <w:r w:rsidR="00BD7048">
        <w:rPr>
          <w:b/>
          <w:bCs/>
        </w:rPr>
        <w:t xml:space="preserve">datamodel.cds </w:t>
      </w:r>
      <w:r w:rsidR="00BD7048">
        <w:t>file is present [</w:t>
      </w:r>
      <w:r w:rsidR="00BD7048" w:rsidRPr="006124B2">
        <w:rPr>
          <w:b/>
          <w:bCs/>
          <w:sz w:val="18"/>
          <w:szCs w:val="18"/>
        </w:rPr>
        <w:t>C:\SAP BTP\CAPM1\db</w:t>
      </w:r>
      <w:r w:rsidR="00BD7048">
        <w:rPr>
          <w:b/>
          <w:bCs/>
          <w:sz w:val="18"/>
          <w:szCs w:val="18"/>
        </w:rPr>
        <w:t xml:space="preserve"> ] </w:t>
      </w:r>
      <w:r w:rsidR="00BD7048">
        <w:t xml:space="preserve">and I will run the command </w:t>
      </w:r>
      <w:r w:rsidR="00BD7048" w:rsidRPr="001644BC">
        <w:rPr>
          <w:b/>
          <w:bCs/>
        </w:rPr>
        <w:t>cds compile datamodel.cds -2 sql</w:t>
      </w:r>
    </w:p>
    <w:p w14:paraId="675414CD" w14:textId="60E9C767" w:rsidR="00BD7048" w:rsidRDefault="0062260D" w:rsidP="005D62E5">
      <w:r w:rsidRPr="004931C6">
        <w:rPr>
          <w:noProof/>
        </w:rPr>
        <w:drawing>
          <wp:anchor distT="0" distB="0" distL="114300" distR="114300" simplePos="0" relativeHeight="251519488" behindDoc="0" locked="0" layoutInCell="1" allowOverlap="1" wp14:anchorId="43E7A77D" wp14:editId="180C7816">
            <wp:simplePos x="0" y="0"/>
            <wp:positionH relativeFrom="column">
              <wp:posOffset>-774700</wp:posOffset>
            </wp:positionH>
            <wp:positionV relativeFrom="paragraph">
              <wp:posOffset>346710</wp:posOffset>
            </wp:positionV>
            <wp:extent cx="2381250" cy="480695"/>
            <wp:effectExtent l="0" t="0" r="0" b="0"/>
            <wp:wrapNone/>
            <wp:docPr id="1280445803"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445803" name="Picture 1" descr="A black background with white text&#10;&#10;Description automatically generated"/>
                    <pic:cNvPicPr/>
                  </pic:nvPicPr>
                  <pic:blipFill>
                    <a:blip r:embed="rId241">
                      <a:extLst>
                        <a:ext uri="{28A0092B-C50C-407E-A947-70E740481C1C}">
                          <a14:useLocalDpi xmlns:a14="http://schemas.microsoft.com/office/drawing/2010/main" val="0"/>
                        </a:ext>
                      </a:extLst>
                    </a:blip>
                    <a:stretch>
                      <a:fillRect/>
                    </a:stretch>
                  </pic:blipFill>
                  <pic:spPr>
                    <a:xfrm>
                      <a:off x="0" y="0"/>
                      <a:ext cx="2381250" cy="480695"/>
                    </a:xfrm>
                    <a:prstGeom prst="rect">
                      <a:avLst/>
                    </a:prstGeom>
                  </pic:spPr>
                </pic:pic>
              </a:graphicData>
            </a:graphic>
            <wp14:sizeRelH relativeFrom="page">
              <wp14:pctWidth>0</wp14:pctWidth>
            </wp14:sizeRelH>
            <wp14:sizeRelV relativeFrom="page">
              <wp14:pctHeight>0</wp14:pctHeight>
            </wp14:sizeRelV>
          </wp:anchor>
        </w:drawing>
      </w:r>
      <w:r w:rsidRPr="00606EDA">
        <w:rPr>
          <w:noProof/>
        </w:rPr>
        <w:drawing>
          <wp:anchor distT="0" distB="0" distL="114300" distR="114300" simplePos="0" relativeHeight="251512320" behindDoc="0" locked="0" layoutInCell="1" allowOverlap="1" wp14:anchorId="0C9E18DD" wp14:editId="735B59DD">
            <wp:simplePos x="0" y="0"/>
            <wp:positionH relativeFrom="column">
              <wp:posOffset>-762000</wp:posOffset>
            </wp:positionH>
            <wp:positionV relativeFrom="paragraph">
              <wp:posOffset>4173</wp:posOffset>
            </wp:positionV>
            <wp:extent cx="4107910" cy="266700"/>
            <wp:effectExtent l="0" t="0" r="0" b="0"/>
            <wp:wrapNone/>
            <wp:docPr id="1911119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119103" name=""/>
                    <pic:cNvPicPr/>
                  </pic:nvPicPr>
                  <pic:blipFill>
                    <a:blip r:embed="rId242" cstate="print">
                      <a:extLst>
                        <a:ext uri="{28A0092B-C50C-407E-A947-70E740481C1C}">
                          <a14:useLocalDpi xmlns:a14="http://schemas.microsoft.com/office/drawing/2010/main" val="0"/>
                        </a:ext>
                      </a:extLst>
                    </a:blip>
                    <a:stretch>
                      <a:fillRect/>
                    </a:stretch>
                  </pic:blipFill>
                  <pic:spPr>
                    <a:xfrm>
                      <a:off x="0" y="0"/>
                      <a:ext cx="4202085" cy="272814"/>
                    </a:xfrm>
                    <a:prstGeom prst="rect">
                      <a:avLst/>
                    </a:prstGeom>
                  </pic:spPr>
                </pic:pic>
              </a:graphicData>
            </a:graphic>
            <wp14:sizeRelH relativeFrom="page">
              <wp14:pctWidth>0</wp14:pctWidth>
            </wp14:sizeRelH>
            <wp14:sizeRelV relativeFrom="page">
              <wp14:pctHeight>0</wp14:pctHeight>
            </wp14:sizeRelV>
          </wp:anchor>
        </w:drawing>
      </w:r>
      <w:r>
        <w:tab/>
      </w:r>
      <w:r>
        <w:tab/>
      </w:r>
      <w:r>
        <w:tab/>
      </w:r>
      <w:r>
        <w:tab/>
        <w:t xml:space="preserve">   </w:t>
      </w:r>
    </w:p>
    <w:p w14:paraId="585D904B" w14:textId="4AB4E919" w:rsidR="00E810AD" w:rsidRPr="00E810AD" w:rsidRDefault="00000000" w:rsidP="00E810AD">
      <w:r>
        <w:rPr>
          <w:noProof/>
        </w:rPr>
        <w:pict w14:anchorId="31A061FD">
          <v:shape id="_x0000_s1078" type="#_x0000_t77" style="position:absolute;margin-left:126.8pt;margin-top:8.7pt;width:147.05pt;height:42.85pt;z-index:251907584" adj=",9630,7193,10800">
            <v:textbox>
              <w:txbxContent>
                <w:p w14:paraId="49A6C12F" w14:textId="26E36BBB" w:rsidR="004B0E02" w:rsidRDefault="004B0E02" w:rsidP="004B0E02">
                  <w:r w:rsidRPr="0062260D">
                    <w:rPr>
                      <w:sz w:val="18"/>
                      <w:szCs w:val="18"/>
                    </w:rPr>
                    <w:t xml:space="preserve">So here we are </w:t>
                  </w:r>
                  <w:r>
                    <w:rPr>
                      <w:sz w:val="18"/>
                      <w:szCs w:val="18"/>
                    </w:rPr>
                    <w:t>using the aspect with the entity name</w:t>
                  </w:r>
                  <w:r w:rsidR="00146E6E">
                    <w:rPr>
                      <w:sz w:val="18"/>
                      <w:szCs w:val="18"/>
                    </w:rPr>
                    <w:t xml:space="preserve"> employee</w:t>
                  </w:r>
                </w:p>
              </w:txbxContent>
            </v:textbox>
          </v:shape>
        </w:pict>
      </w:r>
    </w:p>
    <w:p w14:paraId="6B1787A1" w14:textId="4539A943" w:rsidR="00E810AD" w:rsidRPr="00E810AD" w:rsidRDefault="00E810AD" w:rsidP="00E810AD">
      <w:r w:rsidRPr="00E810AD">
        <w:rPr>
          <w:noProof/>
        </w:rPr>
        <w:drawing>
          <wp:anchor distT="0" distB="0" distL="114300" distR="114300" simplePos="0" relativeHeight="251496960" behindDoc="0" locked="0" layoutInCell="1" allowOverlap="1" wp14:anchorId="50344FDB" wp14:editId="4C261185">
            <wp:simplePos x="0" y="0"/>
            <wp:positionH relativeFrom="column">
              <wp:posOffset>-785495</wp:posOffset>
            </wp:positionH>
            <wp:positionV relativeFrom="paragraph">
              <wp:posOffset>284480</wp:posOffset>
            </wp:positionV>
            <wp:extent cx="2392325" cy="857250"/>
            <wp:effectExtent l="0" t="0" r="0" b="0"/>
            <wp:wrapNone/>
            <wp:docPr id="72041979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419791" name="Picture 1" descr="A screen shot of a computer code&#10;&#10;Description automatically generated"/>
                    <pic:cNvPicPr/>
                  </pic:nvPicPr>
                  <pic:blipFill>
                    <a:blip r:embed="rId243">
                      <a:extLst>
                        <a:ext uri="{28A0092B-C50C-407E-A947-70E740481C1C}">
                          <a14:useLocalDpi xmlns:a14="http://schemas.microsoft.com/office/drawing/2010/main" val="0"/>
                        </a:ext>
                      </a:extLst>
                    </a:blip>
                    <a:stretch>
                      <a:fillRect/>
                    </a:stretch>
                  </pic:blipFill>
                  <pic:spPr>
                    <a:xfrm>
                      <a:off x="0" y="0"/>
                      <a:ext cx="2392325" cy="857250"/>
                    </a:xfrm>
                    <a:prstGeom prst="rect">
                      <a:avLst/>
                    </a:prstGeom>
                  </pic:spPr>
                </pic:pic>
              </a:graphicData>
            </a:graphic>
            <wp14:sizeRelH relativeFrom="page">
              <wp14:pctWidth>0</wp14:pctWidth>
            </wp14:sizeRelH>
            <wp14:sizeRelV relativeFrom="page">
              <wp14:pctHeight>0</wp14:pctHeight>
            </wp14:sizeRelV>
          </wp:anchor>
        </w:drawing>
      </w:r>
    </w:p>
    <w:p w14:paraId="1B274AF9" w14:textId="1944D4AE" w:rsidR="006C6AFA" w:rsidRDefault="00000000" w:rsidP="00E810AD">
      <w:r>
        <w:rPr>
          <w:noProof/>
        </w:rPr>
        <w:pict w14:anchorId="31A061FD">
          <v:shape id="_x0000_s1079" type="#_x0000_t77" style="position:absolute;margin-left:126.8pt;margin-top:20.1pt;width:255.9pt;height:42.85pt;z-index:251908608" adj=",9630,7193,10800">
            <v:textbox>
              <w:txbxContent>
                <w:p w14:paraId="2043E5F0" w14:textId="6D8CF363" w:rsidR="009F7569" w:rsidRPr="009F7569" w:rsidRDefault="009F7569" w:rsidP="009F7569">
                  <w:pPr>
                    <w:rPr>
                      <w:lang w:val="en-GB"/>
                    </w:rPr>
                  </w:pPr>
                  <w:r>
                    <w:rPr>
                      <w:sz w:val="18"/>
                      <w:szCs w:val="18"/>
                      <w:lang w:val="en-GB"/>
                    </w:rPr>
                    <w:t xml:space="preserve">So after compile the employee table we have seen that </w:t>
                  </w:r>
                  <w:r w:rsidRPr="00E16AA0">
                    <w:rPr>
                      <w:b/>
                      <w:bCs/>
                      <w:sz w:val="18"/>
                      <w:szCs w:val="18"/>
                      <w:lang w:val="en-GB"/>
                    </w:rPr>
                    <w:t>ID</w:t>
                  </w:r>
                  <w:r>
                    <w:rPr>
                      <w:sz w:val="18"/>
                      <w:szCs w:val="18"/>
                      <w:lang w:val="en-GB"/>
                    </w:rPr>
                    <w:t xml:space="preserve">, </w:t>
                  </w:r>
                  <w:r w:rsidRPr="00E16AA0">
                    <w:rPr>
                      <w:b/>
                      <w:bCs/>
                      <w:sz w:val="18"/>
                      <w:szCs w:val="18"/>
                      <w:lang w:val="en-GB"/>
                    </w:rPr>
                    <w:t>ValidFrom</w:t>
                  </w:r>
                  <w:r>
                    <w:rPr>
                      <w:sz w:val="18"/>
                      <w:szCs w:val="18"/>
                      <w:lang w:val="en-GB"/>
                    </w:rPr>
                    <w:t xml:space="preserve">, </w:t>
                  </w:r>
                  <w:r w:rsidR="00E16AA0" w:rsidRPr="00E16AA0">
                    <w:rPr>
                      <w:b/>
                      <w:bCs/>
                      <w:sz w:val="18"/>
                      <w:szCs w:val="18"/>
                      <w:lang w:val="en-GB"/>
                    </w:rPr>
                    <w:t>validTo</w:t>
                  </w:r>
                  <w:r>
                    <w:rPr>
                      <w:sz w:val="18"/>
                      <w:szCs w:val="18"/>
                      <w:lang w:val="en-GB"/>
                    </w:rPr>
                    <w:t xml:space="preserve"> </w:t>
                  </w:r>
                  <w:r w:rsidR="00E16AA0">
                    <w:rPr>
                      <w:sz w:val="18"/>
                      <w:szCs w:val="18"/>
                      <w:lang w:val="en-GB"/>
                    </w:rPr>
                    <w:t xml:space="preserve"> field </w:t>
                  </w:r>
                  <w:r>
                    <w:rPr>
                      <w:sz w:val="18"/>
                      <w:szCs w:val="18"/>
                      <w:lang w:val="en-GB"/>
                    </w:rPr>
                    <w:t>c</w:t>
                  </w:r>
                  <w:r w:rsidR="00E16AA0">
                    <w:rPr>
                      <w:sz w:val="18"/>
                      <w:szCs w:val="18"/>
                      <w:lang w:val="en-GB"/>
                    </w:rPr>
                    <w:t>a</w:t>
                  </w:r>
                  <w:r>
                    <w:rPr>
                      <w:sz w:val="18"/>
                      <w:szCs w:val="18"/>
                      <w:lang w:val="en-GB"/>
                    </w:rPr>
                    <w:t>me from the standard aspect</w:t>
                  </w:r>
                </w:p>
              </w:txbxContent>
            </v:textbox>
          </v:shape>
        </w:pict>
      </w:r>
    </w:p>
    <w:p w14:paraId="2285F0BB" w14:textId="4B5BBBEA" w:rsidR="00E810AD" w:rsidRDefault="00E810AD" w:rsidP="00E810AD"/>
    <w:p w14:paraId="53C0BEB5" w14:textId="77777777" w:rsidR="00874E9D" w:rsidRDefault="00874E9D" w:rsidP="00874E9D">
      <w:pPr>
        <w:pStyle w:val="Heading1"/>
      </w:pPr>
    </w:p>
    <w:p w14:paraId="5F8E2046" w14:textId="6A3C2F4C" w:rsidR="00874E9D" w:rsidRDefault="00874E9D" w:rsidP="00874E9D">
      <w:pPr>
        <w:pStyle w:val="Heading1"/>
        <w:rPr>
          <w:rFonts w:asciiTheme="minorHAnsi" w:eastAsiaTheme="minorHAnsi" w:hAnsiTheme="minorHAnsi" w:cstheme="minorBidi"/>
          <w:color w:val="auto"/>
          <w:sz w:val="22"/>
          <w:szCs w:val="22"/>
        </w:rPr>
      </w:pPr>
      <w:r w:rsidRPr="006B4C9B">
        <w:rPr>
          <w:rFonts w:asciiTheme="minorHAnsi" w:eastAsiaTheme="minorHAnsi" w:hAnsiTheme="minorHAnsi" w:cstheme="minorBidi"/>
          <w:color w:val="auto"/>
          <w:sz w:val="22"/>
          <w:szCs w:val="22"/>
        </w:rPr>
        <w:t xml:space="preserve">So now I am adding the fields one by one in the employee table. So there is a field called </w:t>
      </w:r>
      <w:r w:rsidRPr="006C6AFA">
        <w:rPr>
          <w:rFonts w:asciiTheme="minorHAnsi" w:eastAsiaTheme="minorHAnsi" w:hAnsiTheme="minorHAnsi" w:cstheme="minorBidi"/>
          <w:b/>
          <w:bCs/>
          <w:color w:val="auto"/>
          <w:sz w:val="22"/>
          <w:szCs w:val="22"/>
        </w:rPr>
        <w:t>sex</w:t>
      </w:r>
      <w:r w:rsidRPr="006B4C9B">
        <w:rPr>
          <w:rFonts w:asciiTheme="minorHAnsi" w:eastAsiaTheme="minorHAnsi" w:hAnsiTheme="minorHAnsi" w:cstheme="minorBidi"/>
          <w:color w:val="auto"/>
          <w:sz w:val="22"/>
          <w:szCs w:val="22"/>
        </w:rPr>
        <w:t xml:space="preserve"> where I will define gender of employee. So I know that the value of </w:t>
      </w:r>
      <w:r w:rsidRPr="006C6AFA">
        <w:rPr>
          <w:rFonts w:asciiTheme="minorHAnsi" w:eastAsiaTheme="minorHAnsi" w:hAnsiTheme="minorHAnsi" w:cstheme="minorBidi"/>
          <w:b/>
          <w:bCs/>
          <w:color w:val="auto"/>
          <w:sz w:val="22"/>
          <w:szCs w:val="22"/>
        </w:rPr>
        <w:t>sex</w:t>
      </w:r>
      <w:r w:rsidRPr="006B4C9B">
        <w:rPr>
          <w:rFonts w:asciiTheme="minorHAnsi" w:eastAsiaTheme="minorHAnsi" w:hAnsiTheme="minorHAnsi" w:cstheme="minorBidi"/>
          <w:color w:val="auto"/>
          <w:sz w:val="22"/>
          <w:szCs w:val="22"/>
        </w:rPr>
        <w:t xml:space="preserve"> field is fixed constant value which can not </w:t>
      </w:r>
      <w:r w:rsidR="000C4276">
        <w:rPr>
          <w:rFonts w:asciiTheme="minorHAnsi" w:eastAsiaTheme="minorHAnsi" w:hAnsiTheme="minorHAnsi" w:cstheme="minorBidi"/>
          <w:color w:val="auto"/>
          <w:sz w:val="22"/>
          <w:szCs w:val="22"/>
        </w:rPr>
        <w:t xml:space="preserve">be </w:t>
      </w:r>
      <w:r w:rsidRPr="006B4C9B">
        <w:rPr>
          <w:rFonts w:asciiTheme="minorHAnsi" w:eastAsiaTheme="minorHAnsi" w:hAnsiTheme="minorHAnsi" w:cstheme="minorBidi"/>
          <w:color w:val="auto"/>
          <w:sz w:val="22"/>
          <w:szCs w:val="22"/>
        </w:rPr>
        <w:t xml:space="preserve">change. So in file called </w:t>
      </w:r>
      <w:r w:rsidRPr="006C6AFA">
        <w:rPr>
          <w:rFonts w:asciiTheme="minorHAnsi" w:eastAsiaTheme="minorHAnsi" w:hAnsiTheme="minorHAnsi" w:cstheme="minorBidi"/>
          <w:b/>
          <w:bCs/>
          <w:color w:val="auto"/>
          <w:sz w:val="22"/>
          <w:szCs w:val="22"/>
        </w:rPr>
        <w:t>common.cds</w:t>
      </w:r>
      <w:r w:rsidRPr="006B4C9B">
        <w:rPr>
          <w:rFonts w:asciiTheme="minorHAnsi" w:eastAsiaTheme="minorHAnsi" w:hAnsiTheme="minorHAnsi" w:cstheme="minorBidi"/>
          <w:color w:val="auto"/>
          <w:sz w:val="22"/>
          <w:szCs w:val="22"/>
        </w:rPr>
        <w:t xml:space="preserve"> I will define the gender as </w:t>
      </w:r>
      <w:r w:rsidR="0008622C" w:rsidRPr="006B4C9B">
        <w:rPr>
          <w:rFonts w:asciiTheme="minorHAnsi" w:eastAsiaTheme="minorHAnsi" w:hAnsiTheme="minorHAnsi" w:cstheme="minorBidi"/>
          <w:color w:val="auto"/>
          <w:sz w:val="22"/>
          <w:szCs w:val="22"/>
        </w:rPr>
        <w:t>Enum</w:t>
      </w:r>
      <w:r w:rsidR="0008622C">
        <w:rPr>
          <w:rFonts w:asciiTheme="minorHAnsi" w:eastAsiaTheme="minorHAnsi" w:hAnsiTheme="minorHAnsi" w:cstheme="minorBidi"/>
          <w:color w:val="auto"/>
          <w:sz w:val="22"/>
          <w:szCs w:val="22"/>
        </w:rPr>
        <w:t>.</w:t>
      </w:r>
    </w:p>
    <w:p w14:paraId="6D3D9C3A" w14:textId="77777777" w:rsidR="00874E9D" w:rsidRDefault="00874E9D" w:rsidP="00874E9D"/>
    <w:p w14:paraId="2D78DA81" w14:textId="77777777" w:rsidR="005800EF" w:rsidRDefault="005800EF" w:rsidP="00874E9D"/>
    <w:p w14:paraId="271D311C" w14:textId="0F006529" w:rsidR="001D2DAF" w:rsidRDefault="001D2DAF" w:rsidP="001D2DAF">
      <w:pPr>
        <w:pStyle w:val="Heading1"/>
      </w:pPr>
      <w:r>
        <w:lastRenderedPageBreak/>
        <w:t>What is enum ?</w:t>
      </w:r>
    </w:p>
    <w:p w14:paraId="37877412" w14:textId="38D3EB56" w:rsidR="001D2DAF" w:rsidRDefault="001D2DAF" w:rsidP="001D2DAF">
      <w:r w:rsidRPr="001D2DAF">
        <w:t>An enumeration (</w:t>
      </w:r>
      <w:r w:rsidR="00142C4A" w:rsidRPr="001D2DAF">
        <w:t>Enum</w:t>
      </w:r>
      <w:r w:rsidRPr="001D2DAF">
        <w:t xml:space="preserve"> for short) is a special data type which contains a set of predefined constants.</w:t>
      </w:r>
      <w:r w:rsidR="005B0DAE">
        <w:t xml:space="preserve"> (unchangeable variable). </w:t>
      </w:r>
      <w:r w:rsidRPr="001D2DAF">
        <w:t>To create an </w:t>
      </w:r>
      <w:r w:rsidR="00142C4A" w:rsidRPr="001D2DAF">
        <w:rPr>
          <w:rStyle w:val="HTMLCode"/>
          <w:rFonts w:asciiTheme="minorHAnsi" w:eastAsiaTheme="minorHAnsi" w:hAnsiTheme="minorHAnsi" w:cstheme="minorBidi"/>
          <w:sz w:val="22"/>
          <w:szCs w:val="22"/>
        </w:rPr>
        <w:t>Enum</w:t>
      </w:r>
      <w:r w:rsidRPr="001D2DAF">
        <w:t>, we use the </w:t>
      </w:r>
      <w:r w:rsidRPr="001D2DAF">
        <w:rPr>
          <w:rStyle w:val="HTMLCode"/>
          <w:rFonts w:asciiTheme="minorHAnsi" w:eastAsiaTheme="minorHAnsi" w:hAnsiTheme="minorHAnsi" w:cstheme="minorBidi"/>
          <w:b/>
          <w:bCs/>
          <w:sz w:val="22"/>
          <w:szCs w:val="22"/>
        </w:rPr>
        <w:t>enum</w:t>
      </w:r>
      <w:r w:rsidRPr="001D2DAF">
        <w:t> keyword</w:t>
      </w:r>
      <w:r>
        <w:t>.</w:t>
      </w:r>
    </w:p>
    <w:p w14:paraId="76BF45C3" w14:textId="0FF62201" w:rsidR="00EE23ED" w:rsidRDefault="00EE23ED" w:rsidP="001D2DAF">
      <w:r w:rsidRPr="00EE23ED">
        <w:rPr>
          <w:noProof/>
        </w:rPr>
        <w:drawing>
          <wp:anchor distT="0" distB="0" distL="114300" distR="114300" simplePos="0" relativeHeight="251460096" behindDoc="0" locked="0" layoutInCell="1" allowOverlap="1" wp14:anchorId="4F61D612" wp14:editId="3DE7C06A">
            <wp:simplePos x="0" y="0"/>
            <wp:positionH relativeFrom="column">
              <wp:posOffset>-850900</wp:posOffset>
            </wp:positionH>
            <wp:positionV relativeFrom="paragraph">
              <wp:posOffset>242571</wp:posOffset>
            </wp:positionV>
            <wp:extent cx="1542882" cy="1257300"/>
            <wp:effectExtent l="0" t="0" r="0" b="0"/>
            <wp:wrapNone/>
            <wp:docPr id="9257738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77385" name="Picture 1" descr="A screen shot of a computer&#10;&#10;Description automatically generated"/>
                    <pic:cNvPicPr/>
                  </pic:nvPicPr>
                  <pic:blipFill>
                    <a:blip r:embed="rId244" cstate="print">
                      <a:extLst>
                        <a:ext uri="{28A0092B-C50C-407E-A947-70E740481C1C}">
                          <a14:useLocalDpi xmlns:a14="http://schemas.microsoft.com/office/drawing/2010/main" val="0"/>
                        </a:ext>
                      </a:extLst>
                    </a:blip>
                    <a:stretch>
                      <a:fillRect/>
                    </a:stretch>
                  </pic:blipFill>
                  <pic:spPr>
                    <a:xfrm>
                      <a:off x="0" y="0"/>
                      <a:ext cx="1547072" cy="1260715"/>
                    </a:xfrm>
                    <a:prstGeom prst="rect">
                      <a:avLst/>
                    </a:prstGeom>
                  </pic:spPr>
                </pic:pic>
              </a:graphicData>
            </a:graphic>
            <wp14:sizeRelH relativeFrom="page">
              <wp14:pctWidth>0</wp14:pctWidth>
            </wp14:sizeRelH>
            <wp14:sizeRelV relativeFrom="page">
              <wp14:pctHeight>0</wp14:pctHeight>
            </wp14:sizeRelV>
          </wp:anchor>
        </w:drawing>
      </w:r>
    </w:p>
    <w:p w14:paraId="48BB7EE8" w14:textId="1F6FDE5D" w:rsidR="004F1093" w:rsidRDefault="00EE23ED" w:rsidP="004F1093">
      <w:pPr>
        <w:tabs>
          <w:tab w:val="left" w:pos="1600"/>
        </w:tabs>
        <w:ind w:left="1440"/>
      </w:pPr>
      <w:r>
        <w:t xml:space="preserve">So this is my custom </w:t>
      </w:r>
      <w:r w:rsidR="00721F04">
        <w:rPr>
          <w:b/>
          <w:bCs/>
        </w:rPr>
        <w:t>G</w:t>
      </w:r>
      <w:r>
        <w:rPr>
          <w:b/>
          <w:bCs/>
        </w:rPr>
        <w:t>ender</w:t>
      </w:r>
      <w:r w:rsidR="00972898">
        <w:t xml:space="preserve"> </w:t>
      </w:r>
      <w:r>
        <w:t xml:space="preserve">I will define it as </w:t>
      </w:r>
      <w:r w:rsidR="00972898">
        <w:t>Enum</w:t>
      </w:r>
      <w:r>
        <w:t xml:space="preserve"> as </w:t>
      </w:r>
      <w:r w:rsidR="00972898">
        <w:t>in the gender there are fixed values as you can see [</w:t>
      </w:r>
      <w:r w:rsidR="00972898">
        <w:rPr>
          <w:b/>
          <w:bCs/>
        </w:rPr>
        <w:t>M,F,N,D,S</w:t>
      </w:r>
      <w:r w:rsidR="00972898">
        <w:t>]</w:t>
      </w:r>
      <w:r>
        <w:t xml:space="preserve"> constants. That’s means the value are not required to change.</w:t>
      </w:r>
      <w:r w:rsidR="004F1093">
        <w:t xml:space="preserve"> </w:t>
      </w:r>
    </w:p>
    <w:p w14:paraId="57F45BE2" w14:textId="4B4427F9" w:rsidR="00737D00" w:rsidRDefault="00B9606F" w:rsidP="00737D00">
      <w:pPr>
        <w:tabs>
          <w:tab w:val="left" w:pos="1600"/>
        </w:tabs>
      </w:pPr>
      <w:r>
        <w:tab/>
      </w:r>
    </w:p>
    <w:p w14:paraId="48F2D3F8" w14:textId="77777777" w:rsidR="00737D00" w:rsidRDefault="00737D00" w:rsidP="00737D00">
      <w:pPr>
        <w:tabs>
          <w:tab w:val="left" w:pos="1600"/>
        </w:tabs>
      </w:pPr>
    </w:p>
    <w:p w14:paraId="0271478C" w14:textId="77777777" w:rsidR="00972898" w:rsidRDefault="00972898" w:rsidP="00737D00">
      <w:pPr>
        <w:tabs>
          <w:tab w:val="left" w:pos="1600"/>
        </w:tabs>
      </w:pPr>
    </w:p>
    <w:p w14:paraId="0641231E" w14:textId="387256F1" w:rsidR="00AC0DAD" w:rsidRDefault="00AC0DAD" w:rsidP="00737D00">
      <w:pPr>
        <w:tabs>
          <w:tab w:val="left" w:pos="1600"/>
        </w:tabs>
      </w:pPr>
      <w:r>
        <w:t xml:space="preserve">So in the </w:t>
      </w:r>
      <w:r>
        <w:rPr>
          <w:b/>
          <w:bCs/>
        </w:rPr>
        <w:t xml:space="preserve">datamodel.cds </w:t>
      </w:r>
      <w:r>
        <w:t xml:space="preserve">file in the employee table in the </w:t>
      </w:r>
      <w:r>
        <w:rPr>
          <w:b/>
          <w:bCs/>
        </w:rPr>
        <w:t xml:space="preserve">sex </w:t>
      </w:r>
      <w:r>
        <w:t>field I will use this custom</w:t>
      </w:r>
      <w:r w:rsidR="00721F04">
        <w:t xml:space="preserve"> field</w:t>
      </w:r>
      <w:r>
        <w:t xml:space="preserve"> </w:t>
      </w:r>
      <w:r w:rsidR="00721F04">
        <w:t>G</w:t>
      </w:r>
      <w:r w:rsidR="00972898">
        <w:t>ender</w:t>
      </w:r>
      <w:r>
        <w:t>, first I will import th</w:t>
      </w:r>
      <w:r w:rsidR="00972898">
        <w:t>is</w:t>
      </w:r>
      <w:r>
        <w:t>.</w:t>
      </w:r>
      <w:r w:rsidR="00721F04">
        <w:t xml:space="preserve"> And then we will use.</w:t>
      </w:r>
    </w:p>
    <w:p w14:paraId="7E3A0ED1" w14:textId="29D21F3B" w:rsidR="00AC48A5" w:rsidRPr="00AC0DAD" w:rsidRDefault="00966DAA" w:rsidP="00737D00">
      <w:pPr>
        <w:tabs>
          <w:tab w:val="left" w:pos="1600"/>
        </w:tabs>
      </w:pPr>
      <w:r w:rsidRPr="00361D18">
        <w:rPr>
          <w:noProof/>
        </w:rPr>
        <w:drawing>
          <wp:anchor distT="0" distB="0" distL="114300" distR="114300" simplePos="0" relativeHeight="251859456" behindDoc="0" locked="0" layoutInCell="1" allowOverlap="1" wp14:anchorId="7D04D673" wp14:editId="4A532194">
            <wp:simplePos x="0" y="0"/>
            <wp:positionH relativeFrom="margin">
              <wp:posOffset>1</wp:posOffset>
            </wp:positionH>
            <wp:positionV relativeFrom="paragraph">
              <wp:posOffset>1905</wp:posOffset>
            </wp:positionV>
            <wp:extent cx="4218214" cy="926735"/>
            <wp:effectExtent l="0" t="0" r="0" b="0"/>
            <wp:wrapNone/>
            <wp:docPr id="15014877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487781" name="Picture 1" descr="A screenshot of a computer&#10;&#10;Description automatically generated"/>
                    <pic:cNvPicPr/>
                  </pic:nvPicPr>
                  <pic:blipFill>
                    <a:blip r:embed="rId245">
                      <a:extLst>
                        <a:ext uri="{28A0092B-C50C-407E-A947-70E740481C1C}">
                          <a14:useLocalDpi xmlns:a14="http://schemas.microsoft.com/office/drawing/2010/main" val="0"/>
                        </a:ext>
                      </a:extLst>
                    </a:blip>
                    <a:stretch>
                      <a:fillRect/>
                    </a:stretch>
                  </pic:blipFill>
                  <pic:spPr>
                    <a:xfrm>
                      <a:off x="0" y="0"/>
                      <a:ext cx="4262324" cy="936426"/>
                    </a:xfrm>
                    <a:prstGeom prst="rect">
                      <a:avLst/>
                    </a:prstGeom>
                  </pic:spPr>
                </pic:pic>
              </a:graphicData>
            </a:graphic>
            <wp14:sizeRelH relativeFrom="page">
              <wp14:pctWidth>0</wp14:pctWidth>
            </wp14:sizeRelH>
            <wp14:sizeRelV relativeFrom="page">
              <wp14:pctHeight>0</wp14:pctHeight>
            </wp14:sizeRelV>
          </wp:anchor>
        </w:drawing>
      </w:r>
    </w:p>
    <w:p w14:paraId="60A156FD" w14:textId="132E4986" w:rsidR="00737D00" w:rsidRDefault="00AC48A5" w:rsidP="00AC48A5">
      <w:pPr>
        <w:tabs>
          <w:tab w:val="left" w:pos="4040"/>
        </w:tabs>
      </w:pPr>
      <w:r>
        <w:tab/>
      </w:r>
      <w:r w:rsidR="0027219D">
        <w:t xml:space="preserve">  </w:t>
      </w:r>
    </w:p>
    <w:p w14:paraId="509041F0" w14:textId="3DA1EF7A" w:rsidR="0027219D" w:rsidRPr="0027219D" w:rsidRDefault="0027219D" w:rsidP="0027219D"/>
    <w:p w14:paraId="270F1350" w14:textId="77777777" w:rsidR="0027219D" w:rsidRDefault="0027219D" w:rsidP="0027219D">
      <w:pPr>
        <w:tabs>
          <w:tab w:val="left" w:pos="1700"/>
        </w:tabs>
      </w:pPr>
    </w:p>
    <w:p w14:paraId="5158E94A" w14:textId="75C455E7" w:rsidR="006D4FFF" w:rsidRDefault="0027219D" w:rsidP="0027219D">
      <w:pPr>
        <w:tabs>
          <w:tab w:val="left" w:pos="1700"/>
        </w:tabs>
        <w:rPr>
          <w:b/>
          <w:bCs/>
        </w:rPr>
      </w:pPr>
      <w:r>
        <w:rPr>
          <w:b/>
          <w:bCs/>
        </w:rPr>
        <w:t xml:space="preserve">What is the regular expression to </w:t>
      </w:r>
      <w:r w:rsidR="00A542B4">
        <w:rPr>
          <w:b/>
          <w:bCs/>
        </w:rPr>
        <w:t>maintain the format</w:t>
      </w:r>
      <w:r>
        <w:rPr>
          <w:b/>
          <w:bCs/>
        </w:rPr>
        <w:t xml:space="preserve"> phone number</w:t>
      </w:r>
      <w:r w:rsidR="00567C39">
        <w:rPr>
          <w:b/>
          <w:bCs/>
        </w:rPr>
        <w:t xml:space="preserve"> &amp; mail</w:t>
      </w:r>
      <w:r>
        <w:rPr>
          <w:b/>
          <w:bCs/>
        </w:rPr>
        <w:t xml:space="preserve"> :</w:t>
      </w:r>
      <w:r w:rsidR="006D4FFF">
        <w:rPr>
          <w:b/>
          <w:bCs/>
        </w:rPr>
        <w:t xml:space="preserve"> </w:t>
      </w:r>
    </w:p>
    <w:p w14:paraId="17584C53" w14:textId="49BEF812" w:rsidR="0027219D" w:rsidRDefault="00567C39" w:rsidP="0027219D">
      <w:pPr>
        <w:tabs>
          <w:tab w:val="left" w:pos="1700"/>
        </w:tabs>
      </w:pPr>
      <w:r>
        <w:rPr>
          <w:b/>
          <w:bCs/>
        </w:rPr>
        <w:t xml:space="preserve">Phone : </w:t>
      </w:r>
      <w:r w:rsidR="006D4FFF" w:rsidRPr="006D4FFF">
        <w:t>'((?:\+|00)[17](?: |\-)?|(1 -)?|(?:\+|00)[1-9]\d{0,2}(?: |\-)?|(?:\+|00)1\-\d{3}(?: |\-)?)?(0\d|\([0-9]{3}\)|[1-9]{0,3})(?:((?: |\-)[0-9]{2}){4}|((?:[0-9]{2}){4})|((?: |\-)[0-9]{3}(?: |\-)[ |\-)[0-9]{4})\([0-9]{7}))'</w:t>
      </w:r>
    </w:p>
    <w:p w14:paraId="5F7AB3DF" w14:textId="5A5FB745" w:rsidR="00567C39" w:rsidRDefault="00567C39" w:rsidP="0027219D">
      <w:pPr>
        <w:tabs>
          <w:tab w:val="left" w:pos="1700"/>
        </w:tabs>
      </w:pPr>
      <w:r>
        <w:rPr>
          <w:b/>
          <w:bCs/>
        </w:rPr>
        <w:t xml:space="preserve">Mail : </w:t>
      </w:r>
      <w:r w:rsidRPr="00567C39">
        <w:t>^([a-zA-Z0-9_\-\.]+)@([a-zA-Z0-9_\-\.]+)\.([a-zA-Z]{2,5})$</w:t>
      </w:r>
    </w:p>
    <w:p w14:paraId="57E39670" w14:textId="0F1ABF3A" w:rsidR="006D4FFF" w:rsidRDefault="006A27F7" w:rsidP="0027219D">
      <w:pPr>
        <w:tabs>
          <w:tab w:val="left" w:pos="1700"/>
        </w:tabs>
      </w:pPr>
      <w:r w:rsidRPr="00E13B57">
        <w:rPr>
          <w:noProof/>
        </w:rPr>
        <w:drawing>
          <wp:anchor distT="0" distB="0" distL="114300" distR="114300" simplePos="0" relativeHeight="251723264" behindDoc="0" locked="0" layoutInCell="1" allowOverlap="1" wp14:anchorId="440B603E" wp14:editId="489890CE">
            <wp:simplePos x="0" y="0"/>
            <wp:positionH relativeFrom="margin">
              <wp:posOffset>-810985</wp:posOffset>
            </wp:positionH>
            <wp:positionV relativeFrom="paragraph">
              <wp:posOffset>141514</wp:posOffset>
            </wp:positionV>
            <wp:extent cx="3505200" cy="583294"/>
            <wp:effectExtent l="0" t="0" r="0" b="7620"/>
            <wp:wrapNone/>
            <wp:docPr id="17637966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796675" name="Picture 1" descr="A screenshot of a computer&#10;&#10;Description automatically generated"/>
                    <pic:cNvPicPr/>
                  </pic:nvPicPr>
                  <pic:blipFill>
                    <a:blip r:embed="rId246">
                      <a:extLst>
                        <a:ext uri="{28A0092B-C50C-407E-A947-70E740481C1C}">
                          <a14:useLocalDpi xmlns:a14="http://schemas.microsoft.com/office/drawing/2010/main" val="0"/>
                        </a:ext>
                      </a:extLst>
                    </a:blip>
                    <a:stretch>
                      <a:fillRect/>
                    </a:stretch>
                  </pic:blipFill>
                  <pic:spPr>
                    <a:xfrm>
                      <a:off x="0" y="0"/>
                      <a:ext cx="3505200" cy="583294"/>
                    </a:xfrm>
                    <a:prstGeom prst="rect">
                      <a:avLst/>
                    </a:prstGeom>
                  </pic:spPr>
                </pic:pic>
              </a:graphicData>
            </a:graphic>
            <wp14:sizeRelH relativeFrom="page">
              <wp14:pctWidth>0</wp14:pctWidth>
            </wp14:sizeRelH>
            <wp14:sizeRelV relativeFrom="page">
              <wp14:pctHeight>0</wp14:pctHeight>
            </wp14:sizeRelV>
          </wp:anchor>
        </w:drawing>
      </w:r>
    </w:p>
    <w:p w14:paraId="68DB7AD8" w14:textId="2A367D4E" w:rsidR="0090635F" w:rsidRPr="0090635F" w:rsidRDefault="0090635F" w:rsidP="0090635F"/>
    <w:p w14:paraId="63E4C1E0" w14:textId="0BA2D678" w:rsidR="0090635F" w:rsidRDefault="006A27F7" w:rsidP="0090635F">
      <w:r w:rsidRPr="00E13B57">
        <w:rPr>
          <w:noProof/>
        </w:rPr>
        <w:drawing>
          <wp:anchor distT="0" distB="0" distL="114300" distR="114300" simplePos="0" relativeHeight="251860480" behindDoc="0" locked="0" layoutInCell="1" allowOverlap="1" wp14:anchorId="388C877D" wp14:editId="723C1649">
            <wp:simplePos x="0" y="0"/>
            <wp:positionH relativeFrom="margin">
              <wp:posOffset>-821599</wp:posOffset>
            </wp:positionH>
            <wp:positionV relativeFrom="paragraph">
              <wp:posOffset>290195</wp:posOffset>
            </wp:positionV>
            <wp:extent cx="3265714" cy="505451"/>
            <wp:effectExtent l="0" t="0" r="0" b="0"/>
            <wp:wrapNone/>
            <wp:docPr id="112116432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164322" name="Picture 1" descr="A screen shot of a computer&#10;&#10;Description automatically generated"/>
                    <pic:cNvPicPr/>
                  </pic:nvPicPr>
                  <pic:blipFill>
                    <a:blip r:embed="rId247">
                      <a:extLst>
                        <a:ext uri="{28A0092B-C50C-407E-A947-70E740481C1C}">
                          <a14:useLocalDpi xmlns:a14="http://schemas.microsoft.com/office/drawing/2010/main" val="0"/>
                        </a:ext>
                      </a:extLst>
                    </a:blip>
                    <a:stretch>
                      <a:fillRect/>
                    </a:stretch>
                  </pic:blipFill>
                  <pic:spPr>
                    <a:xfrm>
                      <a:off x="0" y="0"/>
                      <a:ext cx="3265714" cy="505451"/>
                    </a:xfrm>
                    <a:prstGeom prst="rect">
                      <a:avLst/>
                    </a:prstGeom>
                  </pic:spPr>
                </pic:pic>
              </a:graphicData>
            </a:graphic>
            <wp14:sizeRelH relativeFrom="page">
              <wp14:pctWidth>0</wp14:pctWidth>
            </wp14:sizeRelH>
            <wp14:sizeRelV relativeFrom="page">
              <wp14:pctHeight>0</wp14:pctHeight>
            </wp14:sizeRelV>
          </wp:anchor>
        </w:drawing>
      </w:r>
    </w:p>
    <w:p w14:paraId="089BDC97" w14:textId="6698B69F" w:rsidR="0090635F" w:rsidRDefault="0090635F" w:rsidP="0090635F">
      <w:pPr>
        <w:tabs>
          <w:tab w:val="left" w:pos="2860"/>
        </w:tabs>
      </w:pPr>
      <w:r>
        <w:tab/>
      </w:r>
    </w:p>
    <w:p w14:paraId="7E1F4FDD" w14:textId="64125F85" w:rsidR="002A09B7" w:rsidRDefault="002A09B7" w:rsidP="002A09B7"/>
    <w:p w14:paraId="6587B966" w14:textId="2FE75366" w:rsidR="002A09B7" w:rsidRDefault="00BA6671" w:rsidP="002A09B7">
      <w:pPr>
        <w:tabs>
          <w:tab w:val="left" w:pos="1500"/>
        </w:tabs>
      </w:pPr>
      <w:r w:rsidRPr="00E13B57">
        <w:rPr>
          <w:noProof/>
        </w:rPr>
        <w:drawing>
          <wp:anchor distT="0" distB="0" distL="114300" distR="114300" simplePos="0" relativeHeight="251740672" behindDoc="0" locked="0" layoutInCell="1" allowOverlap="1" wp14:anchorId="13DE25A5" wp14:editId="387383D4">
            <wp:simplePos x="0" y="0"/>
            <wp:positionH relativeFrom="margin">
              <wp:posOffset>-800100</wp:posOffset>
            </wp:positionH>
            <wp:positionV relativeFrom="paragraph">
              <wp:posOffset>117022</wp:posOffset>
            </wp:positionV>
            <wp:extent cx="1545771" cy="972898"/>
            <wp:effectExtent l="0" t="0" r="0" b="0"/>
            <wp:wrapNone/>
            <wp:docPr id="901395086" name="Picture 1" descr="A computer screen shot of a number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395086" name="Picture 1" descr="A computer screen shot of a number of text&#10;&#10;Description automatically generated"/>
                    <pic:cNvPicPr/>
                  </pic:nvPicPr>
                  <pic:blipFill>
                    <a:blip r:embed="rId248">
                      <a:extLst>
                        <a:ext uri="{28A0092B-C50C-407E-A947-70E740481C1C}">
                          <a14:useLocalDpi xmlns:a14="http://schemas.microsoft.com/office/drawing/2010/main" val="0"/>
                        </a:ext>
                      </a:extLst>
                    </a:blip>
                    <a:stretch>
                      <a:fillRect/>
                    </a:stretch>
                  </pic:blipFill>
                  <pic:spPr>
                    <a:xfrm>
                      <a:off x="0" y="0"/>
                      <a:ext cx="1545771" cy="972898"/>
                    </a:xfrm>
                    <a:prstGeom prst="rect">
                      <a:avLst/>
                    </a:prstGeom>
                  </pic:spPr>
                </pic:pic>
              </a:graphicData>
            </a:graphic>
            <wp14:sizeRelH relativeFrom="page">
              <wp14:pctWidth>0</wp14:pctWidth>
            </wp14:sizeRelH>
            <wp14:sizeRelV relativeFrom="page">
              <wp14:pctHeight>0</wp14:pctHeight>
            </wp14:sizeRelV>
          </wp:anchor>
        </w:drawing>
      </w:r>
      <w:r w:rsidR="002A09B7">
        <w:tab/>
      </w:r>
    </w:p>
    <w:p w14:paraId="618D8139" w14:textId="5D3D226B" w:rsidR="002A09B7" w:rsidRDefault="002A09B7" w:rsidP="002A09B7">
      <w:pPr>
        <w:tabs>
          <w:tab w:val="left" w:pos="1500"/>
        </w:tabs>
        <w:ind w:left="1440"/>
      </w:pPr>
      <w:r>
        <w:t xml:space="preserve">So here I have created a </w:t>
      </w:r>
      <w:r w:rsidR="00E40081">
        <w:t>custom aspect</w:t>
      </w:r>
      <w:r>
        <w:t xml:space="preserve"> called </w:t>
      </w:r>
      <w:r>
        <w:rPr>
          <w:b/>
          <w:bCs/>
        </w:rPr>
        <w:t>Amount</w:t>
      </w:r>
      <w:r w:rsidR="00E40081">
        <w:rPr>
          <w:b/>
          <w:bCs/>
        </w:rPr>
        <w:t xml:space="preserve"> </w:t>
      </w:r>
      <w:r w:rsidR="00E40081">
        <w:t>in the common</w:t>
      </w:r>
      <w:r>
        <w:rPr>
          <w:b/>
          <w:bCs/>
        </w:rPr>
        <w:t>.</w:t>
      </w:r>
      <w:r w:rsidR="00E40081">
        <w:t>cds file.</w:t>
      </w:r>
      <w:r>
        <w:rPr>
          <w:b/>
          <w:bCs/>
        </w:rPr>
        <w:t xml:space="preserve"> </w:t>
      </w:r>
      <w:r>
        <w:t>So basically for reuse purpose I did  this.</w:t>
      </w:r>
      <w:r w:rsidR="001E102C">
        <w:t xml:space="preserve"> So whenever I need all this field in my table, I will not add all of the</w:t>
      </w:r>
      <w:r w:rsidR="00EE1F9D">
        <w:t>m</w:t>
      </w:r>
      <w:r w:rsidR="00AD2588">
        <w:t xml:space="preserve"> manually</w:t>
      </w:r>
      <w:r w:rsidR="001E102C">
        <w:t xml:space="preserve">, rather I will </w:t>
      </w:r>
      <w:r w:rsidR="00EE1F9D">
        <w:t>reuse my custom aspect</w:t>
      </w:r>
      <w:r w:rsidR="001E102C">
        <w:rPr>
          <w:b/>
          <w:bCs/>
        </w:rPr>
        <w:t>.</w:t>
      </w:r>
    </w:p>
    <w:p w14:paraId="78835618" w14:textId="664C9A7B" w:rsidR="004D73C7" w:rsidRDefault="004D73C7" w:rsidP="003B1FEF"/>
    <w:p w14:paraId="708698AB" w14:textId="4EF64FA8" w:rsidR="004D73C7" w:rsidRPr="009337A0" w:rsidRDefault="004D73C7" w:rsidP="004D73C7">
      <w:r w:rsidRPr="009337A0">
        <w:rPr>
          <w:noProof/>
        </w:rPr>
        <w:drawing>
          <wp:anchor distT="0" distB="0" distL="114300" distR="114300" simplePos="0" relativeHeight="251764224" behindDoc="0" locked="0" layoutInCell="1" allowOverlap="1" wp14:anchorId="515F9593" wp14:editId="39A097AC">
            <wp:simplePos x="0" y="0"/>
            <wp:positionH relativeFrom="margin">
              <wp:posOffset>3037114</wp:posOffset>
            </wp:positionH>
            <wp:positionV relativeFrom="paragraph">
              <wp:posOffset>424543</wp:posOffset>
            </wp:positionV>
            <wp:extent cx="2400290" cy="174171"/>
            <wp:effectExtent l="0" t="0" r="635" b="0"/>
            <wp:wrapNone/>
            <wp:docPr id="809047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047640" name=""/>
                    <pic:cNvPicPr/>
                  </pic:nvPicPr>
                  <pic:blipFill>
                    <a:blip r:embed="rId249">
                      <a:extLst>
                        <a:ext uri="{28A0092B-C50C-407E-A947-70E740481C1C}">
                          <a14:useLocalDpi xmlns:a14="http://schemas.microsoft.com/office/drawing/2010/main" val="0"/>
                        </a:ext>
                      </a:extLst>
                    </a:blip>
                    <a:stretch>
                      <a:fillRect/>
                    </a:stretch>
                  </pic:blipFill>
                  <pic:spPr>
                    <a:xfrm>
                      <a:off x="0" y="0"/>
                      <a:ext cx="2400290" cy="174171"/>
                    </a:xfrm>
                    <a:prstGeom prst="rect">
                      <a:avLst/>
                    </a:prstGeom>
                  </pic:spPr>
                </pic:pic>
              </a:graphicData>
            </a:graphic>
            <wp14:sizeRelH relativeFrom="page">
              <wp14:pctWidth>0</wp14:pctWidth>
            </wp14:sizeRelH>
            <wp14:sizeRelV relativeFrom="page">
              <wp14:pctHeight>0</wp14:pctHeight>
            </wp14:sizeRelV>
          </wp:anchor>
        </w:drawing>
      </w:r>
      <w:r w:rsidRPr="009337A0">
        <w:rPr>
          <w:noProof/>
        </w:rPr>
        <w:drawing>
          <wp:anchor distT="0" distB="0" distL="114300" distR="114300" simplePos="0" relativeHeight="251758080" behindDoc="0" locked="0" layoutInCell="1" allowOverlap="1" wp14:anchorId="7CB59478" wp14:editId="027F6DB8">
            <wp:simplePos x="0" y="0"/>
            <wp:positionH relativeFrom="margin">
              <wp:posOffset>3962400</wp:posOffset>
            </wp:positionH>
            <wp:positionV relativeFrom="paragraph">
              <wp:posOffset>5080</wp:posOffset>
            </wp:positionV>
            <wp:extent cx="2176780" cy="186690"/>
            <wp:effectExtent l="0" t="0" r="0" b="3810"/>
            <wp:wrapNone/>
            <wp:docPr id="1448100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100177" name=""/>
                    <pic:cNvPicPr/>
                  </pic:nvPicPr>
                  <pic:blipFill>
                    <a:blip r:embed="rId250">
                      <a:extLst>
                        <a:ext uri="{28A0092B-C50C-407E-A947-70E740481C1C}">
                          <a14:useLocalDpi xmlns:a14="http://schemas.microsoft.com/office/drawing/2010/main" val="0"/>
                        </a:ext>
                      </a:extLst>
                    </a:blip>
                    <a:stretch>
                      <a:fillRect/>
                    </a:stretch>
                  </pic:blipFill>
                  <pic:spPr>
                    <a:xfrm>
                      <a:off x="0" y="0"/>
                      <a:ext cx="2176780" cy="186690"/>
                    </a:xfrm>
                    <a:prstGeom prst="rect">
                      <a:avLst/>
                    </a:prstGeom>
                  </pic:spPr>
                </pic:pic>
              </a:graphicData>
            </a:graphic>
            <wp14:sizeRelH relativeFrom="page">
              <wp14:pctWidth>0</wp14:pctWidth>
            </wp14:sizeRelH>
            <wp14:sizeRelV relativeFrom="page">
              <wp14:pctHeight>0</wp14:pctHeight>
            </wp14:sizeRelV>
          </wp:anchor>
        </w:drawing>
      </w:r>
      <w:r>
        <w:t xml:space="preserve">To use the custom aspect first we need to import the custom aspect                                                          and after that we need to use the custom aspect in the table                                                                                syntax is : </w:t>
      </w:r>
      <w:r>
        <w:rPr>
          <w:b/>
          <w:bCs/>
        </w:rPr>
        <w:t xml:space="preserve">entity {entity name} : {aspects name} </w:t>
      </w:r>
    </w:p>
    <w:p w14:paraId="0CC56524" w14:textId="4758AC2D" w:rsidR="003B1FEF" w:rsidRDefault="00DB76A3" w:rsidP="003B1FEF">
      <w:r w:rsidRPr="006F14D3">
        <w:rPr>
          <w:noProof/>
        </w:rPr>
        <w:drawing>
          <wp:anchor distT="0" distB="0" distL="114300" distR="114300" simplePos="0" relativeHeight="251867648" behindDoc="0" locked="0" layoutInCell="1" allowOverlap="1" wp14:anchorId="2FD21DA1" wp14:editId="28A6B302">
            <wp:simplePos x="0" y="0"/>
            <wp:positionH relativeFrom="margin">
              <wp:posOffset>-342900</wp:posOffset>
            </wp:positionH>
            <wp:positionV relativeFrom="paragraph">
              <wp:posOffset>285115</wp:posOffset>
            </wp:positionV>
            <wp:extent cx="1809750" cy="357249"/>
            <wp:effectExtent l="190500" t="190500" r="190500" b="195580"/>
            <wp:wrapNone/>
            <wp:docPr id="520133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133954" name=""/>
                    <pic:cNvPicPr/>
                  </pic:nvPicPr>
                  <pic:blipFill>
                    <a:blip r:embed="rId251">
                      <a:extLst>
                        <a:ext uri="{28A0092B-C50C-407E-A947-70E740481C1C}">
                          <a14:useLocalDpi xmlns:a14="http://schemas.microsoft.com/office/drawing/2010/main" val="0"/>
                        </a:ext>
                      </a:extLst>
                    </a:blip>
                    <a:stretch>
                      <a:fillRect/>
                    </a:stretch>
                  </pic:blipFill>
                  <pic:spPr>
                    <a:xfrm>
                      <a:off x="0" y="0"/>
                      <a:ext cx="1809750" cy="357249"/>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000000">
        <w:rPr>
          <w:noProof/>
        </w:rPr>
        <w:pict w14:anchorId="31A061FD">
          <v:shape id="_x0000_s1080" type="#_x0000_t77" style="position:absolute;margin-left:129pt;margin-top:4.6pt;width:374.15pt;height:68.2pt;z-index:251909632;mso-position-horizontal-relative:text;mso-position-vertical-relative:text" adj=",10800,5092,10800">
            <v:textbox style="mso-next-textbox:#_x0000_s1080">
              <w:txbxContent>
                <w:p w14:paraId="52935825" w14:textId="7C2309E2" w:rsidR="003B0D9B" w:rsidRPr="009F7569" w:rsidRDefault="003B0D9B" w:rsidP="003B0D9B">
                  <w:pPr>
                    <w:rPr>
                      <w:lang w:val="en-GB"/>
                    </w:rPr>
                  </w:pPr>
                  <w:r>
                    <w:rPr>
                      <w:sz w:val="18"/>
                      <w:szCs w:val="18"/>
                      <w:lang w:val="en-GB"/>
                    </w:rPr>
                    <w:t>So in almost every table there will be a amount field and the amount which I will put should a certain format.</w:t>
                  </w:r>
                  <w:r w:rsidR="0079021F">
                    <w:rPr>
                      <w:sz w:val="18"/>
                      <w:szCs w:val="18"/>
                      <w:lang w:val="en-GB"/>
                    </w:rPr>
                    <w:t xml:space="preserve"> So that’s why in the common.cds file I created a</w:t>
                  </w:r>
                  <w:r w:rsidR="00175977">
                    <w:rPr>
                      <w:sz w:val="18"/>
                      <w:szCs w:val="18"/>
                      <w:lang w:val="en-GB"/>
                    </w:rPr>
                    <w:t xml:space="preserve"> reuseable field </w:t>
                  </w:r>
                  <w:r w:rsidR="00175977">
                    <w:rPr>
                      <w:b/>
                      <w:bCs/>
                      <w:sz w:val="18"/>
                      <w:szCs w:val="18"/>
                      <w:lang w:val="en-GB"/>
                    </w:rPr>
                    <w:t xml:space="preserve">AmountT </w:t>
                  </w:r>
                  <w:r w:rsidR="0079021F">
                    <w:rPr>
                      <w:sz w:val="18"/>
                      <w:szCs w:val="18"/>
                      <w:lang w:val="en-GB"/>
                    </w:rPr>
                    <w:t xml:space="preserve"> </w:t>
                  </w:r>
                  <w:r w:rsidR="00175977">
                    <w:rPr>
                      <w:sz w:val="18"/>
                      <w:szCs w:val="18"/>
                      <w:lang w:val="en-GB"/>
                    </w:rPr>
                    <w:t>so this format I will follow whenever I will use the amount.</w:t>
                  </w:r>
                  <w:r w:rsidR="003574B5">
                    <w:rPr>
                      <w:sz w:val="18"/>
                      <w:szCs w:val="18"/>
                      <w:lang w:val="en-GB"/>
                    </w:rPr>
                    <w:t xml:space="preserve"> Decimal(15,2)</w:t>
                  </w:r>
                </w:p>
              </w:txbxContent>
            </v:textbox>
          </v:shape>
        </w:pict>
      </w:r>
    </w:p>
    <w:p w14:paraId="56D10F24" w14:textId="4643AAD4" w:rsidR="003B1FEF" w:rsidRDefault="00136518" w:rsidP="002E3EB5">
      <w:pPr>
        <w:tabs>
          <w:tab w:val="left" w:pos="1270"/>
        </w:tabs>
        <w:ind w:left="1270"/>
      </w:pPr>
      <w:r w:rsidRPr="00A804F8">
        <w:rPr>
          <w:noProof/>
        </w:rPr>
        <w:lastRenderedPageBreak/>
        <w:drawing>
          <wp:anchor distT="0" distB="0" distL="114300" distR="114300" simplePos="0" relativeHeight="251868672" behindDoc="0" locked="0" layoutInCell="1" allowOverlap="1" wp14:anchorId="2CFD5864" wp14:editId="209637CF">
            <wp:simplePos x="0" y="0"/>
            <wp:positionH relativeFrom="margin">
              <wp:posOffset>-847407</wp:posOffset>
            </wp:positionH>
            <wp:positionV relativeFrom="paragraph">
              <wp:posOffset>-381000</wp:posOffset>
            </wp:positionV>
            <wp:extent cx="1961054" cy="2009775"/>
            <wp:effectExtent l="0" t="0" r="0" b="0"/>
            <wp:wrapNone/>
            <wp:docPr id="671276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276457" name=""/>
                    <pic:cNvPicPr/>
                  </pic:nvPicPr>
                  <pic:blipFill>
                    <a:blip r:embed="rId252" cstate="print">
                      <a:extLst>
                        <a:ext uri="{28A0092B-C50C-407E-A947-70E740481C1C}">
                          <a14:useLocalDpi xmlns:a14="http://schemas.microsoft.com/office/drawing/2010/main" val="0"/>
                        </a:ext>
                      </a:extLst>
                    </a:blip>
                    <a:stretch>
                      <a:fillRect/>
                    </a:stretch>
                  </pic:blipFill>
                  <pic:spPr>
                    <a:xfrm>
                      <a:off x="0" y="0"/>
                      <a:ext cx="1961054" cy="2009775"/>
                    </a:xfrm>
                    <a:prstGeom prst="rect">
                      <a:avLst/>
                    </a:prstGeom>
                  </pic:spPr>
                </pic:pic>
              </a:graphicData>
            </a:graphic>
            <wp14:sizeRelH relativeFrom="page">
              <wp14:pctWidth>0</wp14:pctWidth>
            </wp14:sizeRelH>
            <wp14:sizeRelV relativeFrom="page">
              <wp14:pctHeight>0</wp14:pctHeight>
            </wp14:sizeRelV>
          </wp:anchor>
        </w:drawing>
      </w:r>
      <w:r w:rsidR="003B1FEF">
        <w:tab/>
        <w:t xml:space="preserve">                 </w:t>
      </w:r>
    </w:p>
    <w:p w14:paraId="1E137305" w14:textId="245AE3B7" w:rsidR="006421F6" w:rsidRPr="006421F6" w:rsidRDefault="00E13018" w:rsidP="00FE44CC">
      <w:pPr>
        <w:tabs>
          <w:tab w:val="left" w:pos="1270"/>
        </w:tabs>
        <w:ind w:left="2160"/>
      </w:pPr>
      <w:r>
        <w:t>So this is my employee table with all standard aspect</w:t>
      </w:r>
      <w:r w:rsidR="00FE44CC">
        <w:t xml:space="preserve"> : </w:t>
      </w:r>
      <w:r w:rsidR="00A80D27">
        <w:rPr>
          <w:b/>
          <w:bCs/>
        </w:rPr>
        <w:t>cuid, temporal</w:t>
      </w:r>
      <w:r w:rsidR="00FE44CC">
        <w:t xml:space="preserve">                                                                                                                          </w:t>
      </w:r>
      <w:r>
        <w:t>and also the custom</w:t>
      </w:r>
      <w:r w:rsidR="00FE44CC">
        <w:t xml:space="preserve"> F</w:t>
      </w:r>
      <w:r w:rsidR="0025234A">
        <w:t>ields</w:t>
      </w:r>
      <w:r w:rsidR="008A5CA4">
        <w:t xml:space="preserve"> like</w:t>
      </w:r>
      <w:r w:rsidR="008A5CA4">
        <w:rPr>
          <w:b/>
          <w:bCs/>
        </w:rPr>
        <w:t>, AmountT</w:t>
      </w:r>
      <w:r w:rsidR="00A80D27">
        <w:t xml:space="preserve">, </w:t>
      </w:r>
      <w:r w:rsidR="00A80D27" w:rsidRPr="00A80D27">
        <w:rPr>
          <w:b/>
          <w:bCs/>
        </w:rPr>
        <w:t>Gender</w:t>
      </w:r>
      <w:r w:rsidR="00A80D27">
        <w:t xml:space="preserve">, </w:t>
      </w:r>
      <w:r w:rsidR="00A80D27" w:rsidRPr="00A80D27">
        <w:rPr>
          <w:b/>
          <w:bCs/>
        </w:rPr>
        <w:t>PhoneNumber</w:t>
      </w:r>
    </w:p>
    <w:p w14:paraId="37669C52" w14:textId="0E355167" w:rsidR="006421F6" w:rsidRDefault="006421F6" w:rsidP="006421F6"/>
    <w:p w14:paraId="5F4CADE9" w14:textId="77777777" w:rsidR="00FE44CC" w:rsidRDefault="00FE44CC" w:rsidP="006421F6"/>
    <w:p w14:paraId="705A7AC6" w14:textId="77777777" w:rsidR="00A80D27" w:rsidRPr="006421F6" w:rsidRDefault="00A80D27" w:rsidP="006421F6"/>
    <w:p w14:paraId="3A23472A" w14:textId="23BC23A3" w:rsidR="006421F6" w:rsidRDefault="006421F6" w:rsidP="006421F6"/>
    <w:p w14:paraId="721C86B3" w14:textId="3F41811D" w:rsidR="006421F6" w:rsidRDefault="0045460B" w:rsidP="006421F6">
      <w:pPr>
        <w:rPr>
          <w:b/>
          <w:bCs/>
        </w:rPr>
      </w:pPr>
      <w:r w:rsidRPr="0045460B">
        <w:t xml:space="preserve"> </w:t>
      </w:r>
      <w:r w:rsidR="006421F6">
        <w:t xml:space="preserve">I have added all the </w:t>
      </w:r>
      <w:r w:rsidR="00295823">
        <w:t>remaining tables also.</w:t>
      </w:r>
      <w:r w:rsidR="008B5F30">
        <w:t xml:space="preserve"> And after that I redeploy </w:t>
      </w:r>
      <w:r w:rsidR="008B5F30">
        <w:rPr>
          <w:b/>
          <w:bCs/>
        </w:rPr>
        <w:t xml:space="preserve">cds deploy --to sqlite:soumik.db          </w:t>
      </w:r>
    </w:p>
    <w:p w14:paraId="19B5A684" w14:textId="72C614A9" w:rsidR="001203D0" w:rsidRDefault="001203D0" w:rsidP="006421F6">
      <w:r w:rsidRPr="001203D0">
        <w:rPr>
          <w:noProof/>
        </w:rPr>
        <w:drawing>
          <wp:anchor distT="0" distB="0" distL="114300" distR="114300" simplePos="0" relativeHeight="251470336" behindDoc="0" locked="0" layoutInCell="1" allowOverlap="1" wp14:anchorId="12C9447A" wp14:editId="6061BCD6">
            <wp:simplePos x="0" y="0"/>
            <wp:positionH relativeFrom="column">
              <wp:posOffset>4140200</wp:posOffset>
            </wp:positionH>
            <wp:positionV relativeFrom="paragraph">
              <wp:posOffset>19685</wp:posOffset>
            </wp:positionV>
            <wp:extent cx="2022176" cy="425450"/>
            <wp:effectExtent l="0" t="0" r="0" b="0"/>
            <wp:wrapNone/>
            <wp:docPr id="109780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80011" name=""/>
                    <pic:cNvPicPr/>
                  </pic:nvPicPr>
                  <pic:blipFill>
                    <a:blip r:embed="rId253" cstate="print">
                      <a:extLst>
                        <a:ext uri="{28A0092B-C50C-407E-A947-70E740481C1C}">
                          <a14:useLocalDpi xmlns:a14="http://schemas.microsoft.com/office/drawing/2010/main" val="0"/>
                        </a:ext>
                      </a:extLst>
                    </a:blip>
                    <a:stretch>
                      <a:fillRect/>
                    </a:stretch>
                  </pic:blipFill>
                  <pic:spPr>
                    <a:xfrm>
                      <a:off x="0" y="0"/>
                      <a:ext cx="2022176" cy="425450"/>
                    </a:xfrm>
                    <a:prstGeom prst="rect">
                      <a:avLst/>
                    </a:prstGeom>
                  </pic:spPr>
                </pic:pic>
              </a:graphicData>
            </a:graphic>
            <wp14:sizeRelH relativeFrom="page">
              <wp14:pctWidth>0</wp14:pctWidth>
            </wp14:sizeRelH>
            <wp14:sizeRelV relativeFrom="page">
              <wp14:pctHeight>0</wp14:pctHeight>
            </wp14:sizeRelV>
          </wp:anchor>
        </w:drawing>
      </w:r>
      <w:r w:rsidRPr="001203D0">
        <w:t xml:space="preserve"> </w:t>
      </w:r>
      <w:r w:rsidRPr="001203D0">
        <w:rPr>
          <w:noProof/>
        </w:rPr>
        <w:drawing>
          <wp:anchor distT="0" distB="0" distL="114300" distR="114300" simplePos="0" relativeHeight="251462144" behindDoc="0" locked="0" layoutInCell="1" allowOverlap="1" wp14:anchorId="02987971" wp14:editId="65905BA7">
            <wp:simplePos x="0" y="0"/>
            <wp:positionH relativeFrom="column">
              <wp:posOffset>1193800</wp:posOffset>
            </wp:positionH>
            <wp:positionV relativeFrom="paragraph">
              <wp:posOffset>45085</wp:posOffset>
            </wp:positionV>
            <wp:extent cx="2790320" cy="209550"/>
            <wp:effectExtent l="0" t="0" r="0" b="0"/>
            <wp:wrapNone/>
            <wp:docPr id="906093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093231" name=""/>
                    <pic:cNvPicPr/>
                  </pic:nvPicPr>
                  <pic:blipFill>
                    <a:blip r:embed="rId254">
                      <a:extLst>
                        <a:ext uri="{28A0092B-C50C-407E-A947-70E740481C1C}">
                          <a14:useLocalDpi xmlns:a14="http://schemas.microsoft.com/office/drawing/2010/main" val="0"/>
                        </a:ext>
                      </a:extLst>
                    </a:blip>
                    <a:stretch>
                      <a:fillRect/>
                    </a:stretch>
                  </pic:blipFill>
                  <pic:spPr>
                    <a:xfrm>
                      <a:off x="0" y="0"/>
                      <a:ext cx="2790320" cy="209550"/>
                    </a:xfrm>
                    <a:prstGeom prst="rect">
                      <a:avLst/>
                    </a:prstGeom>
                  </pic:spPr>
                </pic:pic>
              </a:graphicData>
            </a:graphic>
            <wp14:sizeRelH relativeFrom="page">
              <wp14:pctWidth>0</wp14:pctWidth>
            </wp14:sizeRelH>
            <wp14:sizeRelV relativeFrom="page">
              <wp14:pctHeight>0</wp14:pctHeight>
            </wp14:sizeRelV>
          </wp:anchor>
        </w:drawing>
      </w:r>
      <w:r w:rsidR="0045460B">
        <w:tab/>
      </w:r>
    </w:p>
    <w:p w14:paraId="6B0CC9A6" w14:textId="5A9FACF4" w:rsidR="0045460B" w:rsidRDefault="0045460B" w:rsidP="006421F6"/>
    <w:p w14:paraId="7D299B52" w14:textId="6187A3A5" w:rsidR="00276E72" w:rsidRPr="00484AAB" w:rsidRDefault="00B15531" w:rsidP="00484AAB">
      <w:r w:rsidRPr="00B15531">
        <w:rPr>
          <w:b/>
          <w:bCs/>
          <w:color w:val="FF0000"/>
        </w:rPr>
        <w:t>[NR]</w:t>
      </w:r>
      <w:r>
        <w:t xml:space="preserve"> </w:t>
      </w:r>
      <w:r w:rsidR="0045460B">
        <w:t xml:space="preserve">So in the employee table </w:t>
      </w:r>
      <w:r w:rsidR="00484AAB">
        <w:rPr>
          <w:b/>
          <w:bCs/>
        </w:rPr>
        <w:t xml:space="preserve">currency </w:t>
      </w:r>
      <w:r w:rsidR="00484AAB">
        <w:t xml:space="preserve">attribute value we have given a Standard aspect </w:t>
      </w:r>
      <w:r w:rsidR="00484AAB">
        <w:rPr>
          <w:b/>
          <w:bCs/>
        </w:rPr>
        <w:t xml:space="preserve">Currency. </w:t>
      </w:r>
      <w:r w:rsidR="00484AAB">
        <w:t xml:space="preserve">So this Currency aspect is build a association with the </w:t>
      </w:r>
      <w:r w:rsidR="00484AAB" w:rsidRPr="00484AAB">
        <w:t>Currencies</w:t>
      </w:r>
      <w:r w:rsidR="00484AAB">
        <w:rPr>
          <w:b/>
          <w:bCs/>
        </w:rPr>
        <w:t xml:space="preserve"> </w:t>
      </w:r>
      <w:r w:rsidR="00484AAB">
        <w:t>entity, which Primary key is code.</w:t>
      </w:r>
      <w:r w:rsidR="001133B9">
        <w:t xml:space="preserve"> That’s why in the csv file</w:t>
      </w:r>
      <w:r w:rsidR="00E5180D">
        <w:t xml:space="preserve"> instead of </w:t>
      </w:r>
      <w:r w:rsidR="00E5180D" w:rsidRPr="001133B9">
        <w:rPr>
          <w:b/>
          <w:bCs/>
        </w:rPr>
        <w:t>currency</w:t>
      </w:r>
      <w:r w:rsidR="00E5180D">
        <w:t xml:space="preserve"> </w:t>
      </w:r>
      <w:r w:rsidR="001133B9">
        <w:t xml:space="preserve"> attribute name should be modified as </w:t>
      </w:r>
      <w:r w:rsidR="001133B9" w:rsidRPr="001133B9">
        <w:rPr>
          <w:b/>
          <w:bCs/>
        </w:rPr>
        <w:t>currency_code</w:t>
      </w:r>
      <w:r w:rsidR="001133B9">
        <w:rPr>
          <w:b/>
          <w:bCs/>
        </w:rPr>
        <w:t>.</w:t>
      </w:r>
    </w:p>
    <w:p w14:paraId="22A00359" w14:textId="39C39DF5" w:rsidR="00136518" w:rsidRDefault="00424DB5" w:rsidP="00424DB5">
      <w:r>
        <w:t xml:space="preserve">Now I will run the command </w:t>
      </w:r>
      <w:r w:rsidRPr="00A35D35">
        <w:rPr>
          <w:b/>
          <w:bCs/>
        </w:rPr>
        <w:t>cds add data</w:t>
      </w:r>
      <w:r>
        <w:t xml:space="preserve">, So it will create csv file. So first it created employee csv file, because we added employee entity. And also </w:t>
      </w:r>
      <w:r w:rsidR="001C2377">
        <w:t xml:space="preserve">additionally </w:t>
      </w:r>
      <w:r>
        <w:t xml:space="preserve">it created 2 csv file </w:t>
      </w:r>
      <w:r>
        <w:rPr>
          <w:b/>
          <w:bCs/>
        </w:rPr>
        <w:t>sap.common-Currencies.csv sap.common-Currencies.text</w:t>
      </w:r>
      <w:r w:rsidR="00AC42D8">
        <w:rPr>
          <w:b/>
          <w:bCs/>
        </w:rPr>
        <w:t>s</w:t>
      </w:r>
      <w:r>
        <w:rPr>
          <w:b/>
          <w:bCs/>
        </w:rPr>
        <w:t xml:space="preserve">.csv </w:t>
      </w:r>
      <w:r>
        <w:t>automatically, because we added the Currency standard aspect that’s why it created 2 csv file automatically</w:t>
      </w:r>
    </w:p>
    <w:p w14:paraId="62828D54" w14:textId="52B5C6FF" w:rsidR="00276E72" w:rsidRDefault="00276E72" w:rsidP="00276E72">
      <w:pPr>
        <w:pStyle w:val="Heading1"/>
      </w:pPr>
      <w:r>
        <w:t xml:space="preserve">Built an </w:t>
      </w:r>
      <w:r w:rsidR="00110273">
        <w:t>OData</w:t>
      </w:r>
      <w:r>
        <w:t xml:space="preserve"> Service.</w:t>
      </w:r>
    </w:p>
    <w:p w14:paraId="35EEA2B1" w14:textId="51219D3B" w:rsidR="00276E72" w:rsidRDefault="00276E72" w:rsidP="00276E72">
      <w:r>
        <w:t xml:space="preserve">So now inside the </w:t>
      </w:r>
      <w:r>
        <w:rPr>
          <w:b/>
          <w:bCs/>
        </w:rPr>
        <w:t xml:space="preserve">srv </w:t>
      </w:r>
      <w:r>
        <w:t xml:space="preserve">folder I will create a cds file name </w:t>
      </w:r>
      <w:r>
        <w:rPr>
          <w:b/>
          <w:bCs/>
        </w:rPr>
        <w:t>CatalogService.cds</w:t>
      </w:r>
      <w:r>
        <w:t xml:space="preserve"> </w:t>
      </w:r>
      <w:r w:rsidR="002A0498">
        <w:t xml:space="preserve"> So inside this file I will expose my </w:t>
      </w:r>
      <w:r w:rsidR="009214EE">
        <w:t>entities.</w:t>
      </w:r>
    </w:p>
    <w:p w14:paraId="03F2BF15" w14:textId="38DDF5D9" w:rsidR="00554B7D" w:rsidRDefault="00554B7D" w:rsidP="00554B7D">
      <w:pPr>
        <w:tabs>
          <w:tab w:val="left" w:pos="3760"/>
        </w:tabs>
      </w:pPr>
      <w:r>
        <w:rPr>
          <w:noProof/>
        </w:rPr>
        <w:drawing>
          <wp:anchor distT="0" distB="0" distL="114300" distR="114300" simplePos="0" relativeHeight="251483648" behindDoc="0" locked="0" layoutInCell="1" allowOverlap="1" wp14:anchorId="7F3D1599" wp14:editId="46D0B883">
            <wp:simplePos x="0" y="0"/>
            <wp:positionH relativeFrom="column">
              <wp:posOffset>-914400</wp:posOffset>
            </wp:positionH>
            <wp:positionV relativeFrom="paragraph">
              <wp:posOffset>346195</wp:posOffset>
            </wp:positionV>
            <wp:extent cx="3121912" cy="1485900"/>
            <wp:effectExtent l="0" t="0" r="0" b="0"/>
            <wp:wrapNone/>
            <wp:docPr id="1254337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337258" name=""/>
                    <pic:cNvPicPr/>
                  </pic:nvPicPr>
                  <pic:blipFill>
                    <a:blip r:embed="rId255" cstate="print">
                      <a:extLst>
                        <a:ext uri="{28A0092B-C50C-407E-A947-70E740481C1C}">
                          <a14:useLocalDpi xmlns:a14="http://schemas.microsoft.com/office/drawing/2010/main" val="0"/>
                        </a:ext>
                      </a:extLst>
                    </a:blip>
                    <a:stretch>
                      <a:fillRect/>
                    </a:stretch>
                  </pic:blipFill>
                  <pic:spPr>
                    <a:xfrm>
                      <a:off x="0" y="0"/>
                      <a:ext cx="3121912" cy="1485900"/>
                    </a:xfrm>
                    <a:prstGeom prst="rect">
                      <a:avLst/>
                    </a:prstGeom>
                  </pic:spPr>
                </pic:pic>
              </a:graphicData>
            </a:graphic>
            <wp14:sizeRelH relativeFrom="page">
              <wp14:pctWidth>0</wp14:pctWidth>
            </wp14:sizeRelH>
            <wp14:sizeRelV relativeFrom="page">
              <wp14:pctHeight>0</wp14:pctHeight>
            </wp14:sizeRelV>
          </wp:anchor>
        </w:drawing>
      </w:r>
      <w:r>
        <w:tab/>
      </w:r>
    </w:p>
    <w:p w14:paraId="05D37C71" w14:textId="5A4BABE5" w:rsidR="002E7043" w:rsidRDefault="00554B7D" w:rsidP="00554B7D">
      <w:pPr>
        <w:tabs>
          <w:tab w:val="left" w:pos="3760"/>
        </w:tabs>
        <w:ind w:left="3760"/>
      </w:pPr>
      <w:r>
        <w:t>So here first I have import my data model file, because   whatever data tables I have created that I am importing</w:t>
      </w:r>
      <w:r w:rsidR="00B17BA8">
        <w:t xml:space="preserve"> to create OData service.</w:t>
      </w:r>
      <w:r w:rsidR="002E7043">
        <w:t xml:space="preserve"> </w:t>
      </w:r>
    </w:p>
    <w:p w14:paraId="2BEED9CB" w14:textId="6061601D" w:rsidR="003762B5" w:rsidRDefault="00000000" w:rsidP="003762B5">
      <w:pPr>
        <w:tabs>
          <w:tab w:val="left" w:pos="3760"/>
        </w:tabs>
        <w:ind w:left="3760"/>
        <w:rPr>
          <w:b/>
          <w:bCs/>
        </w:rPr>
      </w:pPr>
      <w:r>
        <w:rPr>
          <w:noProof/>
        </w:rPr>
        <w:pict w14:anchorId="3FEEC301">
          <v:shape id="_x0000_s1069" type="#_x0000_t32" style="position:absolute;left:0;text-align:left;margin-left:89.05pt;margin-top:74.25pt;width:90.95pt;height:30.5pt;flip:x;z-index:251903488" o:connectortype="straight">
            <v:stroke endarrow="block"/>
          </v:shape>
        </w:pict>
      </w:r>
      <w:r w:rsidR="002E7043" w:rsidRPr="002E7043">
        <w:t xml:space="preserve">So </w:t>
      </w:r>
      <w:r w:rsidR="00554B7D" w:rsidRPr="002E7043">
        <w:t xml:space="preserve"> </w:t>
      </w:r>
      <w:r w:rsidR="002E7043" w:rsidRPr="002E7043">
        <w:t>now I will first expose the Master tables. So for that I</w:t>
      </w:r>
      <w:r w:rsidR="002E7043">
        <w:t xml:space="preserve"> will write the commands and also I am giving the new entity name which will show in the OData Service.</w:t>
      </w:r>
      <w:r w:rsidR="003762B5">
        <w:t xml:space="preserve"> After creation of all the Entity, Now I will run the command                </w:t>
      </w:r>
      <w:r w:rsidR="003762B5">
        <w:rPr>
          <w:b/>
          <w:bCs/>
        </w:rPr>
        <w:t>cds run</w:t>
      </w:r>
    </w:p>
    <w:p w14:paraId="35A7EFA6" w14:textId="3836EC78" w:rsidR="009D32F8" w:rsidRDefault="008E3981" w:rsidP="003762B5">
      <w:pPr>
        <w:tabs>
          <w:tab w:val="left" w:pos="3760"/>
        </w:tabs>
        <w:ind w:left="3760"/>
        <w:rPr>
          <w:b/>
          <w:bCs/>
        </w:rPr>
      </w:pPr>
      <w:r w:rsidRPr="003762B5">
        <w:rPr>
          <w:b/>
          <w:bCs/>
          <w:noProof/>
        </w:rPr>
        <w:drawing>
          <wp:anchor distT="0" distB="0" distL="114300" distR="114300" simplePos="0" relativeHeight="251784704" behindDoc="0" locked="0" layoutInCell="1" allowOverlap="1" wp14:anchorId="52D0D812" wp14:editId="33ABC999">
            <wp:simplePos x="0" y="0"/>
            <wp:positionH relativeFrom="column">
              <wp:posOffset>-804349</wp:posOffset>
            </wp:positionH>
            <wp:positionV relativeFrom="paragraph">
              <wp:posOffset>194603</wp:posOffset>
            </wp:positionV>
            <wp:extent cx="1909445" cy="2110105"/>
            <wp:effectExtent l="190500" t="190500" r="167005" b="175895"/>
            <wp:wrapNone/>
            <wp:docPr id="1488212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212938" name=""/>
                    <pic:cNvPicPr/>
                  </pic:nvPicPr>
                  <pic:blipFill>
                    <a:blip r:embed="rId256" cstate="print">
                      <a:extLst>
                        <a:ext uri="{28A0092B-C50C-407E-A947-70E740481C1C}">
                          <a14:useLocalDpi xmlns:a14="http://schemas.microsoft.com/office/drawing/2010/main" val="0"/>
                        </a:ext>
                      </a:extLst>
                    </a:blip>
                    <a:stretch>
                      <a:fillRect/>
                    </a:stretch>
                  </pic:blipFill>
                  <pic:spPr>
                    <a:xfrm>
                      <a:off x="0" y="0"/>
                      <a:ext cx="1909445" cy="211010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14:paraId="1F1FC3D4" w14:textId="7C52BA13" w:rsidR="0038425C" w:rsidRPr="00F82868" w:rsidRDefault="000E4454" w:rsidP="00F82868">
      <w:pPr>
        <w:tabs>
          <w:tab w:val="left" w:pos="3760"/>
        </w:tabs>
        <w:ind w:left="2160"/>
      </w:pPr>
      <w:r w:rsidRPr="000E4454">
        <w:rPr>
          <w:b/>
          <w:bCs/>
          <w:noProof/>
          <w:sz w:val="16"/>
          <w:szCs w:val="16"/>
        </w:rPr>
        <w:drawing>
          <wp:anchor distT="0" distB="0" distL="114300" distR="114300" simplePos="0" relativeHeight="251713024" behindDoc="0" locked="0" layoutInCell="1" allowOverlap="1" wp14:anchorId="4B557DE6" wp14:editId="4B5FC23F">
            <wp:simplePos x="0" y="0"/>
            <wp:positionH relativeFrom="column">
              <wp:posOffset>3671888</wp:posOffset>
            </wp:positionH>
            <wp:positionV relativeFrom="paragraph">
              <wp:posOffset>1006792</wp:posOffset>
            </wp:positionV>
            <wp:extent cx="1287236" cy="140081"/>
            <wp:effectExtent l="171450" t="190500" r="122555" b="165100"/>
            <wp:wrapNone/>
            <wp:docPr id="1787722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722253" name=""/>
                    <pic:cNvPicPr/>
                  </pic:nvPicPr>
                  <pic:blipFill>
                    <a:blip r:embed="rId257" cstate="print">
                      <a:extLst>
                        <a:ext uri="{28A0092B-C50C-407E-A947-70E740481C1C}">
                          <a14:useLocalDpi xmlns:a14="http://schemas.microsoft.com/office/drawing/2010/main" val="0"/>
                        </a:ext>
                      </a:extLst>
                    </a:blip>
                    <a:stretch>
                      <a:fillRect/>
                    </a:stretch>
                  </pic:blipFill>
                  <pic:spPr>
                    <a:xfrm>
                      <a:off x="0" y="0"/>
                      <a:ext cx="1287236" cy="140081"/>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Pr="00A877A8">
        <w:rPr>
          <w:noProof/>
        </w:rPr>
        <w:drawing>
          <wp:anchor distT="0" distB="0" distL="114300" distR="114300" simplePos="0" relativeHeight="251702784" behindDoc="0" locked="0" layoutInCell="1" allowOverlap="1" wp14:anchorId="1964C43C" wp14:editId="41FE9833">
            <wp:simplePos x="0" y="0"/>
            <wp:positionH relativeFrom="margin">
              <wp:posOffset>2266950</wp:posOffset>
            </wp:positionH>
            <wp:positionV relativeFrom="paragraph">
              <wp:posOffset>716280</wp:posOffset>
            </wp:positionV>
            <wp:extent cx="1356254" cy="209550"/>
            <wp:effectExtent l="190500" t="190500" r="149225" b="171450"/>
            <wp:wrapNone/>
            <wp:docPr id="1316289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289406" name=""/>
                    <pic:cNvPicPr/>
                  </pic:nvPicPr>
                  <pic:blipFill>
                    <a:blip r:embed="rId258">
                      <a:extLst>
                        <a:ext uri="{28A0092B-C50C-407E-A947-70E740481C1C}">
                          <a14:useLocalDpi xmlns:a14="http://schemas.microsoft.com/office/drawing/2010/main" val="0"/>
                        </a:ext>
                      </a:extLst>
                    </a:blip>
                    <a:stretch>
                      <a:fillRect/>
                    </a:stretch>
                  </pic:blipFill>
                  <pic:spPr>
                    <a:xfrm>
                      <a:off x="0" y="0"/>
                      <a:ext cx="1356254" cy="20955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F82868">
        <w:t xml:space="preserve">So now what are the entities I have exposed that all are showing in the OData service. And you noticed that while defining the Service I  have added a annotation </w:t>
      </w:r>
      <w:r w:rsidR="00F82868" w:rsidRPr="0038425C">
        <w:rPr>
          <w:b/>
          <w:bCs/>
        </w:rPr>
        <w:t>@(path:'/CatalogService')</w:t>
      </w:r>
      <w:r w:rsidR="00F82868">
        <w:rPr>
          <w:b/>
          <w:bCs/>
        </w:rPr>
        <w:t xml:space="preserve"> </w:t>
      </w:r>
      <w:r w:rsidR="00F82868">
        <w:t xml:space="preserve">basically the use of this piece of code is whatever we have written inside the </w:t>
      </w:r>
      <w:r w:rsidR="00F82868" w:rsidRPr="0038425C">
        <w:rPr>
          <w:b/>
          <w:bCs/>
        </w:rPr>
        <w:t>'</w:t>
      </w:r>
      <w:r w:rsidR="00F82868">
        <w:rPr>
          <w:b/>
          <w:bCs/>
        </w:rPr>
        <w:t xml:space="preserve"> </w:t>
      </w:r>
      <w:r w:rsidR="00F82868" w:rsidRPr="0038425C">
        <w:rPr>
          <w:b/>
          <w:bCs/>
        </w:rPr>
        <w:t>'</w:t>
      </w:r>
      <w:r w:rsidR="00F82868">
        <w:rPr>
          <w:b/>
          <w:bCs/>
        </w:rPr>
        <w:t xml:space="preserve"> </w:t>
      </w:r>
      <w:r w:rsidR="00F82868">
        <w:t>that will populate in the OData service.</w:t>
      </w:r>
    </w:p>
    <w:p w14:paraId="3945FB63" w14:textId="0D30452D" w:rsidR="000E4454" w:rsidRPr="000E4454" w:rsidRDefault="000E4454" w:rsidP="004C3E8C">
      <w:pPr>
        <w:tabs>
          <w:tab w:val="left" w:pos="3760"/>
        </w:tabs>
        <w:ind w:left="2160" w:hanging="720"/>
        <w:rPr>
          <w:sz w:val="16"/>
          <w:szCs w:val="16"/>
        </w:rPr>
      </w:pPr>
      <w:r>
        <w:t xml:space="preserve">               </w:t>
      </w:r>
      <w:r w:rsidRPr="000E4454">
        <w:rPr>
          <w:sz w:val="16"/>
          <w:szCs w:val="16"/>
        </w:rPr>
        <w:t xml:space="preserve">So if we did not use the annotation then it could show </w:t>
      </w:r>
      <w:r w:rsidRPr="000E4454">
        <w:rPr>
          <w:sz w:val="16"/>
          <w:szCs w:val="16"/>
        </w:rPr>
        <w:tab/>
      </w:r>
      <w:r w:rsidR="004C3E8C">
        <w:rPr>
          <w:sz w:val="16"/>
          <w:szCs w:val="16"/>
        </w:rPr>
        <w:tab/>
      </w:r>
      <w:r w:rsidR="004C3E8C">
        <w:rPr>
          <w:sz w:val="16"/>
          <w:szCs w:val="16"/>
        </w:rPr>
        <w:tab/>
        <w:t xml:space="preserve">                 . </w:t>
      </w:r>
      <w:r w:rsidR="004C3E8C" w:rsidRPr="000E4454">
        <w:rPr>
          <w:sz w:val="16"/>
          <w:szCs w:val="16"/>
        </w:rPr>
        <w:t xml:space="preserve">because after the </w:t>
      </w:r>
      <w:r w:rsidR="004C3E8C" w:rsidRPr="000E4454">
        <w:rPr>
          <w:b/>
          <w:bCs/>
          <w:sz w:val="16"/>
          <w:szCs w:val="16"/>
        </w:rPr>
        <w:t xml:space="preserve">Catalog </w:t>
      </w:r>
      <w:r w:rsidR="004C3E8C" w:rsidRPr="000E4454">
        <w:rPr>
          <w:sz w:val="16"/>
          <w:szCs w:val="16"/>
        </w:rPr>
        <w:t xml:space="preserve">when it see the new word </w:t>
      </w:r>
      <w:r w:rsidR="004C3E8C" w:rsidRPr="000E4454">
        <w:rPr>
          <w:b/>
          <w:bCs/>
          <w:sz w:val="16"/>
          <w:szCs w:val="16"/>
        </w:rPr>
        <w:t>Service</w:t>
      </w:r>
      <w:r w:rsidR="004C3E8C" w:rsidRPr="000E4454">
        <w:rPr>
          <w:sz w:val="16"/>
          <w:szCs w:val="16"/>
        </w:rPr>
        <w:t xml:space="preserve"> then It  </w:t>
      </w:r>
      <w:r w:rsidR="004C3E8C">
        <w:rPr>
          <w:sz w:val="16"/>
          <w:szCs w:val="16"/>
        </w:rPr>
        <w:t>ignore it.</w:t>
      </w:r>
    </w:p>
    <w:p w14:paraId="77E85155" w14:textId="4AEE60A0" w:rsidR="000E4454" w:rsidRPr="00F535A1" w:rsidRDefault="00F535A1" w:rsidP="003762B5">
      <w:pPr>
        <w:tabs>
          <w:tab w:val="left" w:pos="3760"/>
        </w:tabs>
        <w:ind w:left="1440"/>
        <w:rPr>
          <w:sz w:val="16"/>
          <w:szCs w:val="16"/>
        </w:rPr>
      </w:pPr>
      <w:r>
        <w:t xml:space="preserve">             </w:t>
      </w:r>
      <w:r>
        <w:rPr>
          <w:sz w:val="16"/>
          <w:szCs w:val="16"/>
        </w:rPr>
        <w:t xml:space="preserve">  So to keep the whole Name as it is we will define it in the annotations.</w:t>
      </w:r>
    </w:p>
    <w:p w14:paraId="4F393903" w14:textId="5551E55B" w:rsidR="0090572E" w:rsidRDefault="007F022D" w:rsidP="003762B5">
      <w:pPr>
        <w:tabs>
          <w:tab w:val="left" w:pos="3760"/>
        </w:tabs>
        <w:ind w:left="1440"/>
        <w:rPr>
          <w:noProof/>
        </w:rPr>
      </w:pPr>
      <w:r>
        <w:lastRenderedPageBreak/>
        <w:t xml:space="preserve">         </w:t>
      </w:r>
    </w:p>
    <w:p w14:paraId="5CE474E3" w14:textId="46F7C137" w:rsidR="00B5516D" w:rsidRDefault="00F41907" w:rsidP="00DC466F">
      <w:pPr>
        <w:tabs>
          <w:tab w:val="left" w:pos="3760"/>
        </w:tabs>
      </w:pPr>
      <w:r w:rsidRPr="003762B5">
        <w:rPr>
          <w:b/>
          <w:bCs/>
          <w:noProof/>
        </w:rPr>
        <w:drawing>
          <wp:anchor distT="0" distB="0" distL="114300" distR="114300" simplePos="0" relativeHeight="251799040" behindDoc="0" locked="0" layoutInCell="1" allowOverlap="1" wp14:anchorId="29E4E2D0" wp14:editId="3327D4E6">
            <wp:simplePos x="0" y="0"/>
            <wp:positionH relativeFrom="column">
              <wp:posOffset>-723900</wp:posOffset>
            </wp:positionH>
            <wp:positionV relativeFrom="paragraph">
              <wp:posOffset>-506926</wp:posOffset>
            </wp:positionV>
            <wp:extent cx="1556765" cy="1720362"/>
            <wp:effectExtent l="190500" t="190500" r="177165" b="165735"/>
            <wp:wrapNone/>
            <wp:docPr id="10968269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826916" name="Picture 1" descr="A screenshot of a computer&#10;&#10;Description automatically generated"/>
                    <pic:cNvPicPr/>
                  </pic:nvPicPr>
                  <pic:blipFill>
                    <a:blip r:embed="rId259" cstate="print">
                      <a:extLst>
                        <a:ext uri="{28A0092B-C50C-407E-A947-70E740481C1C}">
                          <a14:useLocalDpi xmlns:a14="http://schemas.microsoft.com/office/drawing/2010/main" val="0"/>
                        </a:ext>
                      </a:extLst>
                    </a:blip>
                    <a:stretch>
                      <a:fillRect/>
                    </a:stretch>
                  </pic:blipFill>
                  <pic:spPr>
                    <a:xfrm>
                      <a:off x="0" y="0"/>
                      <a:ext cx="1556765" cy="1720362"/>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B5516D">
        <w:t xml:space="preserve">                             So now if </w:t>
      </w:r>
      <w:r w:rsidR="00294BA2">
        <w:t>we</w:t>
      </w:r>
      <w:r w:rsidR="00B5516D">
        <w:t xml:space="preserve"> access the Entity it will not show the data, because the Entity which we</w:t>
      </w:r>
    </w:p>
    <w:p w14:paraId="7A10C5C1" w14:textId="0FF5BD92" w:rsidR="00B5516D" w:rsidRDefault="00B5516D" w:rsidP="00DC466F">
      <w:pPr>
        <w:tabs>
          <w:tab w:val="left" w:pos="3760"/>
        </w:tabs>
      </w:pPr>
      <w:r>
        <w:t xml:space="preserve">                             created It also creates the </w:t>
      </w:r>
      <w:r>
        <w:rPr>
          <w:b/>
          <w:bCs/>
        </w:rPr>
        <w:t xml:space="preserve">View </w:t>
      </w:r>
      <w:r>
        <w:t xml:space="preserve">in the database, since we did not deploy the code </w:t>
      </w:r>
    </w:p>
    <w:p w14:paraId="2489D59B" w14:textId="63499062" w:rsidR="00F41907" w:rsidRDefault="00B5516D" w:rsidP="00DC466F">
      <w:pPr>
        <w:tabs>
          <w:tab w:val="left" w:pos="3760"/>
        </w:tabs>
      </w:pPr>
      <w:r>
        <w:t xml:space="preserve">                             the View did not create, since view not created we will not be able to</w:t>
      </w:r>
      <w:r w:rsidR="00F41907">
        <w:t xml:space="preserve"> access the </w:t>
      </w:r>
    </w:p>
    <w:p w14:paraId="4FFE01F7" w14:textId="269579EF" w:rsidR="00515537" w:rsidRDefault="00F41907" w:rsidP="00DC466F">
      <w:pPr>
        <w:tabs>
          <w:tab w:val="left" w:pos="3760"/>
        </w:tabs>
        <w:rPr>
          <w:kern w:val="0"/>
          <w14:ligatures w14:val="none"/>
        </w:rPr>
      </w:pPr>
      <w:r>
        <w:t xml:space="preserve">                             </w:t>
      </w:r>
      <w:r w:rsidRPr="00FD44DD">
        <w:t>Entity</w:t>
      </w:r>
      <w:r>
        <w:t xml:space="preserve">, so for that reason we need to </w:t>
      </w:r>
      <w:r w:rsidR="00FD44DD">
        <w:t>redeploy</w:t>
      </w:r>
      <w:r>
        <w:t xml:space="preserve"> </w:t>
      </w:r>
      <w:r w:rsidR="00515537">
        <w:rPr>
          <w:b/>
          <w:bCs/>
          <w:kern w:val="0"/>
          <w14:ligatures w14:val="none"/>
        </w:rPr>
        <w:t>cds deploy --to sqlite:soumik.db</w:t>
      </w:r>
      <w:r w:rsidR="0091134C">
        <w:rPr>
          <w:b/>
          <w:bCs/>
          <w:kern w:val="0"/>
          <w14:ligatures w14:val="none"/>
        </w:rPr>
        <w:t xml:space="preserve"> </w:t>
      </w:r>
      <w:r w:rsidR="0091134C">
        <w:rPr>
          <w:kern w:val="0"/>
          <w14:ligatures w14:val="none"/>
        </w:rPr>
        <w:t>after</w:t>
      </w:r>
    </w:p>
    <w:p w14:paraId="1C9C89AA" w14:textId="08BA2930" w:rsidR="0091134C" w:rsidRPr="0091134C" w:rsidRDefault="0091134C" w:rsidP="00DC466F">
      <w:pPr>
        <w:tabs>
          <w:tab w:val="left" w:pos="3760"/>
        </w:tabs>
        <w:rPr>
          <w:kern w:val="0"/>
          <w14:ligatures w14:val="none"/>
        </w:rPr>
      </w:pPr>
      <w:r>
        <w:rPr>
          <w:kern w:val="0"/>
          <w14:ligatures w14:val="none"/>
        </w:rPr>
        <w:t xml:space="preserve">                             That we can able to access the data of the entity.</w:t>
      </w:r>
    </w:p>
    <w:p w14:paraId="758A981B" w14:textId="0C813C4F" w:rsidR="00515537" w:rsidRDefault="00570162" w:rsidP="00DC466F">
      <w:pPr>
        <w:tabs>
          <w:tab w:val="left" w:pos="3760"/>
        </w:tabs>
        <w:rPr>
          <w:b/>
          <w:bCs/>
        </w:rPr>
      </w:pPr>
      <w:r w:rsidRPr="00570162">
        <w:rPr>
          <w:noProof/>
        </w:rPr>
        <w:drawing>
          <wp:anchor distT="0" distB="0" distL="114300" distR="114300" simplePos="0" relativeHeight="251814400" behindDoc="0" locked="0" layoutInCell="1" allowOverlap="1" wp14:anchorId="1E5B0277" wp14:editId="5493FE61">
            <wp:simplePos x="0" y="0"/>
            <wp:positionH relativeFrom="column">
              <wp:posOffset>2294255</wp:posOffset>
            </wp:positionH>
            <wp:positionV relativeFrom="paragraph">
              <wp:posOffset>262890</wp:posOffset>
            </wp:positionV>
            <wp:extent cx="3112135" cy="1417955"/>
            <wp:effectExtent l="190500" t="190500" r="164465" b="163195"/>
            <wp:wrapNone/>
            <wp:docPr id="12640166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016667" name="Picture 1" descr="A screenshot of a computer&#10;&#10;Description automatically generated"/>
                    <pic:cNvPicPr/>
                  </pic:nvPicPr>
                  <pic:blipFill>
                    <a:blip r:embed="rId260">
                      <a:extLst>
                        <a:ext uri="{28A0092B-C50C-407E-A947-70E740481C1C}">
                          <a14:useLocalDpi xmlns:a14="http://schemas.microsoft.com/office/drawing/2010/main" val="0"/>
                        </a:ext>
                      </a:extLst>
                    </a:blip>
                    <a:stretch>
                      <a:fillRect/>
                    </a:stretch>
                  </pic:blipFill>
                  <pic:spPr>
                    <a:xfrm>
                      <a:off x="0" y="0"/>
                      <a:ext cx="3112135" cy="141795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E320E3" w:rsidRPr="00E320E3">
        <w:rPr>
          <w:b/>
          <w:bCs/>
          <w:noProof/>
        </w:rPr>
        <w:drawing>
          <wp:anchor distT="0" distB="0" distL="114300" distR="114300" simplePos="0" relativeHeight="251806208" behindDoc="0" locked="0" layoutInCell="1" allowOverlap="1" wp14:anchorId="730BC1D1" wp14:editId="41E84D21">
            <wp:simplePos x="0" y="0"/>
            <wp:positionH relativeFrom="column">
              <wp:posOffset>-767862</wp:posOffset>
            </wp:positionH>
            <wp:positionV relativeFrom="paragraph">
              <wp:posOffset>265626</wp:posOffset>
            </wp:positionV>
            <wp:extent cx="2932614" cy="1441939"/>
            <wp:effectExtent l="190500" t="190500" r="172720" b="177800"/>
            <wp:wrapNone/>
            <wp:docPr id="566965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965819" name=""/>
                    <pic:cNvPicPr/>
                  </pic:nvPicPr>
                  <pic:blipFill>
                    <a:blip r:embed="rId261">
                      <a:extLst>
                        <a:ext uri="{28A0092B-C50C-407E-A947-70E740481C1C}">
                          <a14:useLocalDpi xmlns:a14="http://schemas.microsoft.com/office/drawing/2010/main" val="0"/>
                        </a:ext>
                      </a:extLst>
                    </a:blip>
                    <a:stretch>
                      <a:fillRect/>
                    </a:stretch>
                  </pic:blipFill>
                  <pic:spPr>
                    <a:xfrm>
                      <a:off x="0" y="0"/>
                      <a:ext cx="2932614" cy="1441939"/>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E320E3">
        <w:t xml:space="preserve">So in this OData I can also do the operation </w:t>
      </w:r>
      <w:r w:rsidR="00E320E3">
        <w:rPr>
          <w:b/>
          <w:bCs/>
        </w:rPr>
        <w:t>top &amp; skip</w:t>
      </w:r>
    </w:p>
    <w:p w14:paraId="48BB8D25" w14:textId="2491E815" w:rsidR="00E320E3" w:rsidRDefault="00E320E3" w:rsidP="00DC466F">
      <w:pPr>
        <w:tabs>
          <w:tab w:val="left" w:pos="3760"/>
        </w:tabs>
        <w:rPr>
          <w:b/>
          <w:bCs/>
        </w:rPr>
      </w:pPr>
    </w:p>
    <w:p w14:paraId="437DAFE4" w14:textId="28234CB6" w:rsidR="00570162" w:rsidRPr="00570162" w:rsidRDefault="00570162" w:rsidP="00570162"/>
    <w:p w14:paraId="7627D1A3" w14:textId="78AD185F" w:rsidR="00570162" w:rsidRPr="00570162" w:rsidRDefault="00570162" w:rsidP="00570162"/>
    <w:p w14:paraId="1DD2BF73" w14:textId="0CD9EFB0" w:rsidR="00570162" w:rsidRPr="00570162" w:rsidRDefault="00570162" w:rsidP="00570162"/>
    <w:p w14:paraId="6883DDF0" w14:textId="564894BB" w:rsidR="00570162" w:rsidRPr="00570162" w:rsidRDefault="00570162" w:rsidP="00570162"/>
    <w:p w14:paraId="0C6C5793" w14:textId="2BD2F834" w:rsidR="00570162" w:rsidRDefault="00570162" w:rsidP="00570162">
      <w:pPr>
        <w:rPr>
          <w:b/>
          <w:bCs/>
        </w:rPr>
      </w:pPr>
    </w:p>
    <w:p w14:paraId="44576E8C" w14:textId="5ED8C41D" w:rsidR="00570162" w:rsidRDefault="00176782" w:rsidP="00570162">
      <w:pPr>
        <w:tabs>
          <w:tab w:val="left" w:pos="3332"/>
        </w:tabs>
      </w:pPr>
      <w:r>
        <w:t xml:space="preserve">The Standard aspect </w:t>
      </w:r>
      <w:r>
        <w:rPr>
          <w:b/>
          <w:bCs/>
        </w:rPr>
        <w:t xml:space="preserve">temporal </w:t>
      </w:r>
      <w:r>
        <w:t xml:space="preserve">has 2 attribute validForm &amp; validTo and it </w:t>
      </w:r>
      <w:r w:rsidR="00891E02">
        <w:t>expect</w:t>
      </w:r>
      <w:r>
        <w:t xml:space="preserve"> the date and date format should be </w:t>
      </w:r>
      <w:r>
        <w:rPr>
          <w:b/>
          <w:bCs/>
        </w:rPr>
        <w:t xml:space="preserve">YYYY-MM-DD, </w:t>
      </w:r>
      <w:r>
        <w:t>so in the csv file we should give this format otherwise it will throw an error.</w:t>
      </w:r>
    </w:p>
    <w:p w14:paraId="7A8E3058" w14:textId="77777777" w:rsidR="00FA6165" w:rsidRDefault="00FA6165" w:rsidP="00570162">
      <w:pPr>
        <w:tabs>
          <w:tab w:val="left" w:pos="3332"/>
        </w:tabs>
      </w:pPr>
    </w:p>
    <w:p w14:paraId="58D634CC" w14:textId="41D953BD" w:rsidR="00FA6165" w:rsidRDefault="00FA6165" w:rsidP="002A1843">
      <w:pPr>
        <w:pStyle w:val="Heading1"/>
      </w:pPr>
      <w:r>
        <w:t xml:space="preserve">So OData supports following common </w:t>
      </w:r>
      <w:r w:rsidR="001A6695">
        <w:t>operations:</w:t>
      </w:r>
      <w:r>
        <w:t xml:space="preserve"> </w:t>
      </w:r>
    </w:p>
    <w:p w14:paraId="577A3C48" w14:textId="207236D7" w:rsidR="00EF3EFF" w:rsidRDefault="00ED66C3" w:rsidP="00ED66C3">
      <w:pPr>
        <w:pStyle w:val="NoSpacing"/>
      </w:pPr>
      <w:r w:rsidRPr="00ED66C3">
        <w:rPr>
          <w:rStyle w:val="Strong"/>
        </w:rPr>
        <w:t>Filtering</w:t>
      </w:r>
      <w:r w:rsidRPr="00ED66C3">
        <w:t xml:space="preserve">: OData allows clients to filter data based on specific criteria using the </w:t>
      </w:r>
      <w:r w:rsidRPr="00ED66C3">
        <w:rPr>
          <w:rStyle w:val="HTMLCode"/>
          <w:rFonts w:asciiTheme="minorHAnsi" w:eastAsiaTheme="minorHAnsi" w:hAnsiTheme="minorHAnsi" w:cstheme="minorBidi"/>
          <w:b/>
          <w:bCs/>
          <w:sz w:val="22"/>
          <w:szCs w:val="22"/>
        </w:rPr>
        <w:t>$filter</w:t>
      </w:r>
      <w:r w:rsidRPr="00ED66C3">
        <w:t xml:space="preserve"> query option.</w:t>
      </w:r>
    </w:p>
    <w:p w14:paraId="6949916A" w14:textId="4B0BDC0F" w:rsidR="00ED66C3" w:rsidRDefault="00ED66C3" w:rsidP="00ED66C3">
      <w:pPr>
        <w:pStyle w:val="NoSpacing"/>
        <w:rPr>
          <w:b/>
          <w:bCs/>
        </w:rPr>
      </w:pPr>
      <w:r>
        <w:t xml:space="preserve">Example : </w:t>
      </w:r>
      <w:r w:rsidRPr="00ED66C3">
        <w:rPr>
          <w:b/>
          <w:bCs/>
        </w:rPr>
        <w:t>/EmployeeSet?$filter=bankName eq 'My Bank of San Francisco'</w:t>
      </w:r>
    </w:p>
    <w:p w14:paraId="7D6AAC0B" w14:textId="77777777" w:rsidR="00ED66C3" w:rsidRDefault="00ED66C3" w:rsidP="00ED66C3">
      <w:pPr>
        <w:pStyle w:val="NoSpacing"/>
        <w:rPr>
          <w:b/>
          <w:bCs/>
        </w:rPr>
      </w:pPr>
    </w:p>
    <w:p w14:paraId="41AF0297" w14:textId="147534A1" w:rsidR="00ED66C3" w:rsidRDefault="00ED66C3" w:rsidP="00ED66C3">
      <w:pPr>
        <w:rPr>
          <w:b/>
          <w:bCs/>
        </w:rPr>
      </w:pPr>
      <w:r w:rsidRPr="00ED66C3">
        <w:rPr>
          <w:b/>
          <w:bCs/>
        </w:rPr>
        <w:t>Sorting</w:t>
      </w:r>
      <w:r w:rsidRPr="00ED66C3">
        <w:t xml:space="preserve">: Sorting allows clients to retrieve data in a specified order using the </w:t>
      </w:r>
      <w:r w:rsidRPr="00ED66C3">
        <w:rPr>
          <w:b/>
          <w:bCs/>
        </w:rPr>
        <w:t>$orderby</w:t>
      </w:r>
      <w:r w:rsidRPr="00ED66C3">
        <w:t xml:space="preserve"> query option.</w:t>
      </w:r>
      <w:r>
        <w:t xml:space="preserve">             Example : </w:t>
      </w:r>
      <w:r w:rsidRPr="00ED66C3">
        <w:rPr>
          <w:b/>
          <w:bCs/>
        </w:rPr>
        <w:t>/EmployeeSet?$orderby=nameFirst asc</w:t>
      </w:r>
      <w:r>
        <w:rPr>
          <w:b/>
          <w:bCs/>
        </w:rPr>
        <w:t xml:space="preserve"> </w:t>
      </w:r>
      <w:r>
        <w:t xml:space="preserve">or </w:t>
      </w:r>
      <w:r w:rsidR="0021495F" w:rsidRPr="0021495F">
        <w:rPr>
          <w:b/>
          <w:bCs/>
        </w:rPr>
        <w:t>/EmployeeSet?$orderby=salaryAmount desc</w:t>
      </w:r>
    </w:p>
    <w:p w14:paraId="13520FC0" w14:textId="53235601" w:rsidR="0021495F" w:rsidRDefault="0021495F" w:rsidP="00ED66C3">
      <w:r w:rsidRPr="0021495F">
        <w:rPr>
          <w:b/>
          <w:bCs/>
        </w:rPr>
        <w:t>Selecting</w:t>
      </w:r>
      <w:r w:rsidRPr="0021495F">
        <w:t xml:space="preserve">: The </w:t>
      </w:r>
      <w:r w:rsidRPr="0021495F">
        <w:rPr>
          <w:b/>
          <w:bCs/>
        </w:rPr>
        <w:t>$select</w:t>
      </w:r>
      <w:r w:rsidRPr="0021495F">
        <w:t xml:space="preserve"> query option allows clients to specify which properties of an entity to include in the response.</w:t>
      </w:r>
      <w:r>
        <w:tab/>
      </w:r>
      <w:r>
        <w:tab/>
      </w:r>
      <w:r>
        <w:tab/>
      </w:r>
      <w:r>
        <w:tab/>
      </w:r>
      <w:r>
        <w:tab/>
      </w:r>
      <w:r>
        <w:tab/>
      </w:r>
      <w:r>
        <w:tab/>
      </w:r>
      <w:r>
        <w:tab/>
      </w:r>
      <w:r>
        <w:tab/>
      </w:r>
      <w:r>
        <w:tab/>
      </w:r>
      <w:r>
        <w:tab/>
        <w:t xml:space="preserve">           </w:t>
      </w:r>
      <w:r>
        <w:rPr>
          <w:b/>
          <w:bCs/>
        </w:rPr>
        <w:t xml:space="preserve">Example : </w:t>
      </w:r>
      <w:r w:rsidRPr="0021495F">
        <w:rPr>
          <w:b/>
          <w:bCs/>
        </w:rPr>
        <w:t>/EmployeeSet?$select=sex,language</w:t>
      </w:r>
      <w:r>
        <w:rPr>
          <w:b/>
          <w:bCs/>
        </w:rPr>
        <w:t xml:space="preserve"> </w:t>
      </w:r>
      <w:r>
        <w:t xml:space="preserve"> so in this example it will show only this 2 attribute.</w:t>
      </w:r>
    </w:p>
    <w:p w14:paraId="62D01EFB" w14:textId="5E63FCA5" w:rsidR="0069531D" w:rsidRDefault="0069531D" w:rsidP="00ED66C3">
      <w:pPr>
        <w:rPr>
          <w:b/>
          <w:bCs/>
        </w:rPr>
      </w:pPr>
      <w:r w:rsidRPr="0069531D">
        <w:rPr>
          <w:b/>
          <w:bCs/>
        </w:rPr>
        <w:t>Top</w:t>
      </w:r>
      <w:r w:rsidRPr="0069531D">
        <w:t xml:space="preserve">: The </w:t>
      </w:r>
      <w:r w:rsidRPr="0069531D">
        <w:rPr>
          <w:b/>
          <w:bCs/>
        </w:rPr>
        <w:t>$top</w:t>
      </w:r>
      <w:r w:rsidRPr="0069531D">
        <w:t xml:space="preserve"> query option allows clients to limit the number of items returned in the result set.</w:t>
      </w:r>
      <w:r>
        <w:tab/>
        <w:t xml:space="preserve">             Example : </w:t>
      </w:r>
      <w:r w:rsidRPr="0069531D">
        <w:rPr>
          <w:b/>
          <w:bCs/>
        </w:rPr>
        <w:t>/EmployeeSet?$top=5</w:t>
      </w:r>
    </w:p>
    <w:p w14:paraId="019F7A40" w14:textId="79DC7BF0" w:rsidR="0069531D" w:rsidRPr="00A16980" w:rsidRDefault="0069531D" w:rsidP="00ED66C3">
      <w:pPr>
        <w:rPr>
          <w:b/>
          <w:bCs/>
        </w:rPr>
      </w:pPr>
      <w:r w:rsidRPr="0069531D">
        <w:rPr>
          <w:b/>
          <w:bCs/>
        </w:rPr>
        <w:t>Skip</w:t>
      </w:r>
      <w:r w:rsidRPr="0069531D">
        <w:t xml:space="preserve">: The </w:t>
      </w:r>
      <w:r w:rsidRPr="0069531D">
        <w:rPr>
          <w:b/>
          <w:bCs/>
        </w:rPr>
        <w:t>$skip</w:t>
      </w:r>
      <w:r w:rsidRPr="0069531D">
        <w:t xml:space="preserve"> query option allows clients to skip a specified number of items in the result set.</w:t>
      </w:r>
      <w:r>
        <w:tab/>
        <w:t xml:space="preserve">              Example : </w:t>
      </w:r>
      <w:r w:rsidRPr="00A16980">
        <w:rPr>
          <w:b/>
          <w:bCs/>
        </w:rPr>
        <w:t>/EmployeeSet?$skip=1</w:t>
      </w:r>
    </w:p>
    <w:p w14:paraId="14F332CF" w14:textId="0A752966" w:rsidR="005651D2" w:rsidRDefault="007626D9" w:rsidP="005651D2">
      <w:pPr>
        <w:rPr>
          <w:rFonts w:ascii="Segoe UI" w:hAnsi="Segoe UI" w:cs="Segoe UI"/>
          <w:b/>
          <w:bCs/>
          <w:color w:val="0D0D0D"/>
          <w:shd w:val="clear" w:color="auto" w:fill="FFFFFF"/>
        </w:rPr>
      </w:pPr>
      <w:r w:rsidRPr="007626D9">
        <w:rPr>
          <w:b/>
          <w:bCs/>
        </w:rPr>
        <w:t>Top &amp; Skip</w:t>
      </w:r>
      <w:r>
        <w:rPr>
          <w:b/>
          <w:bCs/>
        </w:rPr>
        <w:t xml:space="preserve"> : </w:t>
      </w:r>
      <w:r w:rsidRPr="005651D2">
        <w:rPr>
          <w:b/>
          <w:bCs/>
        </w:rPr>
        <w:t>/EmployeeSet?$top=10&amp;$skip=20</w:t>
      </w:r>
      <w:r>
        <w:rPr>
          <w:b/>
          <w:bCs/>
        </w:rPr>
        <w:t xml:space="preserve"> </w:t>
      </w:r>
      <w:r>
        <w:t xml:space="preserve"> </w:t>
      </w:r>
      <w:r w:rsidRPr="007626D9">
        <w:t>$top=10 specifies that you want to retrieve the top 10 items. $skip=20 specifies that you want to skip the first 20 items.</w:t>
      </w:r>
      <w:r>
        <w:t xml:space="preserve"> </w:t>
      </w:r>
      <w:r>
        <w:rPr>
          <w:rFonts w:ascii="Segoe UI" w:hAnsi="Segoe UI" w:cs="Segoe UI"/>
          <w:color w:val="0D0D0D"/>
          <w:shd w:val="clear" w:color="auto" w:fill="FFFFFF"/>
        </w:rPr>
        <w:t xml:space="preserve">This query will return items 21 to 30 from the </w:t>
      </w:r>
      <w:r>
        <w:rPr>
          <w:rFonts w:ascii="Segoe UI" w:hAnsi="Segoe UI" w:cs="Segoe UI"/>
          <w:b/>
          <w:bCs/>
          <w:color w:val="0D0D0D"/>
          <w:shd w:val="clear" w:color="auto" w:fill="FFFFFF"/>
        </w:rPr>
        <w:t xml:space="preserve">EmployeeSet. </w:t>
      </w:r>
      <w:r w:rsidR="005651D2">
        <w:rPr>
          <w:rFonts w:ascii="Segoe UI" w:hAnsi="Segoe UI" w:cs="Segoe UI"/>
          <w:b/>
          <w:bCs/>
          <w:color w:val="0D0D0D"/>
          <w:shd w:val="clear" w:color="auto" w:fill="FFFFFF"/>
        </w:rPr>
        <w:tab/>
      </w:r>
      <w:r w:rsidR="005651D2">
        <w:rPr>
          <w:rFonts w:ascii="Segoe UI" w:hAnsi="Segoe UI" w:cs="Segoe UI"/>
          <w:b/>
          <w:bCs/>
          <w:color w:val="0D0D0D"/>
          <w:shd w:val="clear" w:color="auto" w:fill="FFFFFF"/>
        </w:rPr>
        <w:tab/>
      </w:r>
      <w:r w:rsidR="005651D2">
        <w:rPr>
          <w:rFonts w:ascii="Segoe UI" w:hAnsi="Segoe UI" w:cs="Segoe UI"/>
          <w:b/>
          <w:bCs/>
          <w:color w:val="0D0D0D"/>
          <w:shd w:val="clear" w:color="auto" w:fill="FFFFFF"/>
        </w:rPr>
        <w:tab/>
      </w:r>
      <w:r w:rsidR="005651D2">
        <w:rPr>
          <w:rFonts w:ascii="Segoe UI" w:hAnsi="Segoe UI" w:cs="Segoe UI"/>
          <w:b/>
          <w:bCs/>
          <w:color w:val="0D0D0D"/>
          <w:shd w:val="clear" w:color="auto" w:fill="FFFFFF"/>
        </w:rPr>
        <w:tab/>
        <w:t xml:space="preserve">                  </w:t>
      </w:r>
      <w:r w:rsidR="005651D2" w:rsidRPr="005651D2">
        <w:rPr>
          <w:b/>
          <w:bCs/>
        </w:rPr>
        <w:t>/EmployeeSet?$top=10&amp;$skip=</w:t>
      </w:r>
      <w:r w:rsidR="005651D2">
        <w:rPr>
          <w:b/>
          <w:bCs/>
        </w:rPr>
        <w:t>3</w:t>
      </w:r>
      <w:r w:rsidR="005651D2" w:rsidRPr="005651D2">
        <w:rPr>
          <w:b/>
          <w:bCs/>
        </w:rPr>
        <w:t>0</w:t>
      </w:r>
      <w:r w:rsidR="005651D2">
        <w:t xml:space="preserve"> </w:t>
      </w:r>
      <w:r w:rsidR="005651D2">
        <w:rPr>
          <w:rFonts w:ascii="Segoe UI" w:hAnsi="Segoe UI" w:cs="Segoe UI"/>
          <w:color w:val="0D0D0D"/>
          <w:shd w:val="clear" w:color="auto" w:fill="FFFFFF"/>
        </w:rPr>
        <w:t xml:space="preserve">This query will return items 31 to 40 from the </w:t>
      </w:r>
      <w:r w:rsidR="005651D2">
        <w:rPr>
          <w:rFonts w:ascii="Segoe UI" w:hAnsi="Segoe UI" w:cs="Segoe UI"/>
          <w:b/>
          <w:bCs/>
          <w:color w:val="0D0D0D"/>
          <w:shd w:val="clear" w:color="auto" w:fill="FFFFFF"/>
        </w:rPr>
        <w:t>EmployeeSet.</w:t>
      </w:r>
      <w:r w:rsidR="005651D2" w:rsidRPr="005651D2">
        <w:rPr>
          <w:b/>
          <w:bCs/>
        </w:rPr>
        <w:t xml:space="preserve"> /EmployeeSet?$top=10&amp;$skip=</w:t>
      </w:r>
      <w:r w:rsidR="005651D2">
        <w:rPr>
          <w:b/>
          <w:bCs/>
        </w:rPr>
        <w:t>4</w:t>
      </w:r>
      <w:r w:rsidR="005651D2" w:rsidRPr="005651D2">
        <w:rPr>
          <w:b/>
          <w:bCs/>
        </w:rPr>
        <w:t>0</w:t>
      </w:r>
      <w:r w:rsidR="005651D2">
        <w:t xml:space="preserve"> </w:t>
      </w:r>
      <w:r w:rsidR="005651D2">
        <w:rPr>
          <w:rFonts w:ascii="Segoe UI" w:hAnsi="Segoe UI" w:cs="Segoe UI"/>
          <w:color w:val="0D0D0D"/>
          <w:shd w:val="clear" w:color="auto" w:fill="FFFFFF"/>
        </w:rPr>
        <w:t xml:space="preserve">This query will return items 41 to 50 from the </w:t>
      </w:r>
      <w:r w:rsidR="005651D2">
        <w:rPr>
          <w:rFonts w:ascii="Segoe UI" w:hAnsi="Segoe UI" w:cs="Segoe UI"/>
          <w:b/>
          <w:bCs/>
          <w:color w:val="0D0D0D"/>
          <w:shd w:val="clear" w:color="auto" w:fill="FFFFFF"/>
        </w:rPr>
        <w:t>EmployeeSet.</w:t>
      </w:r>
    </w:p>
    <w:p w14:paraId="4CB69D69" w14:textId="548D027D" w:rsidR="007626D9" w:rsidRPr="00365287" w:rsidRDefault="002A1843" w:rsidP="002A1843">
      <w:pPr>
        <w:rPr>
          <w:rFonts w:ascii="Segoe UI" w:hAnsi="Segoe UI" w:cs="Segoe UI"/>
          <w:b/>
          <w:bCs/>
          <w:color w:val="0D0D0D"/>
          <w:shd w:val="clear" w:color="auto" w:fill="FFFFFF"/>
        </w:rPr>
      </w:pPr>
      <w:r w:rsidRPr="002A1843">
        <w:rPr>
          <w:rFonts w:ascii="Segoe UI" w:hAnsi="Segoe UI" w:cs="Segoe UI"/>
          <w:b/>
          <w:bCs/>
          <w:color w:val="0D0D0D"/>
          <w:shd w:val="clear" w:color="auto" w:fill="FFFFFF"/>
        </w:rPr>
        <w:lastRenderedPageBreak/>
        <w:t>Count</w:t>
      </w:r>
      <w:r w:rsidRPr="002A1843">
        <w:rPr>
          <w:rFonts w:ascii="Segoe UI" w:hAnsi="Segoe UI" w:cs="Segoe UI"/>
          <w:color w:val="0D0D0D"/>
          <w:shd w:val="clear" w:color="auto" w:fill="FFFFFF"/>
        </w:rPr>
        <w:t xml:space="preserve">: </w:t>
      </w:r>
      <w:r>
        <w:rPr>
          <w:rFonts w:ascii="Segoe UI" w:hAnsi="Segoe UI" w:cs="Segoe UI"/>
          <w:color w:val="0D0D0D"/>
          <w:shd w:val="clear" w:color="auto" w:fill="FFFFFF"/>
        </w:rPr>
        <w:t>Returns</w:t>
      </w:r>
      <w:r w:rsidRPr="002A1843">
        <w:rPr>
          <w:rFonts w:ascii="Segoe UI" w:hAnsi="Segoe UI" w:cs="Segoe UI"/>
          <w:color w:val="0D0D0D"/>
          <w:shd w:val="clear" w:color="auto" w:fill="FFFFFF"/>
        </w:rPr>
        <w:t xml:space="preserve"> the count of entities matching a query using the </w:t>
      </w:r>
      <w:r w:rsidRPr="00781BB9">
        <w:rPr>
          <w:rFonts w:ascii="Segoe UI" w:hAnsi="Segoe UI" w:cs="Segoe UI"/>
          <w:b/>
          <w:bCs/>
          <w:color w:val="0D0D0D"/>
          <w:shd w:val="clear" w:color="auto" w:fill="FFFFFF"/>
        </w:rPr>
        <w:t>$count</w:t>
      </w:r>
      <w:r w:rsidRPr="002A1843">
        <w:rPr>
          <w:rFonts w:ascii="Segoe UI" w:hAnsi="Segoe UI" w:cs="Segoe UI"/>
          <w:color w:val="0D0D0D"/>
          <w:shd w:val="clear" w:color="auto" w:fill="FFFFFF"/>
        </w:rPr>
        <w:t xml:space="preserve"> query option.</w:t>
      </w:r>
      <w:r w:rsidR="00781BB9">
        <w:rPr>
          <w:rFonts w:ascii="Segoe UI" w:hAnsi="Segoe UI" w:cs="Segoe UI"/>
          <w:color w:val="0D0D0D"/>
          <w:shd w:val="clear" w:color="auto" w:fill="FFFFFF"/>
        </w:rPr>
        <w:t xml:space="preserve">                   </w:t>
      </w:r>
      <w:r w:rsidR="00781BB9" w:rsidRPr="00781BB9">
        <w:rPr>
          <w:rFonts w:ascii="Segoe UI" w:hAnsi="Segoe UI" w:cs="Segoe UI"/>
          <w:color w:val="0D0D0D"/>
          <w:shd w:val="clear" w:color="auto" w:fill="FFFFFF"/>
        </w:rPr>
        <w:t>Example</w:t>
      </w:r>
      <w:r w:rsidR="00781BB9">
        <w:rPr>
          <w:rFonts w:ascii="Segoe UI" w:hAnsi="Segoe UI" w:cs="Segoe UI"/>
          <w:b/>
          <w:bCs/>
          <w:color w:val="0D0D0D"/>
          <w:shd w:val="clear" w:color="auto" w:fill="FFFFFF"/>
        </w:rPr>
        <w:t xml:space="preserve"> </w:t>
      </w:r>
      <w:r w:rsidR="00781BB9" w:rsidRPr="00365287">
        <w:rPr>
          <w:rFonts w:ascii="Segoe UI" w:hAnsi="Segoe UI" w:cs="Segoe UI"/>
          <w:b/>
          <w:bCs/>
          <w:color w:val="0D0D0D"/>
          <w:shd w:val="clear" w:color="auto" w:fill="FFFFFF"/>
        </w:rPr>
        <w:t>/EmployeeSet/$count</w:t>
      </w:r>
    </w:p>
    <w:p w14:paraId="52B0B5EC" w14:textId="786BE010" w:rsidR="00781BB9" w:rsidRPr="00365287" w:rsidRDefault="00781BB9" w:rsidP="00781BB9">
      <w:pPr>
        <w:rPr>
          <w:rFonts w:ascii="Segoe UI" w:hAnsi="Segoe UI" w:cs="Segoe UI"/>
          <w:b/>
          <w:bCs/>
          <w:color w:val="0D0D0D"/>
          <w:shd w:val="clear" w:color="auto" w:fill="FFFFFF"/>
        </w:rPr>
      </w:pPr>
      <w:r w:rsidRPr="00781BB9">
        <w:rPr>
          <w:rFonts w:ascii="Segoe UI" w:hAnsi="Segoe UI" w:cs="Segoe UI"/>
          <w:b/>
          <w:bCs/>
          <w:color w:val="0D0D0D"/>
          <w:shd w:val="clear" w:color="auto" w:fill="FFFFFF"/>
        </w:rPr>
        <w:t>Expand:</w:t>
      </w:r>
      <w:r w:rsidRPr="00781BB9">
        <w:rPr>
          <w:rFonts w:ascii="Segoe UI" w:hAnsi="Segoe UI" w:cs="Segoe UI"/>
          <w:color w:val="0D0D0D"/>
          <w:shd w:val="clear" w:color="auto" w:fill="FFFFFF"/>
        </w:rPr>
        <w:t xml:space="preserve"> The </w:t>
      </w:r>
      <w:r w:rsidRPr="00781BB9">
        <w:rPr>
          <w:rFonts w:ascii="Segoe UI" w:hAnsi="Segoe UI" w:cs="Segoe UI"/>
          <w:b/>
          <w:bCs/>
          <w:color w:val="0D0D0D"/>
          <w:shd w:val="clear" w:color="auto" w:fill="FFFFFF"/>
        </w:rPr>
        <w:t>$expand</w:t>
      </w:r>
      <w:r w:rsidRPr="00781BB9">
        <w:rPr>
          <w:rFonts w:ascii="Segoe UI" w:hAnsi="Segoe UI" w:cs="Segoe UI"/>
          <w:color w:val="0D0D0D"/>
          <w:shd w:val="clear" w:color="auto" w:fill="FFFFFF"/>
        </w:rPr>
        <w:t xml:space="preserve"> query option allows clients to retrieve related entities inline with the requested entities. </w:t>
      </w:r>
      <w:r>
        <w:rPr>
          <w:rFonts w:ascii="Segoe UI" w:hAnsi="Segoe UI" w:cs="Segoe UI"/>
          <w:color w:val="0D0D0D"/>
          <w:shd w:val="clear" w:color="auto" w:fill="FFFFFF"/>
        </w:rPr>
        <w:tab/>
      </w:r>
      <w:r>
        <w:rPr>
          <w:rFonts w:ascii="Segoe UI" w:hAnsi="Segoe UI" w:cs="Segoe UI"/>
          <w:color w:val="0D0D0D"/>
          <w:shd w:val="clear" w:color="auto" w:fill="FFFFFF"/>
        </w:rPr>
        <w:tab/>
      </w:r>
      <w:r>
        <w:rPr>
          <w:rFonts w:ascii="Segoe UI" w:hAnsi="Segoe UI" w:cs="Segoe UI"/>
          <w:color w:val="0D0D0D"/>
          <w:shd w:val="clear" w:color="auto" w:fill="FFFFFF"/>
        </w:rPr>
        <w:tab/>
      </w:r>
      <w:r>
        <w:rPr>
          <w:rFonts w:ascii="Segoe UI" w:hAnsi="Segoe UI" w:cs="Segoe UI"/>
          <w:color w:val="0D0D0D"/>
          <w:shd w:val="clear" w:color="auto" w:fill="FFFFFF"/>
        </w:rPr>
        <w:tab/>
      </w:r>
      <w:r>
        <w:rPr>
          <w:rFonts w:ascii="Segoe UI" w:hAnsi="Segoe UI" w:cs="Segoe UI"/>
          <w:color w:val="0D0D0D"/>
          <w:shd w:val="clear" w:color="auto" w:fill="FFFFFF"/>
        </w:rPr>
        <w:tab/>
      </w:r>
      <w:r>
        <w:rPr>
          <w:rFonts w:ascii="Segoe UI" w:hAnsi="Segoe UI" w:cs="Segoe UI"/>
          <w:color w:val="0D0D0D"/>
          <w:shd w:val="clear" w:color="auto" w:fill="FFFFFF"/>
        </w:rPr>
        <w:tab/>
        <w:t xml:space="preserve">                                                        </w:t>
      </w:r>
      <w:r w:rsidRPr="00781BB9">
        <w:rPr>
          <w:rFonts w:ascii="Segoe UI" w:hAnsi="Segoe UI" w:cs="Segoe UI"/>
          <w:color w:val="0D0D0D"/>
          <w:shd w:val="clear" w:color="auto" w:fill="FFFFFF"/>
        </w:rPr>
        <w:t xml:space="preserve">Example: </w:t>
      </w:r>
      <w:r w:rsidRPr="00365287">
        <w:rPr>
          <w:rFonts w:ascii="Segoe UI" w:hAnsi="Segoe UI" w:cs="Segoe UI"/>
          <w:b/>
          <w:bCs/>
          <w:color w:val="0D0D0D"/>
          <w:shd w:val="clear" w:color="auto" w:fill="FFFFFF"/>
        </w:rPr>
        <w:t>/ EmployeeSet?$expand=Customer</w:t>
      </w:r>
    </w:p>
    <w:p w14:paraId="162253BC" w14:textId="09718B43" w:rsidR="00781BB9" w:rsidRDefault="00781BB9" w:rsidP="00781BB9">
      <w:pPr>
        <w:rPr>
          <w:rFonts w:ascii="Segoe UI" w:hAnsi="Segoe UI" w:cs="Segoe UI"/>
          <w:b/>
          <w:bCs/>
          <w:color w:val="0D0D0D"/>
          <w:shd w:val="clear" w:color="auto" w:fill="FFFFFF"/>
        </w:rPr>
      </w:pPr>
      <w:r w:rsidRPr="00781BB9">
        <w:rPr>
          <w:rFonts w:ascii="Segoe UI" w:hAnsi="Segoe UI" w:cs="Segoe UI"/>
          <w:b/>
          <w:bCs/>
          <w:color w:val="0D0D0D"/>
          <w:shd w:val="clear" w:color="auto" w:fill="FFFFFF"/>
        </w:rPr>
        <w:t>Search</w:t>
      </w:r>
      <w:r w:rsidRPr="00781BB9">
        <w:rPr>
          <w:rFonts w:ascii="Segoe UI" w:hAnsi="Segoe UI" w:cs="Segoe UI"/>
          <w:color w:val="0D0D0D"/>
          <w:shd w:val="clear" w:color="auto" w:fill="FFFFFF"/>
        </w:rPr>
        <w:t xml:space="preserve">: the $search query </w:t>
      </w:r>
      <w:r>
        <w:rPr>
          <w:rFonts w:ascii="Segoe UI" w:hAnsi="Segoe UI" w:cs="Segoe UI"/>
          <w:color w:val="0D0D0D"/>
          <w:shd w:val="clear" w:color="auto" w:fill="FFFFFF"/>
        </w:rPr>
        <w:t>is used to search the entity value</w:t>
      </w:r>
      <w:r w:rsidR="009C06BC">
        <w:rPr>
          <w:rFonts w:ascii="Segoe UI" w:hAnsi="Segoe UI" w:cs="Segoe UI"/>
          <w:color w:val="0D0D0D"/>
          <w:shd w:val="clear" w:color="auto" w:fill="FFFFFF"/>
        </w:rPr>
        <w:tab/>
      </w:r>
      <w:r w:rsidR="009C06BC">
        <w:rPr>
          <w:rFonts w:ascii="Segoe UI" w:hAnsi="Segoe UI" w:cs="Segoe UI"/>
          <w:color w:val="0D0D0D"/>
          <w:shd w:val="clear" w:color="auto" w:fill="FFFFFF"/>
        </w:rPr>
        <w:tab/>
      </w:r>
      <w:r w:rsidR="009C06BC">
        <w:rPr>
          <w:rFonts w:ascii="Segoe UI" w:hAnsi="Segoe UI" w:cs="Segoe UI"/>
          <w:color w:val="0D0D0D"/>
          <w:shd w:val="clear" w:color="auto" w:fill="FFFFFF"/>
        </w:rPr>
        <w:tab/>
      </w:r>
      <w:r w:rsidR="009C06BC">
        <w:rPr>
          <w:rFonts w:ascii="Segoe UI" w:hAnsi="Segoe UI" w:cs="Segoe UI"/>
          <w:color w:val="0D0D0D"/>
          <w:shd w:val="clear" w:color="auto" w:fill="FFFFFF"/>
        </w:rPr>
        <w:tab/>
        <w:t xml:space="preserve">                     </w:t>
      </w:r>
      <w:r w:rsidRPr="00781BB9">
        <w:rPr>
          <w:rFonts w:ascii="Segoe UI" w:hAnsi="Segoe UI" w:cs="Segoe UI"/>
          <w:color w:val="0D0D0D"/>
          <w:shd w:val="clear" w:color="auto" w:fill="FFFFFF"/>
        </w:rPr>
        <w:t xml:space="preserve">Example: </w:t>
      </w:r>
      <w:r w:rsidR="009B3F71" w:rsidRPr="00365287">
        <w:rPr>
          <w:rFonts w:ascii="Segoe UI" w:hAnsi="Segoe UI" w:cs="Segoe UI"/>
          <w:b/>
          <w:bCs/>
          <w:color w:val="0D0D0D"/>
          <w:shd w:val="clear" w:color="auto" w:fill="FFFFFF"/>
        </w:rPr>
        <w:t>/EmployeeSet?$search=John</w:t>
      </w:r>
    </w:p>
    <w:p w14:paraId="08B87B41" w14:textId="0FB27411" w:rsidR="00A16980" w:rsidRDefault="00A16980" w:rsidP="00781BB9">
      <w:r>
        <w:rPr>
          <w:rFonts w:ascii="Segoe UI" w:hAnsi="Segoe UI" w:cs="Segoe UI"/>
          <w:b/>
          <w:bCs/>
          <w:color w:val="0D0D0D"/>
          <w:shd w:val="clear" w:color="auto" w:fill="FFFFFF"/>
        </w:rPr>
        <w:t xml:space="preserve">Substring : </w:t>
      </w:r>
      <w:r w:rsidRPr="00A16980">
        <w:t xml:space="preserve">To search for data using a substring in an OData query, you can use the </w:t>
      </w:r>
      <w:r w:rsidRPr="00A16980">
        <w:rPr>
          <w:b/>
          <w:bCs/>
        </w:rPr>
        <w:t>$filter</w:t>
      </w:r>
      <w:r w:rsidRPr="00A16980">
        <w:t xml:space="preserve"> query option along with the </w:t>
      </w:r>
      <w:r w:rsidRPr="00A16980">
        <w:rPr>
          <w:b/>
          <w:bCs/>
        </w:rPr>
        <w:t>substringof</w:t>
      </w:r>
      <w:r w:rsidRPr="00A16980">
        <w:t xml:space="preserve"> function.</w:t>
      </w:r>
      <w:r>
        <w:tab/>
      </w:r>
      <w:r>
        <w:tab/>
      </w:r>
      <w:r>
        <w:tab/>
      </w:r>
      <w:r>
        <w:tab/>
      </w:r>
      <w:r>
        <w:tab/>
        <w:t xml:space="preserve">                                               Example : </w:t>
      </w:r>
      <w:r w:rsidRPr="00A16980">
        <w:rPr>
          <w:b/>
          <w:bCs/>
        </w:rPr>
        <w:t>/</w:t>
      </w:r>
      <w:r>
        <w:rPr>
          <w:b/>
          <w:bCs/>
        </w:rPr>
        <w:t>Products</w:t>
      </w:r>
      <w:r w:rsidRPr="00A16980">
        <w:rPr>
          <w:b/>
          <w:bCs/>
        </w:rPr>
        <w:t>?$filter=substringof('phone', Name)</w:t>
      </w:r>
      <w:r>
        <w:rPr>
          <w:b/>
          <w:bCs/>
        </w:rPr>
        <w:t xml:space="preserve">. </w:t>
      </w:r>
      <w:r w:rsidRPr="00A16980">
        <w:t>This query will return all products where the Name property contains the substring "phone".</w:t>
      </w:r>
    </w:p>
    <w:p w14:paraId="504F6069" w14:textId="570229A0" w:rsidR="00A16980" w:rsidRPr="00660235" w:rsidRDefault="00660235" w:rsidP="00660235">
      <w:pPr>
        <w:pStyle w:val="Heading1"/>
      </w:pPr>
      <w:r>
        <w:t>Insert some new data to my OData</w:t>
      </w:r>
      <w:r w:rsidR="00DC3EB4">
        <w:t>[SQLite]</w:t>
      </w:r>
      <w:r w:rsidR="00191695">
        <w:t xml:space="preserve"> from my Local.</w:t>
      </w:r>
    </w:p>
    <w:p w14:paraId="437389D5" w14:textId="77777777" w:rsidR="000E09B8" w:rsidRDefault="000E09B8" w:rsidP="00781BB9">
      <w:pPr>
        <w:rPr>
          <w:rFonts w:ascii="Segoe UI" w:hAnsi="Segoe UI" w:cs="Segoe UI"/>
          <w:color w:val="0D0D0D"/>
          <w:shd w:val="clear" w:color="auto" w:fill="FFFFFF"/>
        </w:rPr>
      </w:pPr>
    </w:p>
    <w:p w14:paraId="0005D51A" w14:textId="05A3F70A" w:rsidR="000E09B8" w:rsidRDefault="000E09B8" w:rsidP="00781BB9">
      <w:pPr>
        <w:rPr>
          <w:rFonts w:ascii="Segoe UI" w:hAnsi="Segoe UI" w:cs="Segoe UI"/>
          <w:color w:val="0D0D0D"/>
          <w:shd w:val="clear" w:color="auto" w:fill="FFFFFF"/>
        </w:rPr>
      </w:pPr>
      <w:r w:rsidRPr="000E09B8">
        <w:rPr>
          <w:rFonts w:ascii="Segoe UI" w:hAnsi="Segoe UI" w:cs="Segoe UI"/>
          <w:noProof/>
          <w:color w:val="0D0D0D"/>
          <w:shd w:val="clear" w:color="auto" w:fill="FFFFFF"/>
        </w:rPr>
        <w:drawing>
          <wp:anchor distT="0" distB="0" distL="114300" distR="114300" simplePos="0" relativeHeight="251454976" behindDoc="0" locked="0" layoutInCell="1" allowOverlap="1" wp14:anchorId="323BAFE6" wp14:editId="2AA1CA78">
            <wp:simplePos x="0" y="0"/>
            <wp:positionH relativeFrom="column">
              <wp:posOffset>1028700</wp:posOffset>
            </wp:positionH>
            <wp:positionV relativeFrom="paragraph">
              <wp:posOffset>40591</wp:posOffset>
            </wp:positionV>
            <wp:extent cx="1848150" cy="181610"/>
            <wp:effectExtent l="190500" t="190500" r="152400" b="180340"/>
            <wp:wrapNone/>
            <wp:docPr id="845858543" name="Picture 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858543" name="Picture 1" descr="A close up of a sign&#10;&#10;Description automatically generated"/>
                    <pic:cNvPicPr/>
                  </pic:nvPicPr>
                  <pic:blipFill rotWithShape="1">
                    <a:blip r:embed="rId262">
                      <a:extLst>
                        <a:ext uri="{28A0092B-C50C-407E-A947-70E740481C1C}">
                          <a14:useLocalDpi xmlns:a14="http://schemas.microsoft.com/office/drawing/2010/main" val="0"/>
                        </a:ext>
                      </a:extLst>
                    </a:blip>
                    <a:srcRect t="17341" b="-1"/>
                    <a:stretch/>
                  </pic:blipFill>
                  <pic:spPr bwMode="auto">
                    <a:xfrm>
                      <a:off x="0" y="0"/>
                      <a:ext cx="1848966" cy="18169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Segoe UI" w:hAnsi="Segoe UI" w:cs="Segoe UI"/>
          <w:color w:val="0D0D0D"/>
          <w:shd w:val="clear" w:color="auto" w:fill="FFFFFF"/>
        </w:rPr>
        <w:t xml:space="preserve">Get all entities : </w:t>
      </w:r>
    </w:p>
    <w:p w14:paraId="02F79D14" w14:textId="7B0E9966" w:rsidR="00ED1BF2" w:rsidRDefault="00EA6C04" w:rsidP="00781BB9">
      <w:pPr>
        <w:rPr>
          <w:rFonts w:ascii="Segoe UI" w:hAnsi="Segoe UI" w:cs="Segoe UI"/>
          <w:color w:val="0D0D0D"/>
          <w:shd w:val="clear" w:color="auto" w:fill="FFFFFF"/>
        </w:rPr>
      </w:pPr>
      <w:r w:rsidRPr="00EA6C04">
        <w:rPr>
          <w:rFonts w:ascii="Segoe UI" w:hAnsi="Segoe UI" w:cs="Segoe UI"/>
          <w:noProof/>
          <w:color w:val="0D0D0D"/>
          <w:shd w:val="clear" w:color="auto" w:fill="FFFFFF"/>
        </w:rPr>
        <w:drawing>
          <wp:anchor distT="0" distB="0" distL="114300" distR="114300" simplePos="0" relativeHeight="251458048" behindDoc="0" locked="0" layoutInCell="1" allowOverlap="1" wp14:anchorId="38B25C7E" wp14:editId="18FA67E3">
            <wp:simplePos x="0" y="0"/>
            <wp:positionH relativeFrom="column">
              <wp:posOffset>1219200</wp:posOffset>
            </wp:positionH>
            <wp:positionV relativeFrom="paragraph">
              <wp:posOffset>303530</wp:posOffset>
            </wp:positionV>
            <wp:extent cx="2649415" cy="196995"/>
            <wp:effectExtent l="190500" t="190500" r="151130" b="165100"/>
            <wp:wrapNone/>
            <wp:docPr id="1817519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519473" name=""/>
                    <pic:cNvPicPr/>
                  </pic:nvPicPr>
                  <pic:blipFill>
                    <a:blip r:embed="rId263">
                      <a:extLst>
                        <a:ext uri="{28A0092B-C50C-407E-A947-70E740481C1C}">
                          <a14:useLocalDpi xmlns:a14="http://schemas.microsoft.com/office/drawing/2010/main" val="0"/>
                        </a:ext>
                      </a:extLst>
                    </a:blip>
                    <a:stretch>
                      <a:fillRect/>
                    </a:stretch>
                  </pic:blipFill>
                  <pic:spPr>
                    <a:xfrm>
                      <a:off x="0" y="0"/>
                      <a:ext cx="2649415" cy="19699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94102A" w:rsidRPr="0094102A">
        <w:rPr>
          <w:rFonts w:ascii="Segoe UI" w:hAnsi="Segoe UI" w:cs="Segoe UI"/>
          <w:noProof/>
          <w:color w:val="0D0D0D"/>
          <w:shd w:val="clear" w:color="auto" w:fill="FFFFFF"/>
        </w:rPr>
        <w:drawing>
          <wp:anchor distT="0" distB="0" distL="114300" distR="114300" simplePos="0" relativeHeight="251457024" behindDoc="0" locked="0" layoutInCell="1" allowOverlap="1" wp14:anchorId="35B80FEC" wp14:editId="24F9A9F8">
            <wp:simplePos x="0" y="0"/>
            <wp:positionH relativeFrom="column">
              <wp:posOffset>1444478</wp:posOffset>
            </wp:positionH>
            <wp:positionV relativeFrom="paragraph">
              <wp:posOffset>16901</wp:posOffset>
            </wp:positionV>
            <wp:extent cx="2517531" cy="154905"/>
            <wp:effectExtent l="171450" t="190500" r="149860" b="169545"/>
            <wp:wrapNone/>
            <wp:docPr id="612621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621442" name=""/>
                    <pic:cNvPicPr/>
                  </pic:nvPicPr>
                  <pic:blipFill>
                    <a:blip r:embed="rId264">
                      <a:extLst>
                        <a:ext uri="{28A0092B-C50C-407E-A947-70E740481C1C}">
                          <a14:useLocalDpi xmlns:a14="http://schemas.microsoft.com/office/drawing/2010/main" val="0"/>
                        </a:ext>
                      </a:extLst>
                    </a:blip>
                    <a:stretch>
                      <a:fillRect/>
                    </a:stretch>
                  </pic:blipFill>
                  <pic:spPr>
                    <a:xfrm>
                      <a:off x="0" y="0"/>
                      <a:ext cx="2517531" cy="15490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94102A">
        <w:rPr>
          <w:rFonts w:ascii="Segoe UI" w:hAnsi="Segoe UI" w:cs="Segoe UI"/>
          <w:color w:val="0D0D0D"/>
          <w:shd w:val="clear" w:color="auto" w:fill="FFFFFF"/>
        </w:rPr>
        <w:t xml:space="preserve">Fetch Employee Data : </w:t>
      </w:r>
    </w:p>
    <w:p w14:paraId="0D0510B9" w14:textId="5CF61544" w:rsidR="00EA6C04" w:rsidRDefault="00E614C1" w:rsidP="00781BB9">
      <w:pPr>
        <w:rPr>
          <w:rFonts w:ascii="Segoe UI" w:hAnsi="Segoe UI" w:cs="Segoe UI"/>
          <w:color w:val="0D0D0D"/>
          <w:shd w:val="clear" w:color="auto" w:fill="FFFFFF"/>
        </w:rPr>
      </w:pPr>
      <w:r w:rsidRPr="00B30D89">
        <w:rPr>
          <w:noProof/>
        </w:rPr>
        <w:drawing>
          <wp:anchor distT="0" distB="0" distL="114300" distR="114300" simplePos="0" relativeHeight="251768320" behindDoc="0" locked="0" layoutInCell="1" allowOverlap="1" wp14:anchorId="4552CA47" wp14:editId="6001A16B">
            <wp:simplePos x="0" y="0"/>
            <wp:positionH relativeFrom="margin">
              <wp:posOffset>-778329</wp:posOffset>
            </wp:positionH>
            <wp:positionV relativeFrom="paragraph">
              <wp:posOffset>333103</wp:posOffset>
            </wp:positionV>
            <wp:extent cx="4441372" cy="2227396"/>
            <wp:effectExtent l="0" t="0" r="0" b="0"/>
            <wp:wrapNone/>
            <wp:docPr id="123889693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896937" name="Picture 1" descr="A screenshot of a computer program&#10;&#10;Description automatically generated"/>
                    <pic:cNvPicPr/>
                  </pic:nvPicPr>
                  <pic:blipFill rotWithShape="1">
                    <a:blip r:embed="rId265" cstate="print">
                      <a:extLst>
                        <a:ext uri="{28A0092B-C50C-407E-A947-70E740481C1C}">
                          <a14:useLocalDpi xmlns:a14="http://schemas.microsoft.com/office/drawing/2010/main" val="0"/>
                        </a:ext>
                      </a:extLst>
                    </a:blip>
                    <a:srcRect l="3704" r="4080" b="7873"/>
                    <a:stretch/>
                  </pic:blipFill>
                  <pic:spPr bwMode="auto">
                    <a:xfrm>
                      <a:off x="0" y="0"/>
                      <a:ext cx="4447941" cy="223069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A6C04">
        <w:rPr>
          <w:rFonts w:ascii="Segoe UI" w:hAnsi="Segoe UI" w:cs="Segoe UI"/>
          <w:color w:val="0D0D0D"/>
          <w:shd w:val="clear" w:color="auto" w:fill="FFFFFF"/>
        </w:rPr>
        <w:t xml:space="preserve">Create Employee : </w:t>
      </w:r>
      <w:r w:rsidR="00FE4110">
        <w:rPr>
          <w:rFonts w:ascii="Segoe UI" w:hAnsi="Segoe UI" w:cs="Segoe UI"/>
          <w:color w:val="0D0D0D"/>
          <w:shd w:val="clear" w:color="auto" w:fill="FFFFFF"/>
        </w:rPr>
        <w:t xml:space="preserve"> </w:t>
      </w:r>
    </w:p>
    <w:p w14:paraId="7DACFB7E" w14:textId="476120A9" w:rsidR="00181820" w:rsidRDefault="008F60E2" w:rsidP="00970A96">
      <w:pPr>
        <w:tabs>
          <w:tab w:val="left" w:pos="6046"/>
        </w:tabs>
        <w:ind w:left="6046"/>
        <w:rPr>
          <w:rFonts w:ascii="Segoe UI" w:hAnsi="Segoe UI" w:cs="Segoe UI"/>
        </w:rPr>
      </w:pPr>
      <w:r>
        <w:rPr>
          <w:rFonts w:ascii="Segoe UI" w:hAnsi="Segoe UI" w:cs="Segoe UI"/>
        </w:rPr>
        <w:t xml:space="preserve">So here in the request payload   I haven’t pass the </w:t>
      </w:r>
      <w:r>
        <w:rPr>
          <w:rFonts w:ascii="Segoe UI" w:hAnsi="Segoe UI" w:cs="Segoe UI"/>
          <w:b/>
          <w:bCs/>
        </w:rPr>
        <w:t xml:space="preserve">currency_code bankId salaryAmount </w:t>
      </w:r>
      <w:r>
        <w:rPr>
          <w:rFonts w:ascii="Segoe UI" w:hAnsi="Segoe UI" w:cs="Segoe UI"/>
        </w:rPr>
        <w:t xml:space="preserve">because they are causing some issue, so without that I created a employee. </w:t>
      </w:r>
      <w:r w:rsidR="006C02C2">
        <w:rPr>
          <w:rFonts w:ascii="Segoe UI" w:hAnsi="Segoe UI" w:cs="Segoe UI"/>
        </w:rPr>
        <w:t xml:space="preserve">And in the response you can notice that </w:t>
      </w:r>
      <w:r w:rsidR="006C02C2">
        <w:rPr>
          <w:rFonts w:ascii="Segoe UI" w:hAnsi="Segoe UI" w:cs="Segoe UI"/>
          <w:b/>
          <w:bCs/>
        </w:rPr>
        <w:t xml:space="preserve">ID </w:t>
      </w:r>
      <w:r w:rsidR="006C02C2">
        <w:rPr>
          <w:rFonts w:ascii="Segoe UI" w:hAnsi="Segoe UI" w:cs="Segoe UI"/>
        </w:rPr>
        <w:t xml:space="preserve">generated automatically, because we have use </w:t>
      </w:r>
      <w:r w:rsidR="006C02C2">
        <w:rPr>
          <w:rFonts w:ascii="Segoe UI" w:hAnsi="Segoe UI" w:cs="Segoe UI"/>
          <w:b/>
          <w:bCs/>
        </w:rPr>
        <w:t>cuid</w:t>
      </w:r>
      <w:r w:rsidR="006C02C2">
        <w:rPr>
          <w:rFonts w:ascii="Segoe UI" w:hAnsi="Segoe UI" w:cs="Segoe UI"/>
        </w:rPr>
        <w:t xml:space="preserve"> aspect. </w:t>
      </w:r>
    </w:p>
    <w:p w14:paraId="5DF63A3F" w14:textId="77777777" w:rsidR="00181820" w:rsidRDefault="00181820" w:rsidP="006C02C2">
      <w:pPr>
        <w:tabs>
          <w:tab w:val="left" w:pos="6046"/>
        </w:tabs>
        <w:rPr>
          <w:rFonts w:ascii="Segoe UI" w:hAnsi="Segoe UI" w:cs="Segoe UI"/>
        </w:rPr>
      </w:pPr>
    </w:p>
    <w:p w14:paraId="1A820DC8" w14:textId="32ABE5D6" w:rsidR="00181820" w:rsidRPr="00E34691" w:rsidRDefault="00474FEC" w:rsidP="006C02C2">
      <w:pPr>
        <w:tabs>
          <w:tab w:val="left" w:pos="6046"/>
        </w:tabs>
        <w:rPr>
          <w:rFonts w:ascii="Segoe UI" w:hAnsi="Segoe UI" w:cs="Segoe UI"/>
        </w:rPr>
      </w:pPr>
      <w:r w:rsidRPr="00066EFA">
        <w:rPr>
          <w:noProof/>
        </w:rPr>
        <w:drawing>
          <wp:anchor distT="0" distB="0" distL="114300" distR="114300" simplePos="0" relativeHeight="251577856" behindDoc="0" locked="0" layoutInCell="1" allowOverlap="1" wp14:anchorId="3C35493A" wp14:editId="2EEC059F">
            <wp:simplePos x="0" y="0"/>
            <wp:positionH relativeFrom="margin">
              <wp:posOffset>1011555</wp:posOffset>
            </wp:positionH>
            <wp:positionV relativeFrom="paragraph">
              <wp:posOffset>1169670</wp:posOffset>
            </wp:positionV>
            <wp:extent cx="2060921" cy="669471"/>
            <wp:effectExtent l="190500" t="190500" r="168275" b="168910"/>
            <wp:wrapNone/>
            <wp:docPr id="1738777353"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777353" name="Picture 1" descr="A close up of text&#10;&#10;Description automatically generated"/>
                    <pic:cNvPicPr/>
                  </pic:nvPicPr>
                  <pic:blipFill>
                    <a:blip r:embed="rId266">
                      <a:extLst>
                        <a:ext uri="{28A0092B-C50C-407E-A947-70E740481C1C}">
                          <a14:useLocalDpi xmlns:a14="http://schemas.microsoft.com/office/drawing/2010/main" val="0"/>
                        </a:ext>
                      </a:extLst>
                    </a:blip>
                    <a:stretch>
                      <a:fillRect/>
                    </a:stretch>
                  </pic:blipFill>
                  <pic:spPr>
                    <a:xfrm>
                      <a:off x="0" y="0"/>
                      <a:ext cx="2060921" cy="669471"/>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451779">
        <w:rPr>
          <w:rFonts w:ascii="Segoe UI" w:hAnsi="Segoe UI" w:cs="Segoe UI"/>
        </w:rPr>
        <w:t>I</w:t>
      </w:r>
      <w:r w:rsidR="00642CA1">
        <w:rPr>
          <w:rFonts w:ascii="Segoe UI" w:hAnsi="Segoe UI" w:cs="Segoe UI"/>
        </w:rPr>
        <w:t xml:space="preserve">n the </w:t>
      </w:r>
      <w:r w:rsidR="002F29A5">
        <w:rPr>
          <w:rFonts w:ascii="Segoe UI" w:hAnsi="Segoe UI" w:cs="Segoe UI"/>
        </w:rPr>
        <w:t>p</w:t>
      </w:r>
      <w:r w:rsidR="00642CA1">
        <w:rPr>
          <w:rFonts w:ascii="Segoe UI" w:hAnsi="Segoe UI" w:cs="Segoe UI"/>
        </w:rPr>
        <w:t xml:space="preserve">roduct table we will add a Column name </w:t>
      </w:r>
      <w:r w:rsidR="00642CA1">
        <w:rPr>
          <w:rFonts w:ascii="Segoe UI" w:hAnsi="Segoe UI" w:cs="Segoe UI"/>
          <w:b/>
          <w:bCs/>
        </w:rPr>
        <w:t xml:space="preserve">DESCRIPTION </w:t>
      </w:r>
      <w:r w:rsidR="00642CA1">
        <w:rPr>
          <w:rFonts w:ascii="Segoe UI" w:hAnsi="Segoe UI" w:cs="Segoe UI"/>
        </w:rPr>
        <w:t xml:space="preserve">and the value of the column would be </w:t>
      </w:r>
      <w:r w:rsidR="00642CA1" w:rsidRPr="00642CA1">
        <w:rPr>
          <w:rFonts w:ascii="Segoe UI" w:hAnsi="Segoe UI" w:cs="Segoe UI"/>
          <w:b/>
          <w:bCs/>
          <w:i/>
          <w:iCs/>
        </w:rPr>
        <w:t>localized String(250)</w:t>
      </w:r>
      <w:r w:rsidR="007B0EA6">
        <w:rPr>
          <w:rFonts w:ascii="Segoe UI" w:hAnsi="Segoe UI" w:cs="Segoe UI"/>
          <w:b/>
          <w:bCs/>
          <w:i/>
          <w:iCs/>
        </w:rPr>
        <w:t>.</w:t>
      </w:r>
      <w:r w:rsidR="007B0EA6">
        <w:rPr>
          <w:rFonts w:ascii="Segoe UI" w:hAnsi="Segoe UI" w:cs="Segoe UI"/>
        </w:rPr>
        <w:t xml:space="preserve"> So here a new table will be created </w:t>
      </w:r>
      <w:r w:rsidR="000E589C">
        <w:rPr>
          <w:rFonts w:ascii="Segoe UI" w:hAnsi="Segoe UI" w:cs="Segoe UI"/>
        </w:rPr>
        <w:t>automatically,</w:t>
      </w:r>
      <w:r w:rsidR="007B0EA6">
        <w:rPr>
          <w:rFonts w:ascii="Segoe UI" w:hAnsi="Segoe UI" w:cs="Segoe UI"/>
        </w:rPr>
        <w:t xml:space="preserve"> and the name of the </w:t>
      </w:r>
      <w:r w:rsidR="00583D41">
        <w:rPr>
          <w:rFonts w:ascii="Segoe UI" w:hAnsi="Segoe UI" w:cs="Segoe UI"/>
        </w:rPr>
        <w:t>table</w:t>
      </w:r>
      <w:r w:rsidR="007B0EA6">
        <w:rPr>
          <w:rFonts w:ascii="Segoe UI" w:hAnsi="Segoe UI" w:cs="Segoe UI"/>
        </w:rPr>
        <w:t xml:space="preserve"> will be </w:t>
      </w:r>
      <w:r w:rsidR="007B0EA6">
        <w:rPr>
          <w:rFonts w:ascii="Segoe UI" w:hAnsi="Segoe UI" w:cs="Segoe UI"/>
          <w:b/>
          <w:bCs/>
        </w:rPr>
        <w:t>product_texts</w:t>
      </w:r>
      <w:r w:rsidR="00451779">
        <w:rPr>
          <w:rFonts w:ascii="Segoe UI" w:hAnsi="Segoe UI" w:cs="Segoe UI"/>
        </w:rPr>
        <w:t xml:space="preserve">. The reason behind the creation of a table automatically is we used localized. So in which table we will use this localized then a table will be created automatically and the name of the table will be </w:t>
      </w:r>
      <w:r w:rsidR="00451779" w:rsidRPr="00451779">
        <w:rPr>
          <w:rFonts w:ascii="Segoe UI" w:hAnsi="Segoe UI" w:cs="Segoe UI"/>
          <w:b/>
          <w:bCs/>
          <w:highlight w:val="yellow"/>
        </w:rPr>
        <w:t>tableName_texts</w:t>
      </w:r>
      <w:r w:rsidR="00E34691">
        <w:rPr>
          <w:rFonts w:ascii="Segoe UI" w:hAnsi="Segoe UI" w:cs="Segoe UI"/>
          <w:b/>
          <w:bCs/>
        </w:rPr>
        <w:t xml:space="preserve"> </w:t>
      </w:r>
      <w:r w:rsidR="00E34691">
        <w:rPr>
          <w:rFonts w:ascii="Segoe UI" w:hAnsi="Segoe UI" w:cs="Segoe UI"/>
        </w:rPr>
        <w:t xml:space="preserve">and the </w:t>
      </w:r>
      <w:r>
        <w:rPr>
          <w:rFonts w:ascii="Segoe UI" w:hAnsi="Segoe UI" w:cs="Segoe UI"/>
        </w:rPr>
        <w:t>field</w:t>
      </w:r>
      <w:r w:rsidR="00E34691">
        <w:rPr>
          <w:rFonts w:ascii="Segoe UI" w:hAnsi="Segoe UI" w:cs="Segoe UI"/>
        </w:rPr>
        <w:t xml:space="preserve"> would be </w:t>
      </w:r>
    </w:p>
    <w:p w14:paraId="0495B856" w14:textId="100D1DE6" w:rsidR="00451779" w:rsidRDefault="00451779" w:rsidP="006C02C2">
      <w:pPr>
        <w:tabs>
          <w:tab w:val="left" w:pos="6046"/>
        </w:tabs>
        <w:rPr>
          <w:rFonts w:ascii="Segoe UI" w:hAnsi="Segoe UI" w:cs="Segoe UI"/>
        </w:rPr>
      </w:pPr>
    </w:p>
    <w:p w14:paraId="0513D9AA" w14:textId="6E39A5DC" w:rsidR="00AB5E2A" w:rsidRDefault="00AB5E2A" w:rsidP="006C02C2">
      <w:pPr>
        <w:tabs>
          <w:tab w:val="left" w:pos="6046"/>
        </w:tabs>
        <w:rPr>
          <w:rFonts w:ascii="Segoe UI" w:hAnsi="Segoe UI" w:cs="Segoe UI"/>
        </w:rPr>
      </w:pPr>
    </w:p>
    <w:p w14:paraId="6C1CF4DF" w14:textId="6240C6C3" w:rsidR="00E57DA0" w:rsidRPr="007B0EA6" w:rsidRDefault="00000000" w:rsidP="006C02C2">
      <w:pPr>
        <w:tabs>
          <w:tab w:val="left" w:pos="6046"/>
        </w:tabs>
        <w:rPr>
          <w:rFonts w:ascii="Segoe UI" w:hAnsi="Segoe UI" w:cs="Segoe UI"/>
        </w:rPr>
      </w:pPr>
      <w:r>
        <w:rPr>
          <w:rFonts w:ascii="Segoe UI" w:hAnsi="Segoe UI" w:cs="Segoe UI"/>
          <w:noProof/>
        </w:rPr>
        <w:pict w14:anchorId="71C13DF7">
          <v:rect id="_x0000_s1081" style="position:absolute;margin-left:46.15pt;margin-top:14.2pt;width:372.6pt;height:66.45pt;z-index:251910656" fillcolor="#c45911 [2405]">
            <v:textbox style="mso-next-textbox:#_x0000_s1081">
              <w:txbxContent>
                <w:p w14:paraId="28B951FF" w14:textId="50361AC1" w:rsidR="00045ED8" w:rsidRPr="006A0A0A" w:rsidRDefault="00045ED8">
                  <w:pPr>
                    <w:rPr>
                      <w:b/>
                      <w:bCs/>
                    </w:rPr>
                  </w:pPr>
                  <w:r>
                    <w:rPr>
                      <w:b/>
                      <w:bCs/>
                    </w:rPr>
                    <w:t xml:space="preserve">So why we used </w:t>
                  </w:r>
                  <w:r w:rsidR="006F2D5E">
                    <w:rPr>
                      <w:b/>
                      <w:bCs/>
                    </w:rPr>
                    <w:t>localized:</w:t>
                  </w:r>
                  <w:r>
                    <w:rPr>
                      <w:b/>
                      <w:bCs/>
                    </w:rPr>
                    <w:t xml:space="preserve">  </w:t>
                  </w:r>
                  <w:r>
                    <w:t>So I want that my product</w:t>
                  </w:r>
                  <w:r w:rsidR="007F65AE">
                    <w:t xml:space="preserve"> table</w:t>
                  </w:r>
                  <w:r>
                    <w:t xml:space="preserve"> </w:t>
                  </w:r>
                  <w:r w:rsidR="007F65AE">
                    <w:t>DESCRIPTION attribute value</w:t>
                  </w:r>
                  <w:r>
                    <w:t xml:space="preserve"> adopt different language, so that when the language change it can show the description on that language.</w:t>
                  </w:r>
                  <w:r w:rsidR="001A1B7A">
                    <w:t xml:space="preserve"> So for that we use the concept of localized</w:t>
                  </w:r>
                  <w:r w:rsidR="006A0A0A">
                    <w:t xml:space="preserve">  </w:t>
                  </w:r>
                  <w:r w:rsidR="006A0A0A" w:rsidRPr="006A0A0A">
                    <w:rPr>
                      <w:b/>
                      <w:bCs/>
                    </w:rPr>
                    <w:t>DESCRIPTION    : localized String(250)</w:t>
                  </w:r>
                </w:p>
              </w:txbxContent>
            </v:textbox>
          </v:rect>
        </w:pict>
      </w:r>
    </w:p>
    <w:p w14:paraId="3F605D59" w14:textId="15C6CE05" w:rsidR="00642CA1" w:rsidRDefault="00642CA1" w:rsidP="00642CA1">
      <w:pPr>
        <w:pStyle w:val="Heading1"/>
      </w:pPr>
      <w:r>
        <w:lastRenderedPageBreak/>
        <w:t xml:space="preserve">So what is the meaning of </w:t>
      </w:r>
      <w:r w:rsidRPr="00642CA1">
        <w:rPr>
          <w:b/>
          <w:bCs/>
        </w:rPr>
        <w:t>localized</w:t>
      </w:r>
      <w:r>
        <w:t xml:space="preserve"> here ?</w:t>
      </w:r>
    </w:p>
    <w:p w14:paraId="4093430A" w14:textId="0B57089F" w:rsidR="001A47E5" w:rsidRDefault="00C972B6" w:rsidP="00162C3A">
      <w:pPr>
        <w:rPr>
          <w:rFonts w:ascii="Segoe UI" w:hAnsi="Segoe UI" w:cs="Segoe UI"/>
        </w:rPr>
      </w:pPr>
      <w:r w:rsidRPr="003937B6">
        <w:rPr>
          <w:noProof/>
        </w:rPr>
        <w:drawing>
          <wp:anchor distT="0" distB="0" distL="114300" distR="114300" simplePos="0" relativeHeight="251688448" behindDoc="0" locked="0" layoutInCell="1" allowOverlap="1" wp14:anchorId="790C6A5A" wp14:editId="6BD4BC7C">
            <wp:simplePos x="0" y="0"/>
            <wp:positionH relativeFrom="margin">
              <wp:posOffset>3200400</wp:posOffset>
            </wp:positionH>
            <wp:positionV relativeFrom="paragraph">
              <wp:posOffset>1436688</wp:posOffset>
            </wp:positionV>
            <wp:extent cx="2247900" cy="572343"/>
            <wp:effectExtent l="190500" t="190500" r="171450" b="170815"/>
            <wp:wrapNone/>
            <wp:docPr id="17057567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756797" name="Picture 1" descr="A screenshot of a computer&#10;&#10;Description automatically generated"/>
                    <pic:cNvPicPr/>
                  </pic:nvPicPr>
                  <pic:blipFill>
                    <a:blip r:embed="rId267" cstate="print">
                      <a:extLst>
                        <a:ext uri="{28A0092B-C50C-407E-A947-70E740481C1C}">
                          <a14:useLocalDpi xmlns:a14="http://schemas.microsoft.com/office/drawing/2010/main" val="0"/>
                        </a:ext>
                      </a:extLst>
                    </a:blip>
                    <a:stretch>
                      <a:fillRect/>
                    </a:stretch>
                  </pic:blipFill>
                  <pic:spPr>
                    <a:xfrm>
                      <a:off x="0" y="0"/>
                      <a:ext cx="2247900" cy="572343"/>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6A0A0A" w:rsidRPr="00337787">
        <w:rPr>
          <w:noProof/>
        </w:rPr>
        <w:drawing>
          <wp:anchor distT="0" distB="0" distL="114300" distR="114300" simplePos="0" relativeHeight="251603456" behindDoc="0" locked="0" layoutInCell="1" allowOverlap="1" wp14:anchorId="23665A02" wp14:editId="33E3F5F7">
            <wp:simplePos x="0" y="0"/>
            <wp:positionH relativeFrom="margin">
              <wp:posOffset>2979103</wp:posOffset>
            </wp:positionH>
            <wp:positionV relativeFrom="paragraph">
              <wp:posOffset>386397</wp:posOffset>
            </wp:positionV>
            <wp:extent cx="1289957" cy="148129"/>
            <wp:effectExtent l="0" t="0" r="5715" b="4445"/>
            <wp:wrapNone/>
            <wp:docPr id="2083694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694641" name=""/>
                    <pic:cNvPicPr/>
                  </pic:nvPicPr>
                  <pic:blipFill>
                    <a:blip r:embed="rId268" cstate="print">
                      <a:extLst>
                        <a:ext uri="{28A0092B-C50C-407E-A947-70E740481C1C}">
                          <a14:useLocalDpi xmlns:a14="http://schemas.microsoft.com/office/drawing/2010/main" val="0"/>
                        </a:ext>
                      </a:extLst>
                    </a:blip>
                    <a:stretch>
                      <a:fillRect/>
                    </a:stretch>
                  </pic:blipFill>
                  <pic:spPr>
                    <a:xfrm>
                      <a:off x="0" y="0"/>
                      <a:ext cx="1289957" cy="148129"/>
                    </a:xfrm>
                    <a:prstGeom prst="rect">
                      <a:avLst/>
                    </a:prstGeom>
                  </pic:spPr>
                </pic:pic>
              </a:graphicData>
            </a:graphic>
            <wp14:sizeRelH relativeFrom="page">
              <wp14:pctWidth>0</wp14:pctWidth>
            </wp14:sizeRelH>
            <wp14:sizeRelV relativeFrom="page">
              <wp14:pctHeight>0</wp14:pctHeight>
            </wp14:sizeRelV>
          </wp:anchor>
        </w:drawing>
      </w:r>
      <w:r w:rsidR="006A0A0A" w:rsidRPr="006A0A0A">
        <w:t xml:space="preserve">So in my </w:t>
      </w:r>
      <w:r w:rsidR="006A0A0A" w:rsidRPr="00A4280F">
        <w:rPr>
          <w:b/>
          <w:bCs/>
        </w:rPr>
        <w:t>product</w:t>
      </w:r>
      <w:r w:rsidR="006A0A0A" w:rsidRPr="006A0A0A">
        <w:t xml:space="preserve"> </w:t>
      </w:r>
      <w:r w:rsidR="00516EB1">
        <w:t>entity</w:t>
      </w:r>
      <w:r w:rsidR="006A0A0A" w:rsidRPr="006A0A0A">
        <w:t xml:space="preserve"> I have added a attribute called DESCRIPTION, which will give me the description of the product, now I want that this description can change based on different languages. So for that reason I will use the concept of localized. </w:t>
      </w:r>
      <w:r w:rsidR="006A0A0A">
        <w:t xml:space="preserve">                                         </w:t>
      </w:r>
      <w:r w:rsidR="00A4280F">
        <w:t xml:space="preserve">   </w:t>
      </w:r>
      <w:r w:rsidR="00A4280F" w:rsidRPr="00A4280F">
        <w:t xml:space="preserve">Now after use this localized, it will automatically create a </w:t>
      </w:r>
      <w:r w:rsidR="00516EB1">
        <w:t>entity</w:t>
      </w:r>
      <w:r w:rsidR="00516EB1" w:rsidRPr="006A0A0A">
        <w:t xml:space="preserve"> </w:t>
      </w:r>
      <w:r w:rsidR="00A4280F" w:rsidRPr="00A4280F">
        <w:t xml:space="preserve">name </w:t>
      </w:r>
      <w:r w:rsidR="00A4280F" w:rsidRPr="00A4280F">
        <w:rPr>
          <w:b/>
          <w:bCs/>
        </w:rPr>
        <w:t>product_texts</w:t>
      </w:r>
      <w:r w:rsidR="00A4280F">
        <w:t xml:space="preserve"> </w:t>
      </w:r>
      <w:r w:rsidR="00A4280F" w:rsidRPr="00A4280F">
        <w:t xml:space="preserve">. </w:t>
      </w:r>
      <w:r w:rsidR="00637D02">
        <w:t xml:space="preserve">So in the product_texts </w:t>
      </w:r>
      <w:r w:rsidR="00516EB1">
        <w:t>entity</w:t>
      </w:r>
      <w:r w:rsidR="00516EB1" w:rsidRPr="006A0A0A">
        <w:t xml:space="preserve"> </w:t>
      </w:r>
      <w:r w:rsidR="00637D02">
        <w:t xml:space="preserve">there will be </w:t>
      </w:r>
      <w:r w:rsidR="00516EB1">
        <w:t>field</w:t>
      </w:r>
      <w:r w:rsidR="00637D02">
        <w:t xml:space="preserve"> name </w:t>
      </w:r>
      <w:r w:rsidR="00637D02">
        <w:rPr>
          <w:b/>
          <w:bCs/>
        </w:rPr>
        <w:t>locale, NODE_KEY, description.</w:t>
      </w:r>
      <w:r w:rsidR="00637D02">
        <w:rPr>
          <w:rFonts w:ascii="Segoe UI" w:hAnsi="Segoe UI" w:cs="Segoe UI"/>
        </w:rPr>
        <w:t xml:space="preserve"> And in the </w:t>
      </w:r>
      <w:r w:rsidR="00637D02" w:rsidRPr="00A4280F">
        <w:rPr>
          <w:rFonts w:ascii="Segoe UI" w:hAnsi="Segoe UI" w:cs="Segoe UI"/>
          <w:b/>
          <w:bCs/>
        </w:rPr>
        <w:t>locale</w:t>
      </w:r>
      <w:r w:rsidR="00637D02">
        <w:rPr>
          <w:rFonts w:ascii="Segoe UI" w:hAnsi="Segoe UI" w:cs="Segoe UI"/>
        </w:rPr>
        <w:t xml:space="preserve"> </w:t>
      </w:r>
      <w:r w:rsidR="00A4280F">
        <w:rPr>
          <w:rFonts w:ascii="Segoe UI" w:hAnsi="Segoe UI" w:cs="Segoe UI"/>
        </w:rPr>
        <w:t xml:space="preserve">column </w:t>
      </w:r>
      <w:r w:rsidR="00637D02">
        <w:rPr>
          <w:rFonts w:ascii="Segoe UI" w:hAnsi="Segoe UI" w:cs="Segoe UI"/>
        </w:rPr>
        <w:t xml:space="preserve">we </w:t>
      </w:r>
      <w:r w:rsidR="00A4280F">
        <w:rPr>
          <w:rFonts w:ascii="Segoe UI" w:hAnsi="Segoe UI" w:cs="Segoe UI"/>
        </w:rPr>
        <w:t>need to</w:t>
      </w:r>
      <w:r w:rsidR="00637D02">
        <w:rPr>
          <w:rFonts w:ascii="Segoe UI" w:hAnsi="Segoe UI" w:cs="Segoe UI"/>
        </w:rPr>
        <w:t xml:space="preserve"> keep the different language code</w:t>
      </w:r>
      <w:r w:rsidR="00D22014">
        <w:rPr>
          <w:rFonts w:ascii="Segoe UI" w:hAnsi="Segoe UI" w:cs="Segoe UI"/>
        </w:rPr>
        <w:t>.</w:t>
      </w:r>
      <w:r w:rsidR="00637D02">
        <w:rPr>
          <w:rFonts w:ascii="Segoe UI" w:hAnsi="Segoe UI" w:cs="Segoe UI"/>
        </w:rPr>
        <w:t xml:space="preserve"> and </w:t>
      </w:r>
      <w:r w:rsidR="00D22014">
        <w:rPr>
          <w:rFonts w:ascii="Segoe UI" w:hAnsi="Segoe UI" w:cs="Segoe UI"/>
          <w:b/>
          <w:bCs/>
        </w:rPr>
        <w:t xml:space="preserve">description </w:t>
      </w:r>
      <w:r w:rsidR="00D22014">
        <w:rPr>
          <w:rFonts w:ascii="Segoe UI" w:hAnsi="Segoe UI" w:cs="Segoe UI"/>
        </w:rPr>
        <w:t xml:space="preserve">column will write the description </w:t>
      </w:r>
      <w:r w:rsidR="00637D02">
        <w:rPr>
          <w:rFonts w:ascii="Segoe UI" w:hAnsi="Segoe UI" w:cs="Segoe UI"/>
        </w:rPr>
        <w:t xml:space="preserve">based on that language </w:t>
      </w:r>
      <w:r w:rsidR="00D22014">
        <w:rPr>
          <w:rFonts w:ascii="Segoe UI" w:hAnsi="Segoe UI" w:cs="Segoe UI"/>
        </w:rPr>
        <w:t>code.</w:t>
      </w:r>
      <w:r w:rsidR="001511BE">
        <w:rPr>
          <w:rFonts w:ascii="Segoe UI" w:hAnsi="Segoe UI" w:cs="Segoe UI"/>
        </w:rPr>
        <w:t xml:space="preserve"> And here </w:t>
      </w:r>
      <w:r w:rsidR="001511BE" w:rsidRPr="00C972B6">
        <w:rPr>
          <w:rFonts w:ascii="Segoe UI" w:hAnsi="Segoe UI" w:cs="Segoe UI"/>
          <w:b/>
          <w:bCs/>
        </w:rPr>
        <w:t>NODE_KEY</w:t>
      </w:r>
      <w:r w:rsidR="001511BE">
        <w:rPr>
          <w:rFonts w:ascii="Segoe UI" w:hAnsi="Segoe UI" w:cs="Segoe UI"/>
        </w:rPr>
        <w:t xml:space="preserve"> column came from the product </w:t>
      </w:r>
      <w:r w:rsidR="00516EB1">
        <w:t>entity</w:t>
      </w:r>
      <w:r w:rsidR="001511BE">
        <w:rPr>
          <w:rFonts w:ascii="Segoe UI" w:hAnsi="Segoe UI" w:cs="Segoe UI"/>
        </w:rPr>
        <w:t xml:space="preserve">, as we used NODE_KEY as a primary key in product </w:t>
      </w:r>
      <w:r w:rsidR="00516EB1">
        <w:rPr>
          <w:rFonts w:ascii="Segoe UI" w:hAnsi="Segoe UI" w:cs="Segoe UI"/>
        </w:rPr>
        <w:t>entity</w:t>
      </w:r>
      <w:r w:rsidR="001511BE">
        <w:rPr>
          <w:rFonts w:ascii="Segoe UI" w:hAnsi="Segoe UI" w:cs="Segoe UI"/>
        </w:rPr>
        <w:t>.</w:t>
      </w:r>
    </w:p>
    <w:p w14:paraId="0D81C1B1" w14:textId="1F77E34D" w:rsidR="00B050F6" w:rsidRDefault="00B050F6" w:rsidP="00162C3A">
      <w:pPr>
        <w:rPr>
          <w:rFonts w:ascii="Segoe UI" w:hAnsi="Segoe UI" w:cs="Segoe UI"/>
        </w:rPr>
      </w:pPr>
    </w:p>
    <w:p w14:paraId="066E1656" w14:textId="77777777" w:rsidR="00BF61E3" w:rsidRDefault="00BF61E3" w:rsidP="00162C3A">
      <w:pPr>
        <w:rPr>
          <w:rFonts w:ascii="Segoe UI" w:hAnsi="Segoe UI" w:cs="Segoe UI"/>
        </w:rPr>
      </w:pPr>
    </w:p>
    <w:p w14:paraId="1B516D89" w14:textId="0DD8CE66" w:rsidR="001435EA" w:rsidRDefault="001435EA" w:rsidP="00162C3A">
      <w:pPr>
        <w:rPr>
          <w:rFonts w:ascii="Segoe UI" w:hAnsi="Segoe UI" w:cs="Segoe UI"/>
        </w:rPr>
      </w:pPr>
      <w:r>
        <w:rPr>
          <w:rFonts w:ascii="Segoe UI" w:hAnsi="Segoe UI" w:cs="Segoe UI"/>
        </w:rPr>
        <w:t xml:space="preserve">So the biggest advantage is </w:t>
      </w:r>
      <w:r w:rsidR="001A388A">
        <w:rPr>
          <w:rFonts w:ascii="Segoe UI" w:hAnsi="Segoe UI" w:cs="Segoe UI"/>
        </w:rPr>
        <w:t xml:space="preserve">before loading the description </w:t>
      </w:r>
      <w:r>
        <w:rPr>
          <w:rFonts w:ascii="Segoe UI" w:hAnsi="Segoe UI" w:cs="Segoe UI"/>
        </w:rPr>
        <w:t xml:space="preserve">it will automatically </w:t>
      </w:r>
      <w:r w:rsidR="001A388A">
        <w:rPr>
          <w:rFonts w:ascii="Segoe UI" w:hAnsi="Segoe UI" w:cs="Segoe UI"/>
        </w:rPr>
        <w:t>fetch</w:t>
      </w:r>
      <w:r>
        <w:rPr>
          <w:rFonts w:ascii="Segoe UI" w:hAnsi="Segoe UI" w:cs="Segoe UI"/>
        </w:rPr>
        <w:t xml:space="preserve"> your browser language and that browser language it will compare with the </w:t>
      </w:r>
      <w:r>
        <w:rPr>
          <w:rFonts w:ascii="Segoe UI" w:hAnsi="Segoe UI" w:cs="Segoe UI"/>
          <w:b/>
          <w:bCs/>
        </w:rPr>
        <w:t>locale</w:t>
      </w:r>
      <w:r w:rsidR="001A388A">
        <w:rPr>
          <w:rFonts w:ascii="Segoe UI" w:hAnsi="Segoe UI" w:cs="Segoe UI"/>
          <w:b/>
          <w:bCs/>
        </w:rPr>
        <w:t xml:space="preserve">  column</w:t>
      </w:r>
      <w:r w:rsidR="007D3C1D">
        <w:rPr>
          <w:rFonts w:ascii="Segoe UI" w:hAnsi="Segoe UI" w:cs="Segoe UI"/>
          <w:b/>
          <w:bCs/>
        </w:rPr>
        <w:t xml:space="preserve"> </w:t>
      </w:r>
      <w:r w:rsidR="007D3C1D">
        <w:rPr>
          <w:rFonts w:ascii="Segoe UI" w:hAnsi="Segoe UI" w:cs="Segoe UI"/>
        </w:rPr>
        <w:t>language-code</w:t>
      </w:r>
      <w:r>
        <w:rPr>
          <w:rFonts w:ascii="Segoe UI" w:hAnsi="Segoe UI" w:cs="Segoe UI"/>
          <w:b/>
          <w:bCs/>
        </w:rPr>
        <w:t xml:space="preserve"> </w:t>
      </w:r>
      <w:r>
        <w:rPr>
          <w:rFonts w:ascii="Segoe UI" w:hAnsi="Segoe UI" w:cs="Segoe UI"/>
        </w:rPr>
        <w:t xml:space="preserve">[column of the product_texts] and </w:t>
      </w:r>
      <w:r w:rsidR="00ED7553">
        <w:rPr>
          <w:rFonts w:ascii="Segoe UI" w:hAnsi="Segoe UI" w:cs="Segoe UI"/>
        </w:rPr>
        <w:t xml:space="preserve">if it is matches then it will fetch the data from the </w:t>
      </w:r>
      <w:r w:rsidR="00ED7553">
        <w:rPr>
          <w:rFonts w:ascii="Segoe UI" w:hAnsi="Segoe UI" w:cs="Segoe UI"/>
          <w:b/>
          <w:bCs/>
        </w:rPr>
        <w:t xml:space="preserve">DESCRIPTION </w:t>
      </w:r>
      <w:r w:rsidR="00ED7553">
        <w:rPr>
          <w:rFonts w:ascii="Segoe UI" w:hAnsi="Segoe UI" w:cs="Segoe UI"/>
        </w:rPr>
        <w:t xml:space="preserve">column </w:t>
      </w:r>
      <w:r w:rsidR="00AE7AE2">
        <w:rPr>
          <w:rFonts w:ascii="Segoe UI" w:hAnsi="Segoe UI" w:cs="Segoe UI"/>
        </w:rPr>
        <w:t>of the</w:t>
      </w:r>
      <w:r w:rsidR="00ED7553">
        <w:rPr>
          <w:rFonts w:ascii="Segoe UI" w:hAnsi="Segoe UI" w:cs="Segoe UI"/>
        </w:rPr>
        <w:t xml:space="preserve"> product_texts</w:t>
      </w:r>
      <w:r w:rsidR="00AE7AE2">
        <w:rPr>
          <w:rFonts w:ascii="Segoe UI" w:hAnsi="Segoe UI" w:cs="Segoe UI"/>
        </w:rPr>
        <w:t xml:space="preserve"> </w:t>
      </w:r>
      <w:r w:rsidR="00516EB1">
        <w:t>entity</w:t>
      </w:r>
      <w:r w:rsidR="00ED7553">
        <w:rPr>
          <w:rFonts w:ascii="Segoe UI" w:hAnsi="Segoe UI" w:cs="Segoe UI"/>
        </w:rPr>
        <w:t xml:space="preserve">. If It does not </w:t>
      </w:r>
      <w:r w:rsidR="00D51331">
        <w:rPr>
          <w:rFonts w:ascii="Segoe UI" w:hAnsi="Segoe UI" w:cs="Segoe UI"/>
        </w:rPr>
        <w:t xml:space="preserve">match with the language code, then it will </w:t>
      </w:r>
      <w:r w:rsidR="00900BA4">
        <w:rPr>
          <w:rFonts w:ascii="Segoe UI" w:hAnsi="Segoe UI" w:cs="Segoe UI"/>
        </w:rPr>
        <w:t>display the</w:t>
      </w:r>
      <w:r w:rsidR="00D51331">
        <w:rPr>
          <w:rFonts w:ascii="Segoe UI" w:hAnsi="Segoe UI" w:cs="Segoe UI"/>
        </w:rPr>
        <w:t xml:space="preserve"> default </w:t>
      </w:r>
      <w:r w:rsidR="00900BA4" w:rsidRPr="00D51331">
        <w:rPr>
          <w:rFonts w:ascii="Segoe UI" w:hAnsi="Segoe UI" w:cs="Segoe UI"/>
          <w:b/>
          <w:bCs/>
        </w:rPr>
        <w:t>DESCRIPTION</w:t>
      </w:r>
      <w:r w:rsidR="00900BA4">
        <w:rPr>
          <w:rFonts w:ascii="Segoe UI" w:hAnsi="Segoe UI" w:cs="Segoe UI"/>
        </w:rPr>
        <w:t xml:space="preserve"> </w:t>
      </w:r>
      <w:r w:rsidR="00D51331">
        <w:rPr>
          <w:rFonts w:ascii="Segoe UI" w:hAnsi="Segoe UI" w:cs="Segoe UI"/>
        </w:rPr>
        <w:t xml:space="preserve">which we maintain in the main </w:t>
      </w:r>
      <w:r w:rsidR="00516EB1">
        <w:t>entity</w:t>
      </w:r>
      <w:r w:rsidR="00516EB1" w:rsidRPr="006A0A0A">
        <w:t xml:space="preserve"> </w:t>
      </w:r>
      <w:r w:rsidR="00D51331">
        <w:rPr>
          <w:rFonts w:ascii="Segoe UI" w:hAnsi="Segoe UI" w:cs="Segoe UI"/>
        </w:rPr>
        <w:t xml:space="preserve">called </w:t>
      </w:r>
      <w:r w:rsidR="00D51331">
        <w:rPr>
          <w:rFonts w:ascii="Segoe UI" w:hAnsi="Segoe UI" w:cs="Segoe UI"/>
          <w:b/>
          <w:bCs/>
        </w:rPr>
        <w:t xml:space="preserve">product. </w:t>
      </w:r>
      <w:r w:rsidR="00D51331">
        <w:rPr>
          <w:rFonts w:ascii="Segoe UI" w:hAnsi="Segoe UI" w:cs="Segoe UI"/>
        </w:rPr>
        <w:t xml:space="preserve">So in the product </w:t>
      </w:r>
      <w:r w:rsidR="00516EB1">
        <w:t>entity</w:t>
      </w:r>
      <w:r w:rsidR="00516EB1" w:rsidRPr="006A0A0A">
        <w:t xml:space="preserve"> </w:t>
      </w:r>
      <w:r w:rsidR="00D51331">
        <w:rPr>
          <w:rFonts w:ascii="Segoe UI" w:hAnsi="Segoe UI" w:cs="Segoe UI"/>
        </w:rPr>
        <w:t>there is a column</w:t>
      </w:r>
      <w:r w:rsidR="00850CB9">
        <w:rPr>
          <w:rFonts w:ascii="Segoe UI" w:hAnsi="Segoe UI" w:cs="Segoe UI"/>
        </w:rPr>
        <w:t xml:space="preserve"> </w:t>
      </w:r>
      <w:r w:rsidR="00D51331">
        <w:rPr>
          <w:rFonts w:ascii="Segoe UI" w:hAnsi="Segoe UI" w:cs="Segoe UI"/>
        </w:rPr>
        <w:t xml:space="preserve">called </w:t>
      </w:r>
      <w:r w:rsidR="00D51331" w:rsidRPr="00D51331">
        <w:rPr>
          <w:rFonts w:ascii="Segoe UI" w:hAnsi="Segoe UI" w:cs="Segoe UI"/>
          <w:b/>
          <w:bCs/>
        </w:rPr>
        <w:t>DESCRIPTION</w:t>
      </w:r>
      <w:r w:rsidR="00ED7553">
        <w:rPr>
          <w:rFonts w:ascii="Segoe UI" w:hAnsi="Segoe UI" w:cs="Segoe UI"/>
        </w:rPr>
        <w:t xml:space="preserve"> </w:t>
      </w:r>
      <w:r w:rsidR="00D51331">
        <w:rPr>
          <w:rFonts w:ascii="Segoe UI" w:hAnsi="Segoe UI" w:cs="Segoe UI"/>
        </w:rPr>
        <w:t xml:space="preserve">so there we have maintained the description in English language that is default language. </w:t>
      </w:r>
    </w:p>
    <w:p w14:paraId="739D4F82" w14:textId="59F4180E" w:rsidR="00C261FA" w:rsidRPr="00A35BE0" w:rsidRDefault="000027A7" w:rsidP="00162C3A">
      <w:pPr>
        <w:rPr>
          <w:rFonts w:ascii="Segoe UI" w:hAnsi="Segoe UI" w:cs="Segoe UI"/>
        </w:rPr>
      </w:pPr>
      <w:r>
        <w:rPr>
          <w:rFonts w:ascii="Segoe UI" w:hAnsi="Segoe UI" w:cs="Segoe UI"/>
        </w:rPr>
        <w:t>And the changes we need to do in our project</w:t>
      </w:r>
      <w:r w:rsidR="00273868">
        <w:rPr>
          <w:rFonts w:ascii="Segoe UI" w:hAnsi="Segoe UI" w:cs="Segoe UI"/>
        </w:rPr>
        <w:t xml:space="preserve">, </w:t>
      </w:r>
      <w:r>
        <w:rPr>
          <w:rFonts w:ascii="Segoe UI" w:hAnsi="Segoe UI" w:cs="Segoe UI"/>
        </w:rPr>
        <w:t>in the csv file</w:t>
      </w:r>
      <w:r w:rsidR="00273868">
        <w:rPr>
          <w:rFonts w:ascii="Segoe UI" w:hAnsi="Segoe UI" w:cs="Segoe UI"/>
        </w:rPr>
        <w:t>. So</w:t>
      </w:r>
      <w:r>
        <w:rPr>
          <w:rFonts w:ascii="Segoe UI" w:hAnsi="Segoe UI" w:cs="Segoe UI"/>
        </w:rPr>
        <w:t xml:space="preserve"> we will add the csv </w:t>
      </w:r>
      <w:r w:rsidR="00273868">
        <w:rPr>
          <w:rFonts w:ascii="Segoe UI" w:hAnsi="Segoe UI" w:cs="Segoe UI"/>
        </w:rPr>
        <w:t xml:space="preserve">file </w:t>
      </w:r>
      <w:r>
        <w:rPr>
          <w:rFonts w:ascii="Segoe UI" w:hAnsi="Segoe UI" w:cs="Segoe UI"/>
          <w:b/>
          <w:bCs/>
        </w:rPr>
        <w:t>product_texts</w:t>
      </w:r>
      <w:r w:rsidR="001A388A">
        <w:rPr>
          <w:rFonts w:ascii="Segoe UI" w:hAnsi="Segoe UI" w:cs="Segoe UI"/>
          <w:b/>
          <w:bCs/>
        </w:rPr>
        <w:t xml:space="preserve"> </w:t>
      </w:r>
      <w:r w:rsidR="001A388A">
        <w:rPr>
          <w:rFonts w:ascii="Segoe UI" w:hAnsi="Segoe UI" w:cs="Segoe UI"/>
        </w:rPr>
        <w:t xml:space="preserve">and would be 3 column </w:t>
      </w:r>
      <w:r w:rsidR="001A388A">
        <w:rPr>
          <w:b/>
          <w:bCs/>
        </w:rPr>
        <w:t>locale, NODE_KEY, description</w:t>
      </w:r>
      <w:r w:rsidR="001A388A">
        <w:rPr>
          <w:rFonts w:ascii="Segoe UI" w:hAnsi="Segoe UI" w:cs="Segoe UI"/>
        </w:rPr>
        <w:t xml:space="preserve">. In the locale we will mention the language-code. In the description column we will write the description based on the language code. And the </w:t>
      </w:r>
      <w:r w:rsidR="001A388A" w:rsidRPr="009A70B3">
        <w:rPr>
          <w:rFonts w:ascii="Segoe UI" w:hAnsi="Segoe UI" w:cs="Segoe UI"/>
          <w:b/>
          <w:bCs/>
        </w:rPr>
        <w:t>product_texts</w:t>
      </w:r>
      <w:r w:rsidR="001A388A">
        <w:rPr>
          <w:rFonts w:ascii="Segoe UI" w:hAnsi="Segoe UI" w:cs="Segoe UI"/>
        </w:rPr>
        <w:t xml:space="preserve"> </w:t>
      </w:r>
      <w:r w:rsidR="009A70B3">
        <w:t>entity</w:t>
      </w:r>
      <w:r w:rsidR="009A70B3" w:rsidRPr="006A0A0A">
        <w:t xml:space="preserve"> </w:t>
      </w:r>
      <w:r w:rsidR="001A388A" w:rsidRPr="009A70B3">
        <w:rPr>
          <w:rFonts w:ascii="Segoe UI" w:hAnsi="Segoe UI" w:cs="Segoe UI"/>
          <w:b/>
          <w:bCs/>
        </w:rPr>
        <w:t>node_key</w:t>
      </w:r>
      <w:r w:rsidR="001A388A">
        <w:rPr>
          <w:rFonts w:ascii="Segoe UI" w:hAnsi="Segoe UI" w:cs="Segoe UI"/>
        </w:rPr>
        <w:t xml:space="preserve"> value should match with the </w:t>
      </w:r>
      <w:r w:rsidR="001A388A" w:rsidRPr="00E6748C">
        <w:rPr>
          <w:rFonts w:ascii="Segoe UI" w:hAnsi="Segoe UI" w:cs="Segoe UI"/>
          <w:b/>
          <w:bCs/>
        </w:rPr>
        <w:t>product</w:t>
      </w:r>
      <w:r w:rsidR="001A388A">
        <w:rPr>
          <w:rFonts w:ascii="Segoe UI" w:hAnsi="Segoe UI" w:cs="Segoe UI"/>
        </w:rPr>
        <w:t xml:space="preserve"> </w:t>
      </w:r>
      <w:r w:rsidR="00E6748C" w:rsidRPr="00E6748C">
        <w:t>entity</w:t>
      </w:r>
      <w:r w:rsidR="00E6748C" w:rsidRPr="006A0A0A">
        <w:t xml:space="preserve"> </w:t>
      </w:r>
      <w:r w:rsidR="001A388A" w:rsidRPr="00E6748C">
        <w:rPr>
          <w:rFonts w:ascii="Segoe UI" w:hAnsi="Segoe UI" w:cs="Segoe UI"/>
          <w:b/>
          <w:bCs/>
        </w:rPr>
        <w:t>node_key</w:t>
      </w:r>
      <w:r w:rsidR="001A388A">
        <w:rPr>
          <w:rFonts w:ascii="Segoe UI" w:hAnsi="Segoe UI" w:cs="Segoe UI"/>
        </w:rPr>
        <w:t xml:space="preserve"> value, then only it will work on different language</w:t>
      </w:r>
      <w:r w:rsidR="00B23CD2">
        <w:rPr>
          <w:rFonts w:ascii="Segoe UI" w:hAnsi="Segoe UI" w:cs="Segoe UI"/>
        </w:rPr>
        <w:t xml:space="preserve">. </w:t>
      </w:r>
      <w:r w:rsidR="00C261FA">
        <w:rPr>
          <w:rFonts w:ascii="Segoe UI" w:hAnsi="Segoe UI" w:cs="Segoe UI"/>
        </w:rPr>
        <w:t>Now once all the changes done, we will deploy the code</w:t>
      </w:r>
      <w:r w:rsidR="00B23CD2">
        <w:rPr>
          <w:rFonts w:ascii="Segoe UI" w:hAnsi="Segoe UI" w:cs="Segoe UI"/>
        </w:rPr>
        <w:t xml:space="preserve"> </w:t>
      </w:r>
      <w:r w:rsidR="00015D7A" w:rsidRPr="00015D7A">
        <w:rPr>
          <w:rFonts w:ascii="Segoe UI" w:hAnsi="Segoe UI" w:cs="Segoe UI"/>
          <w:b/>
          <w:bCs/>
        </w:rPr>
        <w:t>cds deploy --to sqlite:soumik.db</w:t>
      </w:r>
    </w:p>
    <w:p w14:paraId="10BD6223" w14:textId="77777777" w:rsidR="00811220" w:rsidRDefault="00811220" w:rsidP="00162C3A">
      <w:pPr>
        <w:rPr>
          <w:rFonts w:ascii="Segoe UI" w:hAnsi="Segoe UI" w:cs="Segoe UI"/>
          <w:b/>
          <w:bCs/>
        </w:rPr>
      </w:pPr>
    </w:p>
    <w:p w14:paraId="5014BB71" w14:textId="4E9EC04E" w:rsidR="00516005" w:rsidRDefault="00E920CC" w:rsidP="001B756D">
      <w:pPr>
        <w:rPr>
          <w:rFonts w:ascii="Segoe UI" w:hAnsi="Segoe UI" w:cs="Segoe UI"/>
        </w:rPr>
      </w:pPr>
      <w:r>
        <w:rPr>
          <w:rFonts w:ascii="Segoe UI" w:hAnsi="Segoe UI" w:cs="Segoe UI"/>
        </w:rPr>
        <w:t xml:space="preserve">Now I want to give the proper readable name to my column name, that we can do with the help of </w:t>
      </w:r>
      <w:r>
        <w:rPr>
          <w:rFonts w:ascii="Segoe UI" w:hAnsi="Segoe UI" w:cs="Segoe UI"/>
          <w:b/>
          <w:bCs/>
        </w:rPr>
        <w:t>annotations.</w:t>
      </w:r>
      <w:r w:rsidR="00811220">
        <w:rPr>
          <w:rFonts w:ascii="Segoe UI" w:hAnsi="Segoe UI" w:cs="Segoe UI"/>
          <w:b/>
          <w:bCs/>
        </w:rPr>
        <w:t xml:space="preserve"> </w:t>
      </w:r>
    </w:p>
    <w:p w14:paraId="05116191" w14:textId="606594FB" w:rsidR="00476978" w:rsidRDefault="007A37B5" w:rsidP="00162C3A">
      <w:pPr>
        <w:rPr>
          <w:rFonts w:ascii="Segoe UI" w:hAnsi="Segoe UI" w:cs="Segoe UI"/>
        </w:rPr>
      </w:pPr>
      <w:r w:rsidRPr="00377CDC">
        <w:rPr>
          <w:rFonts w:ascii="Segoe UI" w:hAnsi="Segoe UI" w:cs="Segoe UI"/>
          <w:noProof/>
        </w:rPr>
        <w:drawing>
          <wp:anchor distT="0" distB="0" distL="114300" distR="114300" simplePos="0" relativeHeight="251705856" behindDoc="0" locked="0" layoutInCell="1" allowOverlap="1" wp14:anchorId="07F8FFB2" wp14:editId="7E07C337">
            <wp:simplePos x="0" y="0"/>
            <wp:positionH relativeFrom="column">
              <wp:posOffset>-881063</wp:posOffset>
            </wp:positionH>
            <wp:positionV relativeFrom="paragraph">
              <wp:posOffset>236220</wp:posOffset>
            </wp:positionV>
            <wp:extent cx="1878363" cy="1081088"/>
            <wp:effectExtent l="190500" t="190500" r="179070" b="176530"/>
            <wp:wrapNone/>
            <wp:docPr id="1716806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8257" name=""/>
                    <pic:cNvPicPr/>
                  </pic:nvPicPr>
                  <pic:blipFill>
                    <a:blip r:embed="rId269" cstate="print">
                      <a:extLst>
                        <a:ext uri="{28A0092B-C50C-407E-A947-70E740481C1C}">
                          <a14:useLocalDpi xmlns:a14="http://schemas.microsoft.com/office/drawing/2010/main" val="0"/>
                        </a:ext>
                      </a:extLst>
                    </a:blip>
                    <a:stretch>
                      <a:fillRect/>
                    </a:stretch>
                  </pic:blipFill>
                  <pic:spPr>
                    <a:xfrm>
                      <a:off x="0" y="0"/>
                      <a:ext cx="1883591" cy="1084097"/>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14:paraId="1AB9CC5E" w14:textId="1A2AF1CC" w:rsidR="008F2056" w:rsidRDefault="005B38B5" w:rsidP="008F2056">
      <w:pPr>
        <w:tabs>
          <w:tab w:val="left" w:pos="1717"/>
        </w:tabs>
        <w:ind w:left="1717"/>
        <w:rPr>
          <w:rFonts w:ascii="Segoe UI" w:hAnsi="Segoe UI" w:cs="Segoe UI"/>
        </w:rPr>
      </w:pPr>
      <w:r>
        <w:rPr>
          <w:rFonts w:ascii="Segoe UI" w:hAnsi="Segoe UI" w:cs="Segoe UI"/>
        </w:rPr>
        <w:t xml:space="preserve">So here as you can see in the </w:t>
      </w:r>
      <w:r>
        <w:rPr>
          <w:rFonts w:ascii="Segoe UI" w:hAnsi="Segoe UI" w:cs="Segoe UI"/>
          <w:b/>
          <w:bCs/>
        </w:rPr>
        <w:t xml:space="preserve">businessspartner </w:t>
      </w:r>
      <w:r>
        <w:rPr>
          <w:rFonts w:ascii="Segoe UI" w:hAnsi="Segoe UI" w:cs="Segoe UI"/>
        </w:rPr>
        <w:t xml:space="preserve">table there are multiple  columns </w:t>
      </w:r>
      <w:r w:rsidR="00C36F19">
        <w:rPr>
          <w:rFonts w:ascii="Segoe UI" w:hAnsi="Segoe UI" w:cs="Segoe UI"/>
        </w:rPr>
        <w:t>but column name are not perfect for read.</w:t>
      </w:r>
      <w:r w:rsidR="0057512F">
        <w:rPr>
          <w:rFonts w:ascii="Segoe UI" w:hAnsi="Segoe UI" w:cs="Segoe UI"/>
        </w:rPr>
        <w:t xml:space="preserve"> I want to give simple and meaning full column name</w:t>
      </w:r>
      <w:r w:rsidR="00AB6FED">
        <w:rPr>
          <w:rFonts w:ascii="Segoe UI" w:hAnsi="Segoe UI" w:cs="Segoe UI"/>
        </w:rPr>
        <w:t>, so for that I will use annotate.</w:t>
      </w:r>
    </w:p>
    <w:p w14:paraId="141C888B" w14:textId="7ECFF4F0" w:rsidR="007A37B5" w:rsidRDefault="007A37B5" w:rsidP="008F2056">
      <w:pPr>
        <w:tabs>
          <w:tab w:val="left" w:pos="1717"/>
        </w:tabs>
        <w:ind w:left="1717"/>
        <w:rPr>
          <w:rFonts w:ascii="Segoe UI" w:hAnsi="Segoe UI" w:cs="Segoe UI"/>
        </w:rPr>
      </w:pPr>
    </w:p>
    <w:p w14:paraId="4C03DCCA" w14:textId="342A9367" w:rsidR="007A37B5" w:rsidRDefault="007A37B5" w:rsidP="001D018C">
      <w:pPr>
        <w:tabs>
          <w:tab w:val="left" w:pos="1717"/>
        </w:tabs>
        <w:rPr>
          <w:rFonts w:ascii="Segoe UI" w:hAnsi="Segoe UI" w:cs="Segoe UI"/>
        </w:rPr>
      </w:pPr>
      <w:r w:rsidRPr="006C5327">
        <w:rPr>
          <w:rFonts w:ascii="Segoe UI" w:hAnsi="Segoe UI" w:cs="Segoe UI"/>
          <w:noProof/>
        </w:rPr>
        <w:drawing>
          <wp:anchor distT="0" distB="0" distL="114300" distR="114300" simplePos="0" relativeHeight="251565568" behindDoc="0" locked="0" layoutInCell="1" allowOverlap="1" wp14:anchorId="2A7F873C" wp14:editId="544189D3">
            <wp:simplePos x="0" y="0"/>
            <wp:positionH relativeFrom="column">
              <wp:posOffset>-847090</wp:posOffset>
            </wp:positionH>
            <wp:positionV relativeFrom="paragraph">
              <wp:posOffset>207328</wp:posOffset>
            </wp:positionV>
            <wp:extent cx="1733550" cy="568882"/>
            <wp:effectExtent l="0" t="0" r="0" b="0"/>
            <wp:wrapNone/>
            <wp:docPr id="10781380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138012" name="Picture 1" descr="A screenshot of a computer&#10;&#10;Description automatically generated"/>
                    <pic:cNvPicPr/>
                  </pic:nvPicPr>
                  <pic:blipFill>
                    <a:blip r:embed="rId270" cstate="print">
                      <a:extLst>
                        <a:ext uri="{28A0092B-C50C-407E-A947-70E740481C1C}">
                          <a14:useLocalDpi xmlns:a14="http://schemas.microsoft.com/office/drawing/2010/main" val="0"/>
                        </a:ext>
                      </a:extLst>
                    </a:blip>
                    <a:stretch>
                      <a:fillRect/>
                    </a:stretch>
                  </pic:blipFill>
                  <pic:spPr>
                    <a:xfrm>
                      <a:off x="0" y="0"/>
                      <a:ext cx="1733550" cy="568882"/>
                    </a:xfrm>
                    <a:prstGeom prst="rect">
                      <a:avLst/>
                    </a:prstGeom>
                  </pic:spPr>
                </pic:pic>
              </a:graphicData>
            </a:graphic>
            <wp14:sizeRelH relativeFrom="page">
              <wp14:pctWidth>0</wp14:pctWidth>
            </wp14:sizeRelH>
            <wp14:sizeRelV relativeFrom="page">
              <wp14:pctHeight>0</wp14:pctHeight>
            </wp14:sizeRelV>
          </wp:anchor>
        </w:drawing>
      </w:r>
    </w:p>
    <w:p w14:paraId="3221272D" w14:textId="2ABAF6C2" w:rsidR="008F2056" w:rsidRPr="008F2056" w:rsidRDefault="008F2056" w:rsidP="006C5327">
      <w:pPr>
        <w:tabs>
          <w:tab w:val="left" w:pos="1717"/>
        </w:tabs>
        <w:ind w:left="1717"/>
        <w:rPr>
          <w:rFonts w:ascii="Segoe UI" w:hAnsi="Segoe UI" w:cs="Segoe UI"/>
        </w:rPr>
      </w:pPr>
      <w:r>
        <w:rPr>
          <w:rFonts w:ascii="Segoe UI" w:hAnsi="Segoe UI" w:cs="Segoe UI"/>
        </w:rPr>
        <w:t xml:space="preserve">Create a </w:t>
      </w:r>
      <w:r>
        <w:rPr>
          <w:rFonts w:ascii="Segoe UI" w:hAnsi="Segoe UI" w:cs="Segoe UI"/>
          <w:b/>
          <w:bCs/>
        </w:rPr>
        <w:t>i18n</w:t>
      </w:r>
      <w:r w:rsidR="006C5327">
        <w:rPr>
          <w:rFonts w:ascii="Segoe UI" w:hAnsi="Segoe UI" w:cs="Segoe UI"/>
          <w:b/>
          <w:bCs/>
        </w:rPr>
        <w:t xml:space="preserve"> </w:t>
      </w:r>
      <w:r w:rsidR="006C5327">
        <w:rPr>
          <w:rFonts w:ascii="Segoe UI" w:hAnsi="Segoe UI" w:cs="Segoe UI"/>
        </w:rPr>
        <w:t xml:space="preserve">folder, Where inside that there will be </w:t>
      </w:r>
      <w:r w:rsidR="006C5327">
        <w:rPr>
          <w:rFonts w:ascii="Segoe UI" w:hAnsi="Segoe UI" w:cs="Segoe UI"/>
          <w:b/>
          <w:bCs/>
        </w:rPr>
        <w:t>i18n.properties</w:t>
      </w:r>
      <w:r>
        <w:rPr>
          <w:rFonts w:ascii="Segoe UI" w:hAnsi="Segoe UI" w:cs="Segoe UI"/>
        </w:rPr>
        <w:t xml:space="preserve"> file. Where inside</w:t>
      </w:r>
      <w:r w:rsidR="006C5327">
        <w:rPr>
          <w:rFonts w:ascii="Segoe UI" w:hAnsi="Segoe UI" w:cs="Segoe UI"/>
        </w:rPr>
        <w:t xml:space="preserve"> I  will define the columns</w:t>
      </w:r>
      <w:r w:rsidR="001C0323">
        <w:rPr>
          <w:rFonts w:ascii="Segoe UI" w:hAnsi="Segoe UI" w:cs="Segoe UI"/>
        </w:rPr>
        <w:t xml:space="preserve"> name.</w:t>
      </w:r>
    </w:p>
    <w:p w14:paraId="73F4DB28" w14:textId="5493C946" w:rsidR="00CB039D" w:rsidRDefault="00D21294" w:rsidP="00D21294">
      <w:pPr>
        <w:tabs>
          <w:tab w:val="left" w:pos="1717"/>
        </w:tabs>
        <w:ind w:firstLine="720"/>
        <w:rPr>
          <w:rFonts w:ascii="Segoe UI" w:hAnsi="Segoe UI" w:cs="Segoe UI"/>
        </w:rPr>
      </w:pPr>
      <w:r w:rsidRPr="00D21294">
        <w:rPr>
          <w:rFonts w:ascii="Segoe UI" w:hAnsi="Segoe UI" w:cs="Segoe UI"/>
          <w:noProof/>
        </w:rPr>
        <w:drawing>
          <wp:anchor distT="0" distB="0" distL="114300" distR="114300" simplePos="0" relativeHeight="251696640" behindDoc="0" locked="0" layoutInCell="1" allowOverlap="1" wp14:anchorId="1C591406" wp14:editId="7B096E93">
            <wp:simplePos x="0" y="0"/>
            <wp:positionH relativeFrom="column">
              <wp:posOffset>-825500</wp:posOffset>
            </wp:positionH>
            <wp:positionV relativeFrom="paragraph">
              <wp:posOffset>225107</wp:posOffset>
            </wp:positionV>
            <wp:extent cx="1909922" cy="527538"/>
            <wp:effectExtent l="0" t="0" r="0" b="0"/>
            <wp:wrapNone/>
            <wp:docPr id="1997017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017093" name=""/>
                    <pic:cNvPicPr/>
                  </pic:nvPicPr>
                  <pic:blipFill>
                    <a:blip r:embed="rId271" cstate="print">
                      <a:extLst>
                        <a:ext uri="{28A0092B-C50C-407E-A947-70E740481C1C}">
                          <a14:useLocalDpi xmlns:a14="http://schemas.microsoft.com/office/drawing/2010/main" val="0"/>
                        </a:ext>
                      </a:extLst>
                    </a:blip>
                    <a:stretch>
                      <a:fillRect/>
                    </a:stretch>
                  </pic:blipFill>
                  <pic:spPr>
                    <a:xfrm>
                      <a:off x="0" y="0"/>
                      <a:ext cx="1909922" cy="527538"/>
                    </a:xfrm>
                    <a:prstGeom prst="rect">
                      <a:avLst/>
                    </a:prstGeom>
                  </pic:spPr>
                </pic:pic>
              </a:graphicData>
            </a:graphic>
            <wp14:sizeRelH relativeFrom="page">
              <wp14:pctWidth>0</wp14:pctWidth>
            </wp14:sizeRelH>
            <wp14:sizeRelV relativeFrom="page">
              <wp14:pctHeight>0</wp14:pctHeight>
            </wp14:sizeRelV>
          </wp:anchor>
        </w:drawing>
      </w:r>
      <w:r w:rsidR="006C5327" w:rsidRPr="006C5327">
        <w:rPr>
          <w:rFonts w:ascii="Segoe UI" w:hAnsi="Segoe UI" w:cs="Segoe UI"/>
        </w:rPr>
        <w:t xml:space="preserve"> </w:t>
      </w:r>
      <w:r>
        <w:rPr>
          <w:rFonts w:ascii="Segoe UI" w:hAnsi="Segoe UI" w:cs="Segoe UI"/>
        </w:rPr>
        <w:tab/>
      </w:r>
      <w:r w:rsidR="001D018C">
        <w:rPr>
          <w:rFonts w:ascii="Segoe UI" w:hAnsi="Segoe UI" w:cs="Segoe UI"/>
        </w:rPr>
        <w:t xml:space="preserve"> </w:t>
      </w:r>
      <w:r>
        <w:rPr>
          <w:rFonts w:ascii="Segoe UI" w:hAnsi="Segoe UI" w:cs="Segoe UI"/>
        </w:rPr>
        <w:t>So here I will also translate for German Language.</w:t>
      </w:r>
    </w:p>
    <w:p w14:paraId="6D1AAE2E" w14:textId="47405FB1" w:rsidR="00513843" w:rsidRDefault="00513843" w:rsidP="00513843">
      <w:pPr>
        <w:rPr>
          <w:rFonts w:ascii="Segoe UI" w:hAnsi="Segoe UI" w:cs="Segoe UI"/>
        </w:rPr>
      </w:pPr>
    </w:p>
    <w:p w14:paraId="11D8A9B5" w14:textId="44F7E6F9" w:rsidR="00513843" w:rsidRDefault="00000000" w:rsidP="00513843">
      <w:pPr>
        <w:rPr>
          <w:rFonts w:ascii="Segoe UI" w:hAnsi="Segoe UI" w:cs="Segoe UI"/>
        </w:rPr>
      </w:pPr>
      <w:r>
        <w:rPr>
          <w:rFonts w:ascii="Segoe UI" w:hAnsi="Segoe UI" w:cs="Segoe UI"/>
          <w:noProof/>
        </w:rPr>
        <w:lastRenderedPageBreak/>
        <w:pict w14:anchorId="7564ABA1">
          <v:rect id="_x0000_s1126" style="position:absolute;margin-left:214.15pt;margin-top:39.65pt;width:283.85pt;height:81.3pt;z-index:251933184">
            <v:textbox>
              <w:txbxContent>
                <w:p w14:paraId="0E31751A" w14:textId="41434C60" w:rsidR="003545BB" w:rsidRDefault="003545BB">
                  <w:pPr>
                    <w:rPr>
                      <w:b/>
                      <w:bCs/>
                    </w:rPr>
                  </w:pPr>
                  <w:r w:rsidRPr="003545BB">
                    <w:rPr>
                      <w:b/>
                      <w:bCs/>
                    </w:rPr>
                    <w:t xml:space="preserve">What is </w:t>
                  </w:r>
                  <w:r w:rsidR="00712815" w:rsidRPr="003545BB">
                    <w:rPr>
                      <w:b/>
                      <w:bCs/>
                    </w:rPr>
                    <w:t>metadata?</w:t>
                  </w:r>
                </w:p>
                <w:p w14:paraId="6194FEB6" w14:textId="5121B01F" w:rsidR="003545BB" w:rsidRPr="003545BB" w:rsidRDefault="003545BB" w:rsidP="003545BB">
                  <w:pPr>
                    <w:rPr>
                      <w:b/>
                      <w:bCs/>
                    </w:rPr>
                  </w:pPr>
                  <w:r>
                    <w:rPr>
                      <w:shd w:val="clear" w:color="auto" w:fill="FFFFFF"/>
                    </w:rPr>
                    <w:t>The metadata document contains the details of each entity including fields, their names and labels, their data types, and the relationships (associations) between the entities.</w:t>
                  </w:r>
                </w:p>
              </w:txbxContent>
            </v:textbox>
          </v:rect>
        </w:pict>
      </w:r>
      <w:r w:rsidR="006F4AF1" w:rsidRPr="00AD3FB5">
        <w:rPr>
          <w:rFonts w:ascii="Segoe UI" w:hAnsi="Segoe UI" w:cs="Segoe UI"/>
          <w:noProof/>
        </w:rPr>
        <w:drawing>
          <wp:anchor distT="0" distB="0" distL="114300" distR="114300" simplePos="0" relativeHeight="251708928" behindDoc="0" locked="0" layoutInCell="1" allowOverlap="1" wp14:anchorId="068317C3" wp14:editId="5A83171D">
            <wp:simplePos x="0" y="0"/>
            <wp:positionH relativeFrom="column">
              <wp:posOffset>-838835</wp:posOffset>
            </wp:positionH>
            <wp:positionV relativeFrom="paragraph">
              <wp:posOffset>621347</wp:posOffset>
            </wp:positionV>
            <wp:extent cx="3241431" cy="574594"/>
            <wp:effectExtent l="190500" t="190500" r="168910" b="168910"/>
            <wp:wrapNone/>
            <wp:docPr id="237003276"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003276" name="Picture 1" descr="A computer screen shot of text&#10;&#10;Description automatically generated"/>
                    <pic:cNvPicPr/>
                  </pic:nvPicPr>
                  <pic:blipFill>
                    <a:blip r:embed="rId272">
                      <a:extLst>
                        <a:ext uri="{28A0092B-C50C-407E-A947-70E740481C1C}">
                          <a14:useLocalDpi xmlns:a14="http://schemas.microsoft.com/office/drawing/2010/main" val="0"/>
                        </a:ext>
                      </a:extLst>
                    </a:blip>
                    <a:stretch>
                      <a:fillRect/>
                    </a:stretch>
                  </pic:blipFill>
                  <pic:spPr>
                    <a:xfrm>
                      <a:off x="0" y="0"/>
                      <a:ext cx="3241431" cy="574594"/>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513843">
        <w:rPr>
          <w:rFonts w:ascii="Segoe UI" w:hAnsi="Segoe UI" w:cs="Segoe UI"/>
        </w:rPr>
        <w:t xml:space="preserve">Now I will deploy the code, to reflect the changes. And I  will again do CDS RUN. Now I will open the metadata and there I will see that the </w:t>
      </w:r>
      <w:r w:rsidR="00D07030">
        <w:rPr>
          <w:rFonts w:ascii="Segoe UI" w:hAnsi="Segoe UI" w:cs="Segoe UI"/>
        </w:rPr>
        <w:t>modified name of the column</w:t>
      </w:r>
      <w:r w:rsidR="00513843">
        <w:rPr>
          <w:rFonts w:ascii="Segoe UI" w:hAnsi="Segoe UI" w:cs="Segoe UI"/>
        </w:rPr>
        <w:t xml:space="preserve"> reflect in the metadata</w:t>
      </w:r>
    </w:p>
    <w:p w14:paraId="4A73C6EA" w14:textId="4FB19579" w:rsidR="006F4AF1" w:rsidRDefault="006F4AF1" w:rsidP="00AD3FB5">
      <w:pPr>
        <w:rPr>
          <w:rFonts w:ascii="Segoe UI" w:hAnsi="Segoe UI" w:cs="Segoe UI"/>
        </w:rPr>
      </w:pPr>
    </w:p>
    <w:p w14:paraId="704E5016" w14:textId="4C6138D3" w:rsidR="00AD3FB5" w:rsidRDefault="00AD3FB5" w:rsidP="00AD3FB5">
      <w:pPr>
        <w:rPr>
          <w:rFonts w:ascii="Segoe UI" w:hAnsi="Segoe UI" w:cs="Segoe UI"/>
        </w:rPr>
      </w:pPr>
    </w:p>
    <w:p w14:paraId="34362A35" w14:textId="6ACEFDF5" w:rsidR="00BE3091" w:rsidRDefault="00BE3091" w:rsidP="00BE3091">
      <w:pPr>
        <w:rPr>
          <w:rFonts w:ascii="Segoe UI" w:hAnsi="Segoe UI" w:cs="Segoe UI"/>
        </w:rPr>
      </w:pPr>
    </w:p>
    <w:p w14:paraId="57521A06" w14:textId="4FDFD442" w:rsidR="00BE3091" w:rsidRDefault="00BE3091" w:rsidP="00BE3091">
      <w:pPr>
        <w:rPr>
          <w:rFonts w:ascii="Segoe UI" w:hAnsi="Segoe UI" w:cs="Segoe UI"/>
        </w:rPr>
      </w:pPr>
      <w:r w:rsidRPr="00BE3091">
        <w:rPr>
          <w:rFonts w:ascii="Segoe UI" w:hAnsi="Segoe UI" w:cs="Segoe UI"/>
          <w:noProof/>
        </w:rPr>
        <w:drawing>
          <wp:anchor distT="0" distB="0" distL="114300" distR="114300" simplePos="0" relativeHeight="251786752" behindDoc="0" locked="0" layoutInCell="1" allowOverlap="1" wp14:anchorId="3982BC8E" wp14:editId="05F4DADC">
            <wp:simplePos x="0" y="0"/>
            <wp:positionH relativeFrom="column">
              <wp:posOffset>3906715</wp:posOffset>
            </wp:positionH>
            <wp:positionV relativeFrom="paragraph">
              <wp:posOffset>354378</wp:posOffset>
            </wp:positionV>
            <wp:extent cx="1521070" cy="935927"/>
            <wp:effectExtent l="190500" t="190500" r="174625" b="169545"/>
            <wp:wrapNone/>
            <wp:docPr id="1996002043"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002043" name="Picture 1" descr="A screenshot of a phone&#10;&#10;Description automatically generated"/>
                    <pic:cNvPicPr/>
                  </pic:nvPicPr>
                  <pic:blipFill>
                    <a:blip r:embed="rId273">
                      <a:extLst>
                        <a:ext uri="{28A0092B-C50C-407E-A947-70E740481C1C}">
                          <a14:useLocalDpi xmlns:a14="http://schemas.microsoft.com/office/drawing/2010/main" val="0"/>
                        </a:ext>
                      </a:extLst>
                    </a:blip>
                    <a:stretch>
                      <a:fillRect/>
                    </a:stretch>
                  </pic:blipFill>
                  <pic:spPr>
                    <a:xfrm>
                      <a:off x="0" y="0"/>
                      <a:ext cx="1535117" cy="94457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Pr>
          <w:rFonts w:ascii="Segoe UI" w:hAnsi="Segoe UI" w:cs="Segoe UI"/>
        </w:rPr>
        <w:t xml:space="preserve">The </w:t>
      </w:r>
      <w:r w:rsidR="00461323">
        <w:rPr>
          <w:rFonts w:ascii="Segoe UI" w:hAnsi="Segoe UI" w:cs="Segoe UI"/>
        </w:rPr>
        <w:t>modified name</w:t>
      </w:r>
      <w:r>
        <w:rPr>
          <w:rFonts w:ascii="Segoe UI" w:hAnsi="Segoe UI" w:cs="Segoe UI"/>
        </w:rPr>
        <w:t xml:space="preserve"> of the column name also will reflect in the fiori preview. If you go to the fiori preview of the </w:t>
      </w:r>
      <w:r w:rsidRPr="00BE3091">
        <w:rPr>
          <w:rFonts w:ascii="Segoe UI" w:hAnsi="Segoe UI" w:cs="Segoe UI"/>
          <w:b/>
          <w:bCs/>
        </w:rPr>
        <w:t>BPSet</w:t>
      </w:r>
      <w:r>
        <w:rPr>
          <w:rFonts w:ascii="Segoe UI" w:hAnsi="Segoe UI" w:cs="Segoe UI"/>
          <w:b/>
          <w:bCs/>
        </w:rPr>
        <w:t xml:space="preserve"> </w:t>
      </w:r>
      <w:r>
        <w:rPr>
          <w:rFonts w:ascii="Segoe UI" w:hAnsi="Segoe UI" w:cs="Segoe UI"/>
        </w:rPr>
        <w:t>you will see that columns.</w:t>
      </w:r>
      <w:r w:rsidRPr="00BE3091">
        <w:rPr>
          <w:noProof/>
        </w:rPr>
        <w:t xml:space="preserve"> </w:t>
      </w:r>
      <w:r>
        <w:rPr>
          <w:rFonts w:ascii="Segoe UI" w:hAnsi="Segoe UI" w:cs="Segoe UI"/>
        </w:rPr>
        <w:t xml:space="preserve"> </w:t>
      </w:r>
    </w:p>
    <w:p w14:paraId="412F837A" w14:textId="2E175DC6" w:rsidR="006F4AF1" w:rsidRDefault="00136416" w:rsidP="00BE3091">
      <w:pPr>
        <w:rPr>
          <w:rFonts w:ascii="Segoe UI" w:hAnsi="Segoe UI" w:cs="Segoe UI"/>
        </w:rPr>
      </w:pPr>
      <w:r w:rsidRPr="00377CDC">
        <w:rPr>
          <w:rFonts w:ascii="Segoe UI" w:hAnsi="Segoe UI" w:cs="Segoe UI"/>
          <w:noProof/>
        </w:rPr>
        <w:drawing>
          <wp:anchor distT="0" distB="0" distL="114300" distR="114300" simplePos="0" relativeHeight="251710976" behindDoc="0" locked="0" layoutInCell="1" allowOverlap="1" wp14:anchorId="72380BA5" wp14:editId="60641869">
            <wp:simplePos x="0" y="0"/>
            <wp:positionH relativeFrom="column">
              <wp:posOffset>-622618</wp:posOffset>
            </wp:positionH>
            <wp:positionV relativeFrom="paragraph">
              <wp:posOffset>29528</wp:posOffset>
            </wp:positionV>
            <wp:extent cx="2290830" cy="1318847"/>
            <wp:effectExtent l="190500" t="190500" r="167005" b="167640"/>
            <wp:wrapNone/>
            <wp:docPr id="2998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8257" name=""/>
                    <pic:cNvPicPr/>
                  </pic:nvPicPr>
                  <pic:blipFill>
                    <a:blip r:embed="rId274" cstate="print">
                      <a:extLst>
                        <a:ext uri="{28A0092B-C50C-407E-A947-70E740481C1C}">
                          <a14:useLocalDpi xmlns:a14="http://schemas.microsoft.com/office/drawing/2010/main" val="0"/>
                        </a:ext>
                      </a:extLst>
                    </a:blip>
                    <a:stretch>
                      <a:fillRect/>
                    </a:stretch>
                  </pic:blipFill>
                  <pic:spPr>
                    <a:xfrm>
                      <a:off x="0" y="0"/>
                      <a:ext cx="2290830" cy="1318847"/>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Pr="005A480C">
        <w:rPr>
          <w:rFonts w:ascii="Segoe UI" w:hAnsi="Segoe UI" w:cs="Segoe UI"/>
          <w:noProof/>
        </w:rPr>
        <w:drawing>
          <wp:anchor distT="0" distB="0" distL="114300" distR="114300" simplePos="0" relativeHeight="251717120" behindDoc="0" locked="0" layoutInCell="1" allowOverlap="1" wp14:anchorId="1DB7C607" wp14:editId="190956B3">
            <wp:simplePos x="0" y="0"/>
            <wp:positionH relativeFrom="column">
              <wp:posOffset>1902142</wp:posOffset>
            </wp:positionH>
            <wp:positionV relativeFrom="paragraph">
              <wp:posOffset>46355</wp:posOffset>
            </wp:positionV>
            <wp:extent cx="1117926" cy="1294813"/>
            <wp:effectExtent l="190500" t="190500" r="177800" b="172085"/>
            <wp:wrapNone/>
            <wp:docPr id="800802827"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802827" name="Picture 1" descr="A screenshot of a phone&#10;&#10;Description automatically generated"/>
                    <pic:cNvPicPr/>
                  </pic:nvPicPr>
                  <pic:blipFill>
                    <a:blip r:embed="rId275" cstate="print">
                      <a:extLst>
                        <a:ext uri="{28A0092B-C50C-407E-A947-70E740481C1C}">
                          <a14:useLocalDpi xmlns:a14="http://schemas.microsoft.com/office/drawing/2010/main" val="0"/>
                        </a:ext>
                      </a:extLst>
                    </a:blip>
                    <a:stretch>
                      <a:fillRect/>
                    </a:stretch>
                  </pic:blipFill>
                  <pic:spPr>
                    <a:xfrm>
                      <a:off x="0" y="0"/>
                      <a:ext cx="1117926" cy="1294813"/>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14:paraId="11E0BDAD" w14:textId="77777777" w:rsidR="006F4AF1" w:rsidRDefault="006F4AF1" w:rsidP="00BE3091">
      <w:pPr>
        <w:rPr>
          <w:rFonts w:ascii="Segoe UI" w:hAnsi="Segoe UI" w:cs="Segoe UI"/>
        </w:rPr>
      </w:pPr>
    </w:p>
    <w:p w14:paraId="2C070504" w14:textId="77777777" w:rsidR="006F4AF1" w:rsidRDefault="006F4AF1" w:rsidP="00BE3091">
      <w:pPr>
        <w:rPr>
          <w:rFonts w:ascii="Segoe UI" w:hAnsi="Segoe UI" w:cs="Segoe UI"/>
        </w:rPr>
      </w:pPr>
    </w:p>
    <w:p w14:paraId="0A901D1F" w14:textId="3C0BFC99" w:rsidR="008B4FDC" w:rsidRDefault="005A480C" w:rsidP="008B4FDC">
      <w:pPr>
        <w:rPr>
          <w:rFonts w:ascii="Segoe UI" w:hAnsi="Segoe UI" w:cs="Segoe UI"/>
        </w:rPr>
      </w:pPr>
      <w:r w:rsidRPr="005A480C">
        <w:rPr>
          <w:rFonts w:ascii="Segoe UI" w:hAnsi="Segoe UI" w:cs="Segoe UI"/>
        </w:rPr>
        <w:t xml:space="preserve"> </w:t>
      </w:r>
    </w:p>
    <w:p w14:paraId="5A407CDC" w14:textId="7A200BD5" w:rsidR="008B4FDC" w:rsidRDefault="008B4FDC" w:rsidP="008B4FDC">
      <w:pPr>
        <w:rPr>
          <w:rFonts w:ascii="Segoe UI" w:hAnsi="Segoe UI" w:cs="Segoe UI"/>
        </w:rPr>
      </w:pPr>
    </w:p>
    <w:p w14:paraId="4801A579" w14:textId="095968FC" w:rsidR="008B4FDC" w:rsidRDefault="008B4FDC" w:rsidP="008B4FDC">
      <w:pPr>
        <w:rPr>
          <w:rFonts w:ascii="Segoe UI" w:hAnsi="Segoe UI" w:cs="Segoe UI"/>
        </w:rPr>
      </w:pPr>
      <w:r w:rsidRPr="008B4FDC">
        <w:rPr>
          <w:rFonts w:ascii="Segoe UI" w:hAnsi="Segoe UI" w:cs="Segoe UI"/>
          <w:noProof/>
        </w:rPr>
        <w:drawing>
          <wp:anchor distT="0" distB="0" distL="114300" distR="114300" simplePos="0" relativeHeight="251791872" behindDoc="0" locked="0" layoutInCell="1" allowOverlap="1" wp14:anchorId="2187A759" wp14:editId="3AF4E78E">
            <wp:simplePos x="0" y="0"/>
            <wp:positionH relativeFrom="column">
              <wp:posOffset>-503751</wp:posOffset>
            </wp:positionH>
            <wp:positionV relativeFrom="paragraph">
              <wp:posOffset>330053</wp:posOffset>
            </wp:positionV>
            <wp:extent cx="5731510" cy="1605280"/>
            <wp:effectExtent l="190500" t="190500" r="173990" b="166370"/>
            <wp:wrapNone/>
            <wp:docPr id="3787056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705615" name="Picture 1" descr="A screenshot of a computer&#10;&#10;Description automatically generated"/>
                    <pic:cNvPicPr/>
                  </pic:nvPicPr>
                  <pic:blipFill>
                    <a:blip r:embed="rId276" cstate="print">
                      <a:extLst>
                        <a:ext uri="{28A0092B-C50C-407E-A947-70E740481C1C}">
                          <a14:useLocalDpi xmlns:a14="http://schemas.microsoft.com/office/drawing/2010/main" val="0"/>
                        </a:ext>
                      </a:extLst>
                    </a:blip>
                    <a:stretch>
                      <a:fillRect/>
                    </a:stretch>
                  </pic:blipFill>
                  <pic:spPr>
                    <a:xfrm>
                      <a:off x="0" y="0"/>
                      <a:ext cx="5731510" cy="160528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Pr>
          <w:rFonts w:ascii="Segoe UI" w:hAnsi="Segoe UI" w:cs="Segoe UI"/>
        </w:rPr>
        <w:t xml:space="preserve">Now I will see the fiori preview of the </w:t>
      </w:r>
      <w:r w:rsidRPr="008B4FDC">
        <w:rPr>
          <w:rFonts w:ascii="Segoe UI" w:hAnsi="Segoe UI" w:cs="Segoe UI"/>
          <w:b/>
          <w:bCs/>
        </w:rPr>
        <w:t>BPSet</w:t>
      </w:r>
      <w:r w:rsidRPr="008B4FDC">
        <w:rPr>
          <w:noProof/>
        </w:rPr>
        <w:t xml:space="preserve"> </w:t>
      </w:r>
    </w:p>
    <w:p w14:paraId="3F737582" w14:textId="77777777" w:rsidR="008B4FDC" w:rsidRPr="008B4FDC" w:rsidRDefault="008B4FDC" w:rsidP="008B4FDC">
      <w:pPr>
        <w:rPr>
          <w:rFonts w:ascii="Segoe UI" w:hAnsi="Segoe UI" w:cs="Segoe UI"/>
        </w:rPr>
      </w:pPr>
    </w:p>
    <w:p w14:paraId="1E936368" w14:textId="77777777" w:rsidR="008B4FDC" w:rsidRPr="008B4FDC" w:rsidRDefault="008B4FDC" w:rsidP="008B4FDC">
      <w:pPr>
        <w:rPr>
          <w:rFonts w:ascii="Segoe UI" w:hAnsi="Segoe UI" w:cs="Segoe UI"/>
        </w:rPr>
      </w:pPr>
    </w:p>
    <w:p w14:paraId="59F3E841" w14:textId="695D702C" w:rsidR="008B4FDC" w:rsidRPr="008B4FDC" w:rsidRDefault="008B4FDC" w:rsidP="008B4FDC">
      <w:pPr>
        <w:rPr>
          <w:rFonts w:ascii="Segoe UI" w:hAnsi="Segoe UI" w:cs="Segoe UI"/>
        </w:rPr>
      </w:pPr>
    </w:p>
    <w:p w14:paraId="19270410" w14:textId="77777777" w:rsidR="008B4FDC" w:rsidRPr="008B4FDC" w:rsidRDefault="008B4FDC" w:rsidP="008B4FDC">
      <w:pPr>
        <w:rPr>
          <w:rFonts w:ascii="Segoe UI" w:hAnsi="Segoe UI" w:cs="Segoe UI"/>
        </w:rPr>
      </w:pPr>
    </w:p>
    <w:p w14:paraId="39418623" w14:textId="6B91AB16" w:rsidR="008B4FDC" w:rsidRPr="008B4FDC" w:rsidRDefault="008B4FDC" w:rsidP="008B4FDC">
      <w:pPr>
        <w:rPr>
          <w:rFonts w:ascii="Segoe UI" w:hAnsi="Segoe UI" w:cs="Segoe UI"/>
        </w:rPr>
      </w:pPr>
    </w:p>
    <w:p w14:paraId="6FE13908" w14:textId="48777648" w:rsidR="008B4FDC" w:rsidRDefault="008B4FDC" w:rsidP="008B4FDC">
      <w:pPr>
        <w:rPr>
          <w:rFonts w:ascii="Segoe UI" w:hAnsi="Segoe UI" w:cs="Segoe UI"/>
        </w:rPr>
      </w:pPr>
    </w:p>
    <w:p w14:paraId="3ADF9309" w14:textId="58EC2E00" w:rsidR="00560F23" w:rsidRDefault="00030B7F" w:rsidP="00AD4228">
      <w:pPr>
        <w:rPr>
          <w:rFonts w:ascii="Segoe UI" w:hAnsi="Segoe UI" w:cs="Segoe UI"/>
        </w:rPr>
      </w:pPr>
      <w:r w:rsidRPr="003F7E93">
        <w:rPr>
          <w:noProof/>
        </w:rPr>
        <w:drawing>
          <wp:anchor distT="0" distB="0" distL="114300" distR="114300" simplePos="0" relativeHeight="251727360" behindDoc="0" locked="0" layoutInCell="1" allowOverlap="1" wp14:anchorId="2ACE0D21" wp14:editId="6B99ADC3">
            <wp:simplePos x="0" y="0"/>
            <wp:positionH relativeFrom="margin">
              <wp:posOffset>5271770</wp:posOffset>
            </wp:positionH>
            <wp:positionV relativeFrom="paragraph">
              <wp:posOffset>255588</wp:posOffset>
            </wp:positionV>
            <wp:extent cx="1299062" cy="685800"/>
            <wp:effectExtent l="0" t="0" r="0" b="0"/>
            <wp:wrapNone/>
            <wp:docPr id="1708524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524463" name=""/>
                    <pic:cNvPicPr/>
                  </pic:nvPicPr>
                  <pic:blipFill>
                    <a:blip r:embed="rId277" cstate="print">
                      <a:extLst>
                        <a:ext uri="{28A0092B-C50C-407E-A947-70E740481C1C}">
                          <a14:useLocalDpi xmlns:a14="http://schemas.microsoft.com/office/drawing/2010/main" val="0"/>
                        </a:ext>
                      </a:extLst>
                    </a:blip>
                    <a:stretch>
                      <a:fillRect/>
                    </a:stretch>
                  </pic:blipFill>
                  <pic:spPr>
                    <a:xfrm>
                      <a:off x="0" y="0"/>
                      <a:ext cx="1299062" cy="685800"/>
                    </a:xfrm>
                    <a:prstGeom prst="rect">
                      <a:avLst/>
                    </a:prstGeom>
                  </pic:spPr>
                </pic:pic>
              </a:graphicData>
            </a:graphic>
            <wp14:sizeRelH relativeFrom="page">
              <wp14:pctWidth>0</wp14:pctWidth>
            </wp14:sizeRelH>
            <wp14:sizeRelV relativeFrom="page">
              <wp14:pctHeight>0</wp14:pctHeight>
            </wp14:sizeRelV>
          </wp:anchor>
        </w:drawing>
      </w:r>
      <w:r w:rsidR="00FB5084">
        <w:rPr>
          <w:rFonts w:ascii="Segoe UI" w:hAnsi="Segoe UI" w:cs="Segoe UI"/>
        </w:rPr>
        <w:t xml:space="preserve">Now we will build the relationship between the </w:t>
      </w:r>
      <w:r w:rsidR="00FB5084" w:rsidRPr="005008E1">
        <w:rPr>
          <w:rFonts w:ascii="Segoe UI" w:hAnsi="Segoe UI" w:cs="Segoe UI"/>
          <w:b/>
          <w:bCs/>
        </w:rPr>
        <w:t>purchaseorder</w:t>
      </w:r>
      <w:r w:rsidR="007924C6">
        <w:rPr>
          <w:rFonts w:ascii="Segoe UI" w:hAnsi="Segoe UI" w:cs="Segoe UI"/>
        </w:rPr>
        <w:t xml:space="preserve"> &amp;</w:t>
      </w:r>
      <w:r w:rsidR="00FB5084" w:rsidRPr="00FB5084">
        <w:rPr>
          <w:rFonts w:ascii="Segoe UI" w:hAnsi="Segoe UI" w:cs="Segoe UI"/>
        </w:rPr>
        <w:t xml:space="preserve"> </w:t>
      </w:r>
      <w:r w:rsidR="00FB5084" w:rsidRPr="005008E1">
        <w:rPr>
          <w:rFonts w:ascii="Segoe UI" w:hAnsi="Segoe UI" w:cs="Segoe UI"/>
          <w:b/>
          <w:bCs/>
        </w:rPr>
        <w:t>poitems</w:t>
      </w:r>
      <w:r w:rsidR="0067385D">
        <w:rPr>
          <w:rFonts w:ascii="Segoe UI" w:hAnsi="Segoe UI" w:cs="Segoe UI"/>
          <w:b/>
          <w:bCs/>
        </w:rPr>
        <w:t xml:space="preserve"> </w:t>
      </w:r>
      <w:r w:rsidR="0067385D">
        <w:rPr>
          <w:rFonts w:ascii="Segoe UI" w:hAnsi="Segoe UI" w:cs="Segoe UI"/>
        </w:rPr>
        <w:t>table.</w:t>
      </w:r>
    </w:p>
    <w:p w14:paraId="6B626FF4" w14:textId="3CB85B28" w:rsidR="00560F23" w:rsidRPr="000D54B0" w:rsidRDefault="00FE5B96" w:rsidP="00AD4228">
      <w:pPr>
        <w:rPr>
          <w:rFonts w:ascii="Segoe UI" w:hAnsi="Segoe UI" w:cs="Segoe UI"/>
        </w:rPr>
      </w:pPr>
      <w:r w:rsidRPr="008130D7">
        <w:rPr>
          <w:noProof/>
        </w:rPr>
        <w:drawing>
          <wp:anchor distT="0" distB="0" distL="114300" distR="114300" simplePos="0" relativeHeight="251598336" behindDoc="0" locked="0" layoutInCell="1" allowOverlap="1" wp14:anchorId="2CE72741" wp14:editId="32D54641">
            <wp:simplePos x="0" y="0"/>
            <wp:positionH relativeFrom="column">
              <wp:posOffset>-537845</wp:posOffset>
            </wp:positionH>
            <wp:positionV relativeFrom="paragraph">
              <wp:posOffset>1685290</wp:posOffset>
            </wp:positionV>
            <wp:extent cx="7029209" cy="928688"/>
            <wp:effectExtent l="0" t="0" r="0" b="0"/>
            <wp:wrapNone/>
            <wp:docPr id="1651486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486490" name=""/>
                    <pic:cNvPicPr/>
                  </pic:nvPicPr>
                  <pic:blipFill rotWithShape="1">
                    <a:blip r:embed="rId278" cstate="print">
                      <a:extLst>
                        <a:ext uri="{28A0092B-C50C-407E-A947-70E740481C1C}">
                          <a14:useLocalDpi xmlns:a14="http://schemas.microsoft.com/office/drawing/2010/main" val="0"/>
                        </a:ext>
                      </a:extLst>
                    </a:blip>
                    <a:srcRect b="49620"/>
                    <a:stretch/>
                  </pic:blipFill>
                  <pic:spPr bwMode="auto">
                    <a:xfrm>
                      <a:off x="0" y="0"/>
                      <a:ext cx="7029209" cy="92868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60F23">
        <w:rPr>
          <w:rFonts w:ascii="Segoe UI" w:hAnsi="Segoe UI" w:cs="Segoe UI"/>
        </w:rPr>
        <w:t xml:space="preserve">So here as we know that </w:t>
      </w:r>
      <w:r w:rsidR="00030B7F">
        <w:rPr>
          <w:rFonts w:ascii="Segoe UI" w:hAnsi="Segoe UI" w:cs="Segoe UI"/>
        </w:rPr>
        <w:t>for one</w:t>
      </w:r>
      <w:r w:rsidR="00560F23">
        <w:rPr>
          <w:rFonts w:ascii="Segoe UI" w:hAnsi="Segoe UI" w:cs="Segoe UI"/>
        </w:rPr>
        <w:t xml:space="preserve"> purchaseorder there may have multiple poitems. So from </w:t>
      </w:r>
      <w:r w:rsidR="00560F23" w:rsidRPr="00560F23">
        <w:rPr>
          <w:rFonts w:ascii="Segoe UI" w:hAnsi="Segoe UI" w:cs="Segoe UI"/>
          <w:b/>
          <w:bCs/>
        </w:rPr>
        <w:t>purchaseorder</w:t>
      </w:r>
      <w:r w:rsidR="00560F23">
        <w:rPr>
          <w:rFonts w:ascii="Segoe UI" w:hAnsi="Segoe UI" w:cs="Segoe UI"/>
        </w:rPr>
        <w:t xml:space="preserve"> to </w:t>
      </w:r>
      <w:r w:rsidR="00560F23">
        <w:rPr>
          <w:rFonts w:ascii="Segoe UI" w:hAnsi="Segoe UI" w:cs="Segoe UI"/>
          <w:b/>
          <w:bCs/>
        </w:rPr>
        <w:t xml:space="preserve">poitems </w:t>
      </w:r>
      <w:r w:rsidR="00560F23">
        <w:rPr>
          <w:rFonts w:ascii="Segoe UI" w:hAnsi="Segoe UI" w:cs="Segoe UI"/>
        </w:rPr>
        <w:t xml:space="preserve">I want to build </w:t>
      </w:r>
      <w:r w:rsidR="00560F23" w:rsidRPr="00560F23">
        <w:rPr>
          <w:rFonts w:ascii="Segoe UI" w:hAnsi="Segoe UI" w:cs="Segoe UI"/>
          <w:b/>
          <w:bCs/>
        </w:rPr>
        <w:t>1 to many relationship</w:t>
      </w:r>
      <w:r w:rsidR="00560F23">
        <w:rPr>
          <w:rFonts w:ascii="Segoe UI" w:hAnsi="Segoe UI" w:cs="Segoe UI"/>
        </w:rPr>
        <w:t xml:space="preserve">. </w:t>
      </w:r>
      <w:r w:rsidR="00F24E14">
        <w:rPr>
          <w:rFonts w:ascii="Segoe UI" w:hAnsi="Segoe UI" w:cs="Segoe UI"/>
        </w:rPr>
        <w:t xml:space="preserve">So if we </w:t>
      </w:r>
      <w:r w:rsidR="00F24E14">
        <w:rPr>
          <w:rFonts w:ascii="Segoe UI" w:hAnsi="Segoe UI" w:cs="Segoe UI"/>
        </w:rPr>
        <w:tab/>
      </w:r>
      <w:r w:rsidR="00F24E14">
        <w:rPr>
          <w:rFonts w:ascii="Segoe UI" w:hAnsi="Segoe UI" w:cs="Segoe UI"/>
        </w:rPr>
        <w:tab/>
        <w:t xml:space="preserve">                delete the purchaseorder, there is no point in keeping the poitems.</w:t>
      </w:r>
      <w:r w:rsidR="00474F67">
        <w:rPr>
          <w:rFonts w:ascii="Segoe UI" w:hAnsi="Segoe UI" w:cs="Segoe UI"/>
        </w:rPr>
        <w:t xml:space="preserve"> So that means from                           purchaseorder to poitems the relation should be tight couple, so anytime if we delete the purchaseorder it will automatically delete the poitems associated with the purchaseorder. So for that I will use composition</w:t>
      </w:r>
      <w:r w:rsidR="000D54B0">
        <w:rPr>
          <w:rFonts w:ascii="Segoe UI" w:hAnsi="Segoe UI" w:cs="Segoe UI"/>
        </w:rPr>
        <w:t xml:space="preserve"> from </w:t>
      </w:r>
      <w:r w:rsidR="000D54B0">
        <w:rPr>
          <w:rFonts w:ascii="Segoe UI" w:hAnsi="Segoe UI" w:cs="Segoe UI"/>
          <w:b/>
          <w:bCs/>
        </w:rPr>
        <w:t>purchaseorder----&gt;poitems</w:t>
      </w:r>
      <w:r w:rsidR="00474F67">
        <w:rPr>
          <w:rFonts w:ascii="Segoe UI" w:hAnsi="Segoe UI" w:cs="Segoe UI"/>
        </w:rPr>
        <w:t>.</w:t>
      </w:r>
      <w:r w:rsidR="000D54B0">
        <w:rPr>
          <w:rFonts w:ascii="Segoe UI" w:hAnsi="Segoe UI" w:cs="Segoe UI"/>
        </w:rPr>
        <w:t xml:space="preserve"> And if I delete any poitems it should not delete the purchaseorder, so for that I will use association from                              </w:t>
      </w:r>
      <w:r w:rsidR="000D54B0">
        <w:rPr>
          <w:rFonts w:ascii="Segoe UI" w:hAnsi="Segoe UI" w:cs="Segoe UI"/>
          <w:b/>
          <w:bCs/>
        </w:rPr>
        <w:t>poitems-----&gt;purchaseorder</w:t>
      </w:r>
    </w:p>
    <w:p w14:paraId="0CA24D8A" w14:textId="1806174B" w:rsidR="00560F23" w:rsidRDefault="00560F23" w:rsidP="00AD4228">
      <w:pPr>
        <w:rPr>
          <w:rFonts w:ascii="Segoe UI" w:hAnsi="Segoe UI" w:cs="Segoe UI"/>
        </w:rPr>
      </w:pPr>
    </w:p>
    <w:p w14:paraId="1E5BE88B" w14:textId="3DF9EA03" w:rsidR="00560F23" w:rsidRDefault="00560F23" w:rsidP="00AD4228">
      <w:pPr>
        <w:rPr>
          <w:rFonts w:ascii="Segoe UI" w:hAnsi="Segoe UI" w:cs="Segoe UI"/>
        </w:rPr>
      </w:pPr>
    </w:p>
    <w:p w14:paraId="383D3C3E" w14:textId="395D3053" w:rsidR="00560F23" w:rsidRDefault="00560F23" w:rsidP="00AD4228">
      <w:pPr>
        <w:rPr>
          <w:rFonts w:ascii="Segoe UI" w:hAnsi="Segoe UI" w:cs="Segoe UI"/>
        </w:rPr>
      </w:pPr>
    </w:p>
    <w:p w14:paraId="6DB517FB" w14:textId="77777777" w:rsidR="00560F23" w:rsidRPr="0067385D" w:rsidRDefault="00560F23" w:rsidP="00AD4228">
      <w:pPr>
        <w:rPr>
          <w:rFonts w:ascii="Segoe UI" w:hAnsi="Segoe UI" w:cs="Segoe UI"/>
        </w:rPr>
      </w:pPr>
    </w:p>
    <w:p w14:paraId="0794E5C4" w14:textId="70B8DFC0" w:rsidR="00A37EAF" w:rsidRDefault="00FE5B96" w:rsidP="00452351">
      <w:pPr>
        <w:ind w:left="2412"/>
      </w:pPr>
      <w:r>
        <w:rPr>
          <w:noProof/>
        </w:rPr>
        <w:lastRenderedPageBreak/>
        <w:drawing>
          <wp:anchor distT="0" distB="0" distL="114300" distR="114300" simplePos="0" relativeHeight="251869696" behindDoc="0" locked="0" layoutInCell="1" allowOverlap="1" wp14:anchorId="149A7692" wp14:editId="6C7D0682">
            <wp:simplePos x="0" y="0"/>
            <wp:positionH relativeFrom="margin">
              <wp:posOffset>-841693</wp:posOffset>
            </wp:positionH>
            <wp:positionV relativeFrom="paragraph">
              <wp:posOffset>85408</wp:posOffset>
            </wp:positionV>
            <wp:extent cx="2257426" cy="839844"/>
            <wp:effectExtent l="0" t="0" r="0" b="0"/>
            <wp:wrapNone/>
            <wp:docPr id="395569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569968" name=""/>
                    <pic:cNvPicPr/>
                  </pic:nvPicPr>
                  <pic:blipFill>
                    <a:blip r:embed="rId279" cstate="print">
                      <a:extLst>
                        <a:ext uri="{28A0092B-C50C-407E-A947-70E740481C1C}">
                          <a14:useLocalDpi xmlns:a14="http://schemas.microsoft.com/office/drawing/2010/main" val="0"/>
                        </a:ext>
                      </a:extLst>
                    </a:blip>
                    <a:stretch>
                      <a:fillRect/>
                    </a:stretch>
                  </pic:blipFill>
                  <pic:spPr>
                    <a:xfrm>
                      <a:off x="0" y="0"/>
                      <a:ext cx="2257426" cy="839844"/>
                    </a:xfrm>
                    <a:prstGeom prst="rect">
                      <a:avLst/>
                    </a:prstGeom>
                  </pic:spPr>
                </pic:pic>
              </a:graphicData>
            </a:graphic>
            <wp14:sizeRelH relativeFrom="page">
              <wp14:pctWidth>0</wp14:pctWidth>
            </wp14:sizeRelH>
            <wp14:sizeRelV relativeFrom="page">
              <wp14:pctHeight>0</wp14:pctHeight>
            </wp14:sizeRelV>
          </wp:anchor>
        </w:drawing>
      </w:r>
      <w:r w:rsidR="00AD4228">
        <w:t xml:space="preserve">So </w:t>
      </w:r>
      <w:r w:rsidR="00A37EAF">
        <w:t>from the</w:t>
      </w:r>
      <w:r w:rsidR="00AD4228">
        <w:t xml:space="preserve"> </w:t>
      </w:r>
      <w:r w:rsidR="00C915BF" w:rsidRPr="00C915BF">
        <w:rPr>
          <w:b/>
          <w:bCs/>
        </w:rPr>
        <w:t>purchaseorder</w:t>
      </w:r>
      <w:r w:rsidR="00AD4228">
        <w:t xml:space="preserve"> table </w:t>
      </w:r>
      <w:r w:rsidR="00A37EAF">
        <w:t xml:space="preserve">we did one to one relationship with the </w:t>
      </w:r>
      <w:r w:rsidR="00A37EAF" w:rsidRPr="00A37EAF">
        <w:rPr>
          <w:b/>
          <w:bCs/>
        </w:rPr>
        <w:t>businesspartner</w:t>
      </w:r>
      <w:r w:rsidR="00A37EAF">
        <w:t xml:space="preserve"> table, </w:t>
      </w:r>
      <w:r w:rsidR="00F26216">
        <w:t xml:space="preserve">that means from </w:t>
      </w:r>
      <w:r w:rsidR="00AF1745" w:rsidRPr="00A37EAF">
        <w:rPr>
          <w:b/>
          <w:bCs/>
        </w:rPr>
        <w:t>PARTNER_GUID</w:t>
      </w:r>
      <w:r w:rsidR="00A37EAF">
        <w:t xml:space="preserve"> attribute we did </w:t>
      </w:r>
      <w:r w:rsidR="00AF1745">
        <w:t xml:space="preserve">a </w:t>
      </w:r>
      <w:r w:rsidR="001C4AB0">
        <w:t>association</w:t>
      </w:r>
      <w:r w:rsidR="00AF1745">
        <w:t xml:space="preserve"> to the primary key of the </w:t>
      </w:r>
      <w:r w:rsidR="0059692C" w:rsidRPr="00730741">
        <w:rPr>
          <w:b/>
          <w:bCs/>
        </w:rPr>
        <w:t>businesspartner</w:t>
      </w:r>
      <w:r w:rsidR="0059692C">
        <w:t>.</w:t>
      </w:r>
      <w:r w:rsidR="001C4AB0">
        <w:t xml:space="preserve"> </w:t>
      </w:r>
    </w:p>
    <w:p w14:paraId="4D98BD1A" w14:textId="5B986267" w:rsidR="00F26216" w:rsidRDefault="001C4AB0" w:rsidP="00F26216">
      <w:pPr>
        <w:ind w:left="2412"/>
      </w:pPr>
      <w:r>
        <w:t xml:space="preserve">And also </w:t>
      </w:r>
      <w:r w:rsidR="00A37EAF">
        <w:t xml:space="preserve">from the </w:t>
      </w:r>
      <w:r w:rsidR="00A37EAF" w:rsidRPr="00C915BF">
        <w:rPr>
          <w:b/>
          <w:bCs/>
        </w:rPr>
        <w:t>purchaseorder</w:t>
      </w:r>
      <w:r w:rsidR="00A37EAF">
        <w:t xml:space="preserve"> table we did one to many relationship with the </w:t>
      </w:r>
      <w:r w:rsidR="00A37EAF">
        <w:rPr>
          <w:b/>
          <w:bCs/>
        </w:rPr>
        <w:t>poitems</w:t>
      </w:r>
      <w:r w:rsidR="00A37EAF">
        <w:t xml:space="preserve"> table</w:t>
      </w:r>
      <w:r w:rsidR="00827932">
        <w:t>.</w:t>
      </w:r>
      <w:r w:rsidR="00A37EAF">
        <w:t xml:space="preserve"> </w:t>
      </w:r>
      <w:r w:rsidR="00827932">
        <w:t>I</w:t>
      </w:r>
      <w:r w:rsidR="00F26216">
        <w:t xml:space="preserve">n the purchaseorder table we have </w:t>
      </w:r>
      <w:r w:rsidR="00827932">
        <w:t>defined an</w:t>
      </w:r>
      <w:r w:rsidR="00F26216">
        <w:t xml:space="preserve"> </w:t>
      </w:r>
    </w:p>
    <w:p w14:paraId="4187BEAA" w14:textId="0BEA9ABC" w:rsidR="005A6658" w:rsidRPr="00697CA4" w:rsidRDefault="00F26216" w:rsidP="00F26216">
      <w:r>
        <w:t xml:space="preserve">attribute name poitems and </w:t>
      </w:r>
      <w:r w:rsidR="00827932">
        <w:t xml:space="preserve">from </w:t>
      </w:r>
      <w:r>
        <w:t>there we did a composition with the</w:t>
      </w:r>
      <w:r w:rsidR="00827932">
        <w:t xml:space="preserve"> poitems table.</w:t>
      </w:r>
      <w:r>
        <w:t xml:space="preserve"> </w:t>
      </w:r>
      <w:r w:rsidR="008D2D5D">
        <w:t>And we have defined the</w:t>
      </w:r>
      <w:r>
        <w:t xml:space="preserve"> on condition manually</w:t>
      </w:r>
      <w:r w:rsidR="008D2D5D">
        <w:t xml:space="preserve"> t</w:t>
      </w:r>
      <w:r>
        <w:t xml:space="preserve">hat means </w:t>
      </w:r>
      <w:r w:rsidR="001C4AB0">
        <w:t xml:space="preserve">we have written a unmanaged </w:t>
      </w:r>
      <w:r w:rsidR="00F83765">
        <w:t>composition</w:t>
      </w:r>
      <w:r w:rsidR="001C4AB0">
        <w:t xml:space="preserve"> from </w:t>
      </w:r>
      <w:r w:rsidR="001C4AB0" w:rsidRPr="00730741">
        <w:rPr>
          <w:b/>
          <w:bCs/>
        </w:rPr>
        <w:t>purchaseorder</w:t>
      </w:r>
      <w:r w:rsidR="001C4AB0">
        <w:t xml:space="preserve"> table to </w:t>
      </w:r>
      <w:r w:rsidR="001C4AB0" w:rsidRPr="00730741">
        <w:rPr>
          <w:b/>
          <w:bCs/>
        </w:rPr>
        <w:t>poitems</w:t>
      </w:r>
      <w:r w:rsidR="001C4AB0">
        <w:t xml:space="preserve"> table.</w:t>
      </w:r>
      <w:r w:rsidR="00C13631" w:rsidRPr="00C13631">
        <w:t xml:space="preserve"> </w:t>
      </w:r>
      <w:r w:rsidR="00697CA4">
        <w:t xml:space="preserve">Now there is tight coupling from purchaseorder table to poitems table because of </w:t>
      </w:r>
      <w:r w:rsidR="00697CA4">
        <w:rPr>
          <w:b/>
          <w:bCs/>
        </w:rPr>
        <w:t xml:space="preserve">Composition. </w:t>
      </w:r>
      <w:r w:rsidR="00697CA4">
        <w:t>So now if I delete the purchaseorder then the poitems related to the purchaseorder will be deleted.</w:t>
      </w:r>
    </w:p>
    <w:p w14:paraId="3D5DEC1C" w14:textId="2B6B9ECD" w:rsidR="005A6658" w:rsidRDefault="00512DB8" w:rsidP="001F3BCE">
      <w:pPr>
        <w:rPr>
          <w:b/>
          <w:bCs/>
        </w:rPr>
      </w:pPr>
      <w:r w:rsidRPr="00107435">
        <w:rPr>
          <w:noProof/>
        </w:rPr>
        <w:drawing>
          <wp:anchor distT="0" distB="0" distL="114300" distR="114300" simplePos="0" relativeHeight="251776512" behindDoc="0" locked="0" layoutInCell="1" allowOverlap="1" wp14:anchorId="483207E6" wp14:editId="1A0E54BB">
            <wp:simplePos x="0" y="0"/>
            <wp:positionH relativeFrom="margin">
              <wp:posOffset>-832213</wp:posOffset>
            </wp:positionH>
            <wp:positionV relativeFrom="paragraph">
              <wp:posOffset>358140</wp:posOffset>
            </wp:positionV>
            <wp:extent cx="2275810" cy="740229"/>
            <wp:effectExtent l="0" t="0" r="0" b="3175"/>
            <wp:wrapNone/>
            <wp:docPr id="137084986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849860" name="Picture 1" descr="A screen shot of a computer code&#10;&#10;Description automatically generated"/>
                    <pic:cNvPicPr/>
                  </pic:nvPicPr>
                  <pic:blipFill>
                    <a:blip r:embed="rId280" cstate="print">
                      <a:extLst>
                        <a:ext uri="{28A0092B-C50C-407E-A947-70E740481C1C}">
                          <a14:useLocalDpi xmlns:a14="http://schemas.microsoft.com/office/drawing/2010/main" val="0"/>
                        </a:ext>
                      </a:extLst>
                    </a:blip>
                    <a:stretch>
                      <a:fillRect/>
                    </a:stretch>
                  </pic:blipFill>
                  <pic:spPr>
                    <a:xfrm>
                      <a:off x="0" y="0"/>
                      <a:ext cx="2275810" cy="740229"/>
                    </a:xfrm>
                    <a:prstGeom prst="rect">
                      <a:avLst/>
                    </a:prstGeom>
                  </pic:spPr>
                </pic:pic>
              </a:graphicData>
            </a:graphic>
            <wp14:sizeRelH relativeFrom="page">
              <wp14:pctWidth>0</wp14:pctWidth>
            </wp14:sizeRelH>
            <wp14:sizeRelV relativeFrom="page">
              <wp14:pctHeight>0</wp14:pctHeight>
            </wp14:sizeRelV>
          </wp:anchor>
        </w:drawing>
      </w:r>
    </w:p>
    <w:p w14:paraId="7B56CFD1" w14:textId="4168AB9D" w:rsidR="00F47BD7" w:rsidRDefault="00C915BF" w:rsidP="00204B44">
      <w:pPr>
        <w:ind w:left="2412"/>
        <w:rPr>
          <w:b/>
          <w:bCs/>
        </w:rPr>
      </w:pPr>
      <w:r>
        <w:t xml:space="preserve">So in this </w:t>
      </w:r>
      <w:r w:rsidRPr="00C915BF">
        <w:rPr>
          <w:b/>
          <w:bCs/>
        </w:rPr>
        <w:t>poitems</w:t>
      </w:r>
      <w:r>
        <w:t xml:space="preserve"> table we did 2 managed associations </w:t>
      </w:r>
      <w:r w:rsidR="00F36251">
        <w:t xml:space="preserve">                                                </w:t>
      </w:r>
      <w:r>
        <w:t>1</w:t>
      </w:r>
      <w:r w:rsidRPr="00C915BF">
        <w:rPr>
          <w:vertAlign w:val="superscript"/>
        </w:rPr>
        <w:t>st</w:t>
      </w:r>
      <w:r>
        <w:t xml:space="preserve"> is PARENT_KEY to purchaseorder table.</w:t>
      </w:r>
      <w:r w:rsidR="002A5C61">
        <w:t xml:space="preserve"> 2</w:t>
      </w:r>
      <w:r w:rsidR="002A5C61" w:rsidRPr="002A5C61">
        <w:rPr>
          <w:vertAlign w:val="superscript"/>
        </w:rPr>
        <w:t>nd</w:t>
      </w:r>
      <w:r w:rsidR="002A5C61">
        <w:t xml:space="preserve"> is PRODUCT_GUID to product</w:t>
      </w:r>
      <w:r w:rsidR="00215815">
        <w:t xml:space="preserve">, </w:t>
      </w:r>
      <w:r w:rsidR="00F36251">
        <w:t>we</w:t>
      </w:r>
      <w:r w:rsidR="00215815">
        <w:t xml:space="preserve"> </w:t>
      </w:r>
      <w:r w:rsidR="00071641">
        <w:t xml:space="preserve">can achieve the association with the help of </w:t>
      </w:r>
      <w:r w:rsidR="00071641">
        <w:rPr>
          <w:b/>
          <w:bCs/>
        </w:rPr>
        <w:t xml:space="preserve">expand </w:t>
      </w:r>
      <w:r w:rsidR="00071641">
        <w:t xml:space="preserve">and my association attribute will be </w:t>
      </w:r>
      <w:r w:rsidR="00133206">
        <w:t xml:space="preserve">  </w:t>
      </w:r>
      <w:r w:rsidR="00071641">
        <w:rPr>
          <w:b/>
          <w:bCs/>
        </w:rPr>
        <w:t>PARENT_KEY</w:t>
      </w:r>
      <w:r w:rsidR="00133206">
        <w:rPr>
          <w:b/>
          <w:bCs/>
        </w:rPr>
        <w:t xml:space="preserve"> &amp; </w:t>
      </w:r>
      <w:r w:rsidR="00071641">
        <w:rPr>
          <w:b/>
          <w:bCs/>
        </w:rPr>
        <w:t>PRODUCT_GUID.</w:t>
      </w:r>
    </w:p>
    <w:p w14:paraId="130FD1B0" w14:textId="77777777" w:rsidR="003B59B8" w:rsidRPr="00204B44" w:rsidRDefault="003B59B8" w:rsidP="00204B44">
      <w:pPr>
        <w:ind w:left="2412"/>
      </w:pPr>
    </w:p>
    <w:p w14:paraId="179F05B8" w14:textId="095AD4DB" w:rsidR="005A6658" w:rsidRDefault="00204B44" w:rsidP="00E30041">
      <w:pPr>
        <w:pStyle w:val="Heading1"/>
        <w:rPr>
          <w:noProof/>
        </w:rPr>
      </w:pPr>
      <w:r>
        <w:rPr>
          <w:noProof/>
        </w:rPr>
        <w:t>So now for a purchaseorder I want see all the purchase items</w:t>
      </w:r>
    </w:p>
    <w:p w14:paraId="2282B307" w14:textId="29E604D1" w:rsidR="00204B44" w:rsidRPr="00204B44" w:rsidRDefault="00204B44" w:rsidP="00F47BD7">
      <w:pPr>
        <w:jc w:val="both"/>
      </w:pPr>
      <w:r>
        <w:rPr>
          <w:noProof/>
        </w:rPr>
        <w:t>So as you noticed that we have defined a one to many relationship from purchaseorder to poitems. So now if I want see for a particular purchaseorder what are all are my poitems, so for that I will go to the purchaseorder table and from there I will call the poitems.</w:t>
      </w:r>
    </w:p>
    <w:p w14:paraId="68985DE5" w14:textId="5C837170" w:rsidR="00204B44" w:rsidRDefault="0017405B" w:rsidP="00F47BD7">
      <w:pPr>
        <w:jc w:val="both"/>
        <w:rPr>
          <w:b/>
          <w:bCs/>
        </w:rPr>
      </w:pPr>
      <w:r w:rsidRPr="00DA1812">
        <w:rPr>
          <w:noProof/>
        </w:rPr>
        <w:drawing>
          <wp:anchor distT="0" distB="0" distL="114300" distR="114300" simplePos="0" relativeHeight="251615744" behindDoc="0" locked="0" layoutInCell="1" allowOverlap="1" wp14:anchorId="0118DB0D" wp14:editId="613BAD3B">
            <wp:simplePos x="0" y="0"/>
            <wp:positionH relativeFrom="margin">
              <wp:posOffset>-723900</wp:posOffset>
            </wp:positionH>
            <wp:positionV relativeFrom="paragraph">
              <wp:posOffset>359410</wp:posOffset>
            </wp:positionV>
            <wp:extent cx="2284730" cy="1842770"/>
            <wp:effectExtent l="190500" t="190500" r="172720" b="176530"/>
            <wp:wrapNone/>
            <wp:docPr id="2009888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888970" name=""/>
                    <pic:cNvPicPr/>
                  </pic:nvPicPr>
                  <pic:blipFill>
                    <a:blip r:embed="rId281" cstate="print">
                      <a:extLst>
                        <a:ext uri="{28A0092B-C50C-407E-A947-70E740481C1C}">
                          <a14:useLocalDpi xmlns:a14="http://schemas.microsoft.com/office/drawing/2010/main" val="0"/>
                        </a:ext>
                      </a:extLst>
                    </a:blip>
                    <a:stretch>
                      <a:fillRect/>
                    </a:stretch>
                  </pic:blipFill>
                  <pic:spPr>
                    <a:xfrm>
                      <a:off x="0" y="0"/>
                      <a:ext cx="2284730" cy="184277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23045A" w:rsidRPr="00DA1812">
        <w:rPr>
          <w:noProof/>
        </w:rPr>
        <w:drawing>
          <wp:anchor distT="0" distB="0" distL="114300" distR="114300" simplePos="0" relativeHeight="251600384" behindDoc="0" locked="0" layoutInCell="1" allowOverlap="1" wp14:anchorId="0CBC59C8" wp14:editId="21DD8296">
            <wp:simplePos x="0" y="0"/>
            <wp:positionH relativeFrom="margin">
              <wp:posOffset>0</wp:posOffset>
            </wp:positionH>
            <wp:positionV relativeFrom="paragraph">
              <wp:posOffset>-2222</wp:posOffset>
            </wp:positionV>
            <wp:extent cx="5989887" cy="242887"/>
            <wp:effectExtent l="0" t="0" r="0" b="0"/>
            <wp:wrapNone/>
            <wp:docPr id="12752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2053" name=""/>
                    <pic:cNvPicPr/>
                  </pic:nvPicPr>
                  <pic:blipFill>
                    <a:blip r:embed="rId282">
                      <a:extLst>
                        <a:ext uri="{28A0092B-C50C-407E-A947-70E740481C1C}">
                          <a14:useLocalDpi xmlns:a14="http://schemas.microsoft.com/office/drawing/2010/main" val="0"/>
                        </a:ext>
                      </a:extLst>
                    </a:blip>
                    <a:stretch>
                      <a:fillRect/>
                    </a:stretch>
                  </pic:blipFill>
                  <pic:spPr>
                    <a:xfrm>
                      <a:off x="0" y="0"/>
                      <a:ext cx="6077104" cy="246424"/>
                    </a:xfrm>
                    <a:prstGeom prst="rect">
                      <a:avLst/>
                    </a:prstGeom>
                  </pic:spPr>
                </pic:pic>
              </a:graphicData>
            </a:graphic>
            <wp14:sizeRelH relativeFrom="page">
              <wp14:pctWidth>0</wp14:pctWidth>
            </wp14:sizeRelH>
            <wp14:sizeRelV relativeFrom="page">
              <wp14:pctHeight>0</wp14:pctHeight>
            </wp14:sizeRelV>
          </wp:anchor>
        </w:drawing>
      </w:r>
    </w:p>
    <w:p w14:paraId="74CE1C67" w14:textId="745B90AB" w:rsidR="0017405B" w:rsidRDefault="0017405B" w:rsidP="0017405B">
      <w:pPr>
        <w:tabs>
          <w:tab w:val="left" w:pos="2708"/>
        </w:tabs>
        <w:jc w:val="both"/>
        <w:rPr>
          <w:b/>
          <w:bCs/>
        </w:rPr>
      </w:pPr>
      <w:r>
        <w:rPr>
          <w:b/>
          <w:bCs/>
        </w:rPr>
        <w:tab/>
      </w:r>
    </w:p>
    <w:p w14:paraId="18ED33B6" w14:textId="7DF38C08" w:rsidR="0017405B" w:rsidRPr="0017405B" w:rsidRDefault="0017405B" w:rsidP="0017405B">
      <w:pPr>
        <w:tabs>
          <w:tab w:val="left" w:pos="2708"/>
        </w:tabs>
        <w:ind w:left="2708"/>
        <w:jc w:val="both"/>
      </w:pPr>
      <w:r>
        <w:t xml:space="preserve">So here in the picture as you can see we got all the </w:t>
      </w:r>
      <w:r w:rsidRPr="0017405B">
        <w:rPr>
          <w:b/>
          <w:bCs/>
        </w:rPr>
        <w:t>poitems</w:t>
      </w:r>
      <w:r>
        <w:t xml:space="preserve"> for a particular </w:t>
      </w:r>
      <w:r w:rsidRPr="0017405B">
        <w:rPr>
          <w:b/>
          <w:bCs/>
        </w:rPr>
        <w:t>purchaseorder</w:t>
      </w:r>
      <w:r>
        <w:rPr>
          <w:b/>
          <w:bCs/>
        </w:rPr>
        <w:t xml:space="preserve">, </w:t>
      </w:r>
      <w:r>
        <w:t>and also you have noticed that the poitems came as an array, because we did one to many relationship from purchaseorder to poitems.</w:t>
      </w:r>
    </w:p>
    <w:p w14:paraId="6E6237E3" w14:textId="48EA6C7B" w:rsidR="0017405B" w:rsidRDefault="0017405B" w:rsidP="00F47BD7">
      <w:pPr>
        <w:jc w:val="both"/>
        <w:rPr>
          <w:b/>
          <w:bCs/>
        </w:rPr>
      </w:pPr>
    </w:p>
    <w:p w14:paraId="2AB0CA48" w14:textId="77777777" w:rsidR="0017405B" w:rsidRDefault="0017405B" w:rsidP="00F47BD7">
      <w:pPr>
        <w:jc w:val="both"/>
        <w:rPr>
          <w:b/>
          <w:bCs/>
        </w:rPr>
      </w:pPr>
    </w:p>
    <w:p w14:paraId="3765B779" w14:textId="77777777" w:rsidR="00586945" w:rsidRDefault="00586945" w:rsidP="00F47BD7">
      <w:pPr>
        <w:jc w:val="both"/>
        <w:rPr>
          <w:b/>
          <w:bCs/>
        </w:rPr>
      </w:pPr>
    </w:p>
    <w:p w14:paraId="668E11FB" w14:textId="77777777" w:rsidR="00316FBA" w:rsidRDefault="00316FBA" w:rsidP="00F47BD7">
      <w:pPr>
        <w:jc w:val="both"/>
        <w:rPr>
          <w:b/>
          <w:bCs/>
        </w:rPr>
      </w:pPr>
    </w:p>
    <w:p w14:paraId="2AB03C78" w14:textId="3191E5AE" w:rsidR="00F47BD7" w:rsidRDefault="00F47BD7" w:rsidP="00586945">
      <w:pPr>
        <w:pStyle w:val="Heading1"/>
      </w:pPr>
      <w:r w:rsidRPr="00F47BD7">
        <w:t>Now for a particular purchase items I want to see what will be the purchase order and what will be the product details.</w:t>
      </w:r>
    </w:p>
    <w:p w14:paraId="2332100B" w14:textId="2749B28A" w:rsidR="00F47BD7" w:rsidRDefault="00586945" w:rsidP="00F47BD7">
      <w:pPr>
        <w:jc w:val="both"/>
        <w:rPr>
          <w:b/>
          <w:bCs/>
        </w:rPr>
      </w:pPr>
      <w:r w:rsidRPr="003F26F5">
        <w:rPr>
          <w:noProof/>
        </w:rPr>
        <w:drawing>
          <wp:anchor distT="0" distB="0" distL="114300" distR="114300" simplePos="0" relativeHeight="251870720" behindDoc="0" locked="0" layoutInCell="1" allowOverlap="1" wp14:anchorId="51530E01" wp14:editId="136FA7B5">
            <wp:simplePos x="0" y="0"/>
            <wp:positionH relativeFrom="margin">
              <wp:posOffset>-381000</wp:posOffset>
            </wp:positionH>
            <wp:positionV relativeFrom="paragraph">
              <wp:posOffset>70485</wp:posOffset>
            </wp:positionV>
            <wp:extent cx="6934200" cy="258131"/>
            <wp:effectExtent l="0" t="0" r="0" b="0"/>
            <wp:wrapNone/>
            <wp:docPr id="451699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699344" name=""/>
                    <pic:cNvPicPr/>
                  </pic:nvPicPr>
                  <pic:blipFill>
                    <a:blip r:embed="rId283">
                      <a:extLst>
                        <a:ext uri="{28A0092B-C50C-407E-A947-70E740481C1C}">
                          <a14:useLocalDpi xmlns:a14="http://schemas.microsoft.com/office/drawing/2010/main" val="0"/>
                        </a:ext>
                      </a:extLst>
                    </a:blip>
                    <a:stretch>
                      <a:fillRect/>
                    </a:stretch>
                  </pic:blipFill>
                  <pic:spPr>
                    <a:xfrm>
                      <a:off x="0" y="0"/>
                      <a:ext cx="6934200" cy="258131"/>
                    </a:xfrm>
                    <a:prstGeom prst="rect">
                      <a:avLst/>
                    </a:prstGeom>
                  </pic:spPr>
                </pic:pic>
              </a:graphicData>
            </a:graphic>
            <wp14:sizeRelH relativeFrom="page">
              <wp14:pctWidth>0</wp14:pctWidth>
            </wp14:sizeRelH>
            <wp14:sizeRelV relativeFrom="page">
              <wp14:pctHeight>0</wp14:pctHeight>
            </wp14:sizeRelV>
          </wp:anchor>
        </w:drawing>
      </w:r>
    </w:p>
    <w:p w14:paraId="22A73F93" w14:textId="6138AA41" w:rsidR="005A6658" w:rsidRDefault="00000000" w:rsidP="001F3BCE">
      <w:pPr>
        <w:rPr>
          <w:b/>
          <w:bCs/>
        </w:rPr>
      </w:pPr>
      <w:r>
        <w:rPr>
          <w:b/>
          <w:bCs/>
          <w:noProof/>
        </w:rPr>
        <w:pict w14:anchorId="55E8588D">
          <v:rect id="_x0000_s1127" style="position:absolute;margin-left:-24pt;margin-top:26.25pt;width:388.15pt;height:81.7pt;z-index:251934208">
            <v:textbox>
              <w:txbxContent>
                <w:p w14:paraId="298C7644" w14:textId="0026CD7D" w:rsidR="000708C0" w:rsidRPr="000C1C8E" w:rsidRDefault="000708C0">
                  <w:pPr>
                    <w:rPr>
                      <w:b/>
                      <w:bCs/>
                    </w:rPr>
                  </w:pPr>
                  <w:r w:rsidRPr="000C1C8E">
                    <w:rPr>
                      <w:b/>
                      <w:bCs/>
                    </w:rPr>
                    <w:t>What is Difference between Association &amp; Composition.</w:t>
                  </w:r>
                </w:p>
                <w:p w14:paraId="56BDC123" w14:textId="4EEC0017" w:rsidR="000708C0" w:rsidRDefault="000708C0">
                  <w:r>
                    <w:t>Association is loose coupling. Composition is tight coupling.</w:t>
                  </w:r>
                  <w:r w:rsidR="00A44BA5">
                    <w:t xml:space="preserve"> </w:t>
                  </w:r>
                </w:p>
                <w:p w14:paraId="10B8F323" w14:textId="1500DE17" w:rsidR="00A44BA5" w:rsidRDefault="00A44BA5">
                  <w:r>
                    <w:t>Both association and composition is used to define relationship between entities.</w:t>
                  </w:r>
                </w:p>
              </w:txbxContent>
            </v:textbox>
          </v:rect>
        </w:pict>
      </w:r>
    </w:p>
    <w:p w14:paraId="4E163417" w14:textId="77777777" w:rsidR="005A6658" w:rsidRDefault="005A6658" w:rsidP="001F3BCE">
      <w:pPr>
        <w:rPr>
          <w:b/>
          <w:bCs/>
        </w:rPr>
      </w:pPr>
    </w:p>
    <w:p w14:paraId="50236DA0" w14:textId="15C4F1C4" w:rsidR="00A72207" w:rsidRDefault="00C47BFF" w:rsidP="00A72207">
      <w:pPr>
        <w:pStyle w:val="Heading1"/>
      </w:pPr>
      <w:r>
        <w:lastRenderedPageBreak/>
        <w:t>What is CDS views ?</w:t>
      </w:r>
      <w:r w:rsidR="0005725A">
        <w:t xml:space="preserve"> </w:t>
      </w:r>
      <w:r w:rsidR="0005725A" w:rsidRPr="0005725A">
        <w:rPr>
          <w:b/>
          <w:bCs/>
        </w:rPr>
        <w:t>[NR]</w:t>
      </w:r>
    </w:p>
    <w:p w14:paraId="62C62C40" w14:textId="497B1BE3" w:rsidR="00C47BFF" w:rsidRPr="00C47BFF" w:rsidRDefault="00C47BFF" w:rsidP="00C47BFF">
      <w:r w:rsidRPr="00C47BFF">
        <w:t>In SAP CAPM, CDS views are primarily used for defining the structure and behaviour of data</w:t>
      </w:r>
      <w:r>
        <w:t>. CDS</w:t>
      </w:r>
      <w:r w:rsidRPr="00C47BFF">
        <w:t xml:space="preserve"> </w:t>
      </w:r>
      <w:r>
        <w:t xml:space="preserve">views are defined using the CDS language. </w:t>
      </w:r>
      <w:r w:rsidRPr="00C47BFF">
        <w:t xml:space="preserve">CDS views are designed </w:t>
      </w:r>
      <w:r>
        <w:t>such a way that we can</w:t>
      </w:r>
      <w:r w:rsidRPr="00C47BFF">
        <w:t xml:space="preserve"> </w:t>
      </w:r>
      <w:r>
        <w:t>represent</w:t>
      </w:r>
      <w:r w:rsidRPr="00C47BFF">
        <w:t xml:space="preserve"> of data from one or more underlying tables or other data sources. They can include calculations, filtering conditions, and associations between different entities.</w:t>
      </w:r>
    </w:p>
    <w:p w14:paraId="3394FDDA" w14:textId="7619B230" w:rsidR="00A72207" w:rsidRPr="00DE25C7" w:rsidRDefault="0042459B" w:rsidP="00A72207">
      <w:pPr>
        <w:rPr>
          <w:b/>
          <w:bCs/>
        </w:rPr>
      </w:pPr>
      <w:r w:rsidRPr="00DE25C7">
        <w:rPr>
          <w:noProof/>
        </w:rPr>
        <w:drawing>
          <wp:anchor distT="0" distB="0" distL="114300" distR="114300" simplePos="0" relativeHeight="251518464" behindDoc="0" locked="0" layoutInCell="1" allowOverlap="1" wp14:anchorId="09350BAE" wp14:editId="44DAC6E1">
            <wp:simplePos x="0" y="0"/>
            <wp:positionH relativeFrom="column">
              <wp:posOffset>2396051</wp:posOffset>
            </wp:positionH>
            <wp:positionV relativeFrom="paragraph">
              <wp:posOffset>1385961</wp:posOffset>
            </wp:positionV>
            <wp:extent cx="3335133" cy="1289538"/>
            <wp:effectExtent l="0" t="0" r="0" b="0"/>
            <wp:wrapNone/>
            <wp:docPr id="1530700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700988" name=""/>
                    <pic:cNvPicPr/>
                  </pic:nvPicPr>
                  <pic:blipFill>
                    <a:blip r:embed="rId284">
                      <a:extLst>
                        <a:ext uri="{28A0092B-C50C-407E-A947-70E740481C1C}">
                          <a14:useLocalDpi xmlns:a14="http://schemas.microsoft.com/office/drawing/2010/main" val="0"/>
                        </a:ext>
                      </a:extLst>
                    </a:blip>
                    <a:stretch>
                      <a:fillRect/>
                    </a:stretch>
                  </pic:blipFill>
                  <pic:spPr>
                    <a:xfrm>
                      <a:off x="0" y="0"/>
                      <a:ext cx="3335133" cy="1289538"/>
                    </a:xfrm>
                    <a:prstGeom prst="rect">
                      <a:avLst/>
                    </a:prstGeom>
                  </pic:spPr>
                </pic:pic>
              </a:graphicData>
            </a:graphic>
            <wp14:sizeRelH relativeFrom="page">
              <wp14:pctWidth>0</wp14:pctWidth>
            </wp14:sizeRelH>
            <wp14:sizeRelV relativeFrom="page">
              <wp14:pctHeight>0</wp14:pctHeight>
            </wp14:sizeRelV>
          </wp:anchor>
        </w:drawing>
      </w:r>
      <w:r w:rsidR="001B5612">
        <w:t xml:space="preserve">So inside the DB folder I will create a file name </w:t>
      </w:r>
      <w:r w:rsidR="001B5612">
        <w:rPr>
          <w:b/>
          <w:bCs/>
        </w:rPr>
        <w:t xml:space="preserve">CDSViews.cds </w:t>
      </w:r>
      <w:r w:rsidR="001B5612">
        <w:t xml:space="preserve">after that inside that folder I am going to put a namespace </w:t>
      </w:r>
      <w:r w:rsidR="002054D9">
        <w:rPr>
          <w:b/>
          <w:bCs/>
        </w:rPr>
        <w:t xml:space="preserve">soumik.db </w:t>
      </w:r>
      <w:r w:rsidR="002054D9">
        <w:t xml:space="preserve"> and I will export all my table which I created from </w:t>
      </w:r>
      <w:r w:rsidR="002054D9">
        <w:rPr>
          <w:b/>
          <w:bCs/>
        </w:rPr>
        <w:t xml:space="preserve">datamodel.cds </w:t>
      </w:r>
      <w:r w:rsidR="002054D9">
        <w:t xml:space="preserve">file Now I will define a context </w:t>
      </w:r>
      <w:r w:rsidR="002054D9">
        <w:rPr>
          <w:b/>
          <w:bCs/>
        </w:rPr>
        <w:t>CDSViews</w:t>
      </w:r>
      <w:r w:rsidR="00D457C9">
        <w:rPr>
          <w:b/>
          <w:bCs/>
        </w:rPr>
        <w:t xml:space="preserve"> </w:t>
      </w:r>
      <w:r w:rsidR="00D457C9">
        <w:t xml:space="preserve">and I will define a view which will expose a non normalize </w:t>
      </w:r>
      <w:r w:rsidR="00252303">
        <w:t xml:space="preserve">data of my purchase-order and purchase-items together. Now while defining view if we give view-name case sensitive then we will use a new option </w:t>
      </w:r>
      <w:r w:rsidR="00252303">
        <w:rPr>
          <w:b/>
          <w:bCs/>
        </w:rPr>
        <w:t>![</w:t>
      </w:r>
      <w:r w:rsidR="008C2283">
        <w:rPr>
          <w:b/>
          <w:bCs/>
        </w:rPr>
        <w:t xml:space="preserve"> </w:t>
      </w:r>
      <w:r w:rsidR="00252303">
        <w:rPr>
          <w:b/>
          <w:bCs/>
        </w:rPr>
        <w:t xml:space="preserve">]. </w:t>
      </w:r>
      <w:r w:rsidR="00252303">
        <w:t>Now all the Attribute name I will modify and will give more meaningful name</w:t>
      </w:r>
      <w:r w:rsidR="008C2283">
        <w:t xml:space="preserve">, with the help of new option </w:t>
      </w:r>
      <w:r w:rsidR="008C2283">
        <w:rPr>
          <w:b/>
          <w:bCs/>
        </w:rPr>
        <w:t>![ ]</w:t>
      </w:r>
      <w:r w:rsidR="003156DC">
        <w:rPr>
          <w:b/>
          <w:bCs/>
        </w:rPr>
        <w:t xml:space="preserve"> </w:t>
      </w:r>
      <w:r w:rsidR="003156DC">
        <w:t xml:space="preserve">Once I created the CDS view I will export the CDS view for that I will create new file </w:t>
      </w:r>
      <w:r w:rsidR="003156DC" w:rsidRPr="003156DC">
        <w:rPr>
          <w:b/>
          <w:bCs/>
        </w:rPr>
        <w:t>CDSServices.cds</w:t>
      </w:r>
      <w:r w:rsidR="003156DC">
        <w:rPr>
          <w:b/>
          <w:bCs/>
        </w:rPr>
        <w:t xml:space="preserve"> </w:t>
      </w:r>
      <w:r w:rsidR="003156DC">
        <w:t>inside the srv folder.</w:t>
      </w:r>
      <w:r w:rsidR="00DE25C7">
        <w:t xml:space="preserve"> And from there I will export the </w:t>
      </w:r>
      <w:r w:rsidR="00DE25C7">
        <w:rPr>
          <w:b/>
          <w:bCs/>
        </w:rPr>
        <w:t>POWorklist</w:t>
      </w:r>
    </w:p>
    <w:p w14:paraId="46FD8213" w14:textId="52D5C84F" w:rsidR="003156DC" w:rsidRDefault="00817CBA" w:rsidP="00A72207">
      <w:pPr>
        <w:rPr>
          <w:b/>
          <w:bCs/>
        </w:rPr>
      </w:pPr>
      <w:r w:rsidRPr="000860ED">
        <w:rPr>
          <w:noProof/>
        </w:rPr>
        <w:drawing>
          <wp:anchor distT="0" distB="0" distL="114300" distR="114300" simplePos="0" relativeHeight="251530752" behindDoc="0" locked="0" layoutInCell="1" allowOverlap="1" wp14:anchorId="318E0E1B" wp14:editId="05233C18">
            <wp:simplePos x="0" y="0"/>
            <wp:positionH relativeFrom="column">
              <wp:posOffset>-856343</wp:posOffset>
            </wp:positionH>
            <wp:positionV relativeFrom="paragraph">
              <wp:posOffset>304890</wp:posOffset>
            </wp:positionV>
            <wp:extent cx="2760784" cy="2611552"/>
            <wp:effectExtent l="0" t="0" r="0" b="0"/>
            <wp:wrapNone/>
            <wp:docPr id="90225948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259486" name="Picture 1" descr="A screen shot of a computer&#10;&#10;Description automatically generated"/>
                    <pic:cNvPicPr/>
                  </pic:nvPicPr>
                  <pic:blipFill>
                    <a:blip r:embed="rId285">
                      <a:extLst>
                        <a:ext uri="{28A0092B-C50C-407E-A947-70E740481C1C}">
                          <a14:useLocalDpi xmlns:a14="http://schemas.microsoft.com/office/drawing/2010/main" val="0"/>
                        </a:ext>
                      </a:extLst>
                    </a:blip>
                    <a:stretch>
                      <a:fillRect/>
                    </a:stretch>
                  </pic:blipFill>
                  <pic:spPr>
                    <a:xfrm>
                      <a:off x="0" y="0"/>
                      <a:ext cx="2760784" cy="2611552"/>
                    </a:xfrm>
                    <a:prstGeom prst="rect">
                      <a:avLst/>
                    </a:prstGeom>
                  </pic:spPr>
                </pic:pic>
              </a:graphicData>
            </a:graphic>
            <wp14:sizeRelH relativeFrom="page">
              <wp14:pctWidth>0</wp14:pctWidth>
            </wp14:sizeRelH>
            <wp14:sizeRelV relativeFrom="page">
              <wp14:pctHeight>0</wp14:pctHeight>
            </wp14:sizeRelV>
          </wp:anchor>
        </w:drawing>
      </w:r>
    </w:p>
    <w:p w14:paraId="58338D59" w14:textId="77777777" w:rsidR="00DE25C7" w:rsidRDefault="00DE25C7" w:rsidP="00DE25C7">
      <w:pPr>
        <w:rPr>
          <w:b/>
          <w:bCs/>
        </w:rPr>
      </w:pPr>
    </w:p>
    <w:p w14:paraId="5ABC5DF9" w14:textId="26932A87" w:rsidR="00DE25C7" w:rsidRDefault="00D61DA9" w:rsidP="00DE25C7">
      <w:pPr>
        <w:jc w:val="center"/>
      </w:pPr>
      <w:r>
        <w:tab/>
      </w:r>
    </w:p>
    <w:p w14:paraId="282CD559" w14:textId="69CEDB13" w:rsidR="000860ED" w:rsidRDefault="000860ED" w:rsidP="00DE25C7">
      <w:pPr>
        <w:jc w:val="center"/>
      </w:pPr>
    </w:p>
    <w:p w14:paraId="632B992F" w14:textId="541F484B" w:rsidR="000860ED" w:rsidRDefault="000860ED" w:rsidP="00DE25C7">
      <w:pPr>
        <w:jc w:val="center"/>
      </w:pPr>
    </w:p>
    <w:p w14:paraId="1D4BCB53" w14:textId="4F2556FD" w:rsidR="000860ED" w:rsidRDefault="00817CBA" w:rsidP="00DE25C7">
      <w:pPr>
        <w:jc w:val="center"/>
      </w:pPr>
      <w:r w:rsidRPr="0042459B">
        <w:rPr>
          <w:noProof/>
        </w:rPr>
        <w:drawing>
          <wp:anchor distT="0" distB="0" distL="114300" distR="114300" simplePos="0" relativeHeight="251543040" behindDoc="0" locked="0" layoutInCell="1" allowOverlap="1" wp14:anchorId="49F1674C" wp14:editId="1C343628">
            <wp:simplePos x="0" y="0"/>
            <wp:positionH relativeFrom="column">
              <wp:posOffset>2389414</wp:posOffset>
            </wp:positionH>
            <wp:positionV relativeFrom="paragraph">
              <wp:posOffset>131445</wp:posOffset>
            </wp:positionV>
            <wp:extent cx="3816407" cy="1837592"/>
            <wp:effectExtent l="190500" t="190500" r="165100" b="163195"/>
            <wp:wrapNone/>
            <wp:docPr id="1328505668" name="Picture 1" descr="A computer code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505668" name="Picture 1" descr="A computer code with green text&#10;&#10;Description automatically generated"/>
                    <pic:cNvPicPr/>
                  </pic:nvPicPr>
                  <pic:blipFill>
                    <a:blip r:embed="rId286" cstate="print">
                      <a:extLst>
                        <a:ext uri="{28A0092B-C50C-407E-A947-70E740481C1C}">
                          <a14:useLocalDpi xmlns:a14="http://schemas.microsoft.com/office/drawing/2010/main" val="0"/>
                        </a:ext>
                      </a:extLst>
                    </a:blip>
                    <a:stretch>
                      <a:fillRect/>
                    </a:stretch>
                  </pic:blipFill>
                  <pic:spPr>
                    <a:xfrm>
                      <a:off x="0" y="0"/>
                      <a:ext cx="3816407" cy="1837592"/>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14:paraId="19ABE2B9" w14:textId="641B9DF1" w:rsidR="000860ED" w:rsidRDefault="00D61DA9" w:rsidP="000860ED">
      <w:r>
        <w:tab/>
      </w:r>
      <w:r>
        <w:tab/>
      </w:r>
      <w:r>
        <w:tab/>
      </w:r>
      <w:r>
        <w:tab/>
      </w:r>
      <w:r>
        <w:tab/>
      </w:r>
      <w:r>
        <w:tab/>
      </w:r>
      <w:r>
        <w:tab/>
      </w:r>
      <w:r>
        <w:tab/>
      </w:r>
      <w:r>
        <w:tab/>
      </w:r>
      <w:r>
        <w:tab/>
      </w:r>
    </w:p>
    <w:p w14:paraId="3DECDF61" w14:textId="6B2006F7" w:rsidR="00F558A3" w:rsidRDefault="00F558A3" w:rsidP="00F558A3"/>
    <w:p w14:paraId="5AB2AC3F" w14:textId="77777777" w:rsidR="00817CBA" w:rsidRDefault="00817CBA" w:rsidP="00F558A3"/>
    <w:p w14:paraId="65DFEFE8" w14:textId="77777777" w:rsidR="00817CBA" w:rsidRDefault="00817CBA" w:rsidP="00F558A3"/>
    <w:p w14:paraId="2ECC9BCA" w14:textId="77777777" w:rsidR="00817CBA" w:rsidRDefault="00817CBA" w:rsidP="00F558A3"/>
    <w:p w14:paraId="4DF365FB" w14:textId="77777777" w:rsidR="00817CBA" w:rsidRDefault="00817CBA" w:rsidP="00F558A3"/>
    <w:p w14:paraId="39DDC9AE" w14:textId="77777777" w:rsidR="00817CBA" w:rsidRDefault="00817CBA" w:rsidP="00F558A3"/>
    <w:p w14:paraId="63C8E44E" w14:textId="77777777" w:rsidR="00817CBA" w:rsidRDefault="00817CBA" w:rsidP="00F558A3"/>
    <w:p w14:paraId="60098DAB" w14:textId="77777777" w:rsidR="00817CBA" w:rsidRDefault="00817CBA" w:rsidP="00F558A3"/>
    <w:p w14:paraId="5871F9BE" w14:textId="77777777" w:rsidR="00817CBA" w:rsidRDefault="00817CBA" w:rsidP="00F558A3"/>
    <w:p w14:paraId="78A2BB79" w14:textId="77777777" w:rsidR="00817CBA" w:rsidRDefault="00817CBA" w:rsidP="00F558A3"/>
    <w:p w14:paraId="71E98A2D" w14:textId="77777777" w:rsidR="00817CBA" w:rsidRDefault="00817CBA" w:rsidP="00F558A3"/>
    <w:p w14:paraId="31CCA6DE" w14:textId="77777777" w:rsidR="00817CBA" w:rsidRDefault="00817CBA" w:rsidP="00F558A3"/>
    <w:p w14:paraId="5D8DE936" w14:textId="77777777" w:rsidR="00817CBA" w:rsidRDefault="00817CBA" w:rsidP="00F558A3"/>
    <w:p w14:paraId="1E7DB1D7" w14:textId="77777777" w:rsidR="00817CBA" w:rsidRDefault="00817CBA" w:rsidP="00F558A3"/>
    <w:p w14:paraId="74DDEDD1" w14:textId="77777777" w:rsidR="00817CBA" w:rsidRDefault="00817CBA" w:rsidP="00F558A3"/>
    <w:p w14:paraId="7C55F9BC" w14:textId="77777777" w:rsidR="00817CBA" w:rsidRDefault="00817CBA" w:rsidP="00F558A3"/>
    <w:p w14:paraId="64AF064F" w14:textId="2C345661" w:rsidR="00F558A3" w:rsidRDefault="00F558A3" w:rsidP="00F558A3">
      <w:pPr>
        <w:pStyle w:val="Heading1"/>
      </w:pPr>
      <w:r>
        <w:t>I will add some more CDS views</w:t>
      </w:r>
    </w:p>
    <w:p w14:paraId="7BC2361D" w14:textId="16B0E454" w:rsidR="004D1CBD" w:rsidRDefault="00413B11" w:rsidP="004D1CBD">
      <w:pPr>
        <w:rPr>
          <w:rFonts w:asciiTheme="majorHAnsi" w:eastAsiaTheme="majorEastAsia" w:hAnsiTheme="majorHAnsi" w:cstheme="majorBidi"/>
          <w:color w:val="FF0000"/>
          <w:sz w:val="28"/>
          <w:szCs w:val="32"/>
        </w:rPr>
      </w:pPr>
      <w:r w:rsidRPr="00413B11">
        <w:rPr>
          <w:noProof/>
        </w:rPr>
        <w:drawing>
          <wp:anchor distT="0" distB="0" distL="114300" distR="114300" simplePos="0" relativeHeight="251838976" behindDoc="0" locked="0" layoutInCell="1" allowOverlap="1" wp14:anchorId="48C6F0B3" wp14:editId="47DA4920">
            <wp:simplePos x="0" y="0"/>
            <wp:positionH relativeFrom="column">
              <wp:posOffset>4202186</wp:posOffset>
            </wp:positionH>
            <wp:positionV relativeFrom="paragraph">
              <wp:posOffset>146392</wp:posOffset>
            </wp:positionV>
            <wp:extent cx="2373267" cy="2362200"/>
            <wp:effectExtent l="0" t="0" r="0" b="0"/>
            <wp:wrapNone/>
            <wp:docPr id="162988856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888567" name="Picture 1" descr="A screenshot of a computer program&#10;&#10;Description automatically generated"/>
                    <pic:cNvPicPr/>
                  </pic:nvPicPr>
                  <pic:blipFill>
                    <a:blip r:embed="rId287" cstate="print">
                      <a:extLst>
                        <a:ext uri="{28A0092B-C50C-407E-A947-70E740481C1C}">
                          <a14:useLocalDpi xmlns:a14="http://schemas.microsoft.com/office/drawing/2010/main" val="0"/>
                        </a:ext>
                      </a:extLst>
                    </a:blip>
                    <a:stretch>
                      <a:fillRect/>
                    </a:stretch>
                  </pic:blipFill>
                  <pic:spPr>
                    <a:xfrm>
                      <a:off x="0" y="0"/>
                      <a:ext cx="2373267" cy="2362200"/>
                    </a:xfrm>
                    <a:prstGeom prst="rect">
                      <a:avLst/>
                    </a:prstGeom>
                  </pic:spPr>
                </pic:pic>
              </a:graphicData>
            </a:graphic>
            <wp14:sizeRelH relativeFrom="page">
              <wp14:pctWidth>0</wp14:pctWidth>
            </wp14:sizeRelH>
            <wp14:sizeRelV relativeFrom="page">
              <wp14:pctHeight>0</wp14:pctHeight>
            </wp14:sizeRelV>
          </wp:anchor>
        </w:drawing>
      </w:r>
      <w:r w:rsidRPr="00024AAD">
        <w:rPr>
          <w:noProof/>
        </w:rPr>
        <w:drawing>
          <wp:anchor distT="0" distB="0" distL="114300" distR="114300" simplePos="0" relativeHeight="251828736" behindDoc="0" locked="0" layoutInCell="1" allowOverlap="1" wp14:anchorId="106E8FBB" wp14:editId="371000DB">
            <wp:simplePos x="0" y="0"/>
            <wp:positionH relativeFrom="column">
              <wp:posOffset>1617589</wp:posOffset>
            </wp:positionH>
            <wp:positionV relativeFrom="paragraph">
              <wp:posOffset>146587</wp:posOffset>
            </wp:positionV>
            <wp:extent cx="2544306" cy="2227384"/>
            <wp:effectExtent l="0" t="0" r="0" b="0"/>
            <wp:wrapNone/>
            <wp:docPr id="114497197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971978" name="Picture 1" descr="A screen shot of a computer program&#10;&#10;Description automatically generated"/>
                    <pic:cNvPicPr/>
                  </pic:nvPicPr>
                  <pic:blipFill>
                    <a:blip r:embed="rId288">
                      <a:extLst>
                        <a:ext uri="{28A0092B-C50C-407E-A947-70E740481C1C}">
                          <a14:useLocalDpi xmlns:a14="http://schemas.microsoft.com/office/drawing/2010/main" val="0"/>
                        </a:ext>
                      </a:extLst>
                    </a:blip>
                    <a:stretch>
                      <a:fillRect/>
                    </a:stretch>
                  </pic:blipFill>
                  <pic:spPr>
                    <a:xfrm>
                      <a:off x="0" y="0"/>
                      <a:ext cx="2544306" cy="2227384"/>
                    </a:xfrm>
                    <a:prstGeom prst="rect">
                      <a:avLst/>
                    </a:prstGeom>
                  </pic:spPr>
                </pic:pic>
              </a:graphicData>
            </a:graphic>
            <wp14:sizeRelH relativeFrom="page">
              <wp14:pctWidth>0</wp14:pctWidth>
            </wp14:sizeRelH>
            <wp14:sizeRelV relativeFrom="page">
              <wp14:pctHeight>0</wp14:pctHeight>
            </wp14:sizeRelV>
          </wp:anchor>
        </w:drawing>
      </w:r>
      <w:r w:rsidRPr="004D1CBD">
        <w:rPr>
          <w:noProof/>
        </w:rPr>
        <w:drawing>
          <wp:anchor distT="0" distB="0" distL="114300" distR="114300" simplePos="0" relativeHeight="251434496" behindDoc="0" locked="0" layoutInCell="1" allowOverlap="1" wp14:anchorId="4419476B" wp14:editId="2AA25A1C">
            <wp:simplePos x="0" y="0"/>
            <wp:positionH relativeFrom="column">
              <wp:posOffset>-871610</wp:posOffset>
            </wp:positionH>
            <wp:positionV relativeFrom="paragraph">
              <wp:posOffset>145611</wp:posOffset>
            </wp:positionV>
            <wp:extent cx="2451100" cy="4197350"/>
            <wp:effectExtent l="0" t="0" r="0" b="0"/>
            <wp:wrapNone/>
            <wp:docPr id="2137431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431018" name=""/>
                    <pic:cNvPicPr/>
                  </pic:nvPicPr>
                  <pic:blipFill>
                    <a:blip r:embed="rId289">
                      <a:extLst>
                        <a:ext uri="{28A0092B-C50C-407E-A947-70E740481C1C}">
                          <a14:useLocalDpi xmlns:a14="http://schemas.microsoft.com/office/drawing/2010/main" val="0"/>
                        </a:ext>
                      </a:extLst>
                    </a:blip>
                    <a:stretch>
                      <a:fillRect/>
                    </a:stretch>
                  </pic:blipFill>
                  <pic:spPr>
                    <a:xfrm>
                      <a:off x="0" y="0"/>
                      <a:ext cx="2451100" cy="4197350"/>
                    </a:xfrm>
                    <a:prstGeom prst="rect">
                      <a:avLst/>
                    </a:prstGeom>
                  </pic:spPr>
                </pic:pic>
              </a:graphicData>
            </a:graphic>
            <wp14:sizeRelH relativeFrom="page">
              <wp14:pctWidth>0</wp14:pctWidth>
            </wp14:sizeRelH>
            <wp14:sizeRelV relativeFrom="page">
              <wp14:pctHeight>0</wp14:pctHeight>
            </wp14:sizeRelV>
          </wp:anchor>
        </w:drawing>
      </w:r>
    </w:p>
    <w:p w14:paraId="580F02CB" w14:textId="4439D822" w:rsidR="004D1CBD" w:rsidRDefault="004D1CBD" w:rsidP="004D1CBD"/>
    <w:p w14:paraId="26B65EF9" w14:textId="65C6A181" w:rsidR="00C539D6" w:rsidRPr="00C539D6" w:rsidRDefault="00C539D6" w:rsidP="00C539D6"/>
    <w:p w14:paraId="177138D0" w14:textId="32F45FBE" w:rsidR="00C539D6" w:rsidRPr="00C539D6" w:rsidRDefault="00C539D6" w:rsidP="00C539D6"/>
    <w:p w14:paraId="4488DE78" w14:textId="5563C4DE" w:rsidR="00C539D6" w:rsidRPr="00C539D6" w:rsidRDefault="00C539D6" w:rsidP="00C539D6"/>
    <w:p w14:paraId="0365845E" w14:textId="5B31E4B8" w:rsidR="00C539D6" w:rsidRPr="00C539D6" w:rsidRDefault="00C539D6" w:rsidP="00C539D6"/>
    <w:p w14:paraId="05298875" w14:textId="083CC976" w:rsidR="00C539D6" w:rsidRPr="00C539D6" w:rsidRDefault="00C539D6" w:rsidP="00C539D6"/>
    <w:p w14:paraId="22C550E8" w14:textId="02F66BE2" w:rsidR="00C539D6" w:rsidRPr="00C539D6" w:rsidRDefault="00C539D6" w:rsidP="00C539D6"/>
    <w:p w14:paraId="336C485A" w14:textId="0FC32C8F" w:rsidR="00C539D6" w:rsidRPr="00C539D6" w:rsidRDefault="00C539D6" w:rsidP="00C539D6"/>
    <w:p w14:paraId="64446F38" w14:textId="399CBF48" w:rsidR="00C539D6" w:rsidRPr="00C539D6" w:rsidRDefault="0002390F" w:rsidP="00C539D6">
      <w:r w:rsidRPr="00BB2BF6">
        <w:rPr>
          <w:noProof/>
        </w:rPr>
        <w:drawing>
          <wp:anchor distT="0" distB="0" distL="114300" distR="114300" simplePos="0" relativeHeight="251466240" behindDoc="0" locked="0" layoutInCell="1" allowOverlap="1" wp14:anchorId="38493618" wp14:editId="065F29C5">
            <wp:simplePos x="0" y="0"/>
            <wp:positionH relativeFrom="column">
              <wp:posOffset>1710863</wp:posOffset>
            </wp:positionH>
            <wp:positionV relativeFrom="paragraph">
              <wp:posOffset>154247</wp:posOffset>
            </wp:positionV>
            <wp:extent cx="4658280" cy="1295400"/>
            <wp:effectExtent l="0" t="0" r="0" b="0"/>
            <wp:wrapNone/>
            <wp:docPr id="8986610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66101" name="Picture 1" descr="A screen shot of a computer&#10;&#10;Description automatically generated"/>
                    <pic:cNvPicPr/>
                  </pic:nvPicPr>
                  <pic:blipFill>
                    <a:blip r:embed="rId290">
                      <a:extLst>
                        <a:ext uri="{28A0092B-C50C-407E-A947-70E740481C1C}">
                          <a14:useLocalDpi xmlns:a14="http://schemas.microsoft.com/office/drawing/2010/main" val="0"/>
                        </a:ext>
                      </a:extLst>
                    </a:blip>
                    <a:stretch>
                      <a:fillRect/>
                    </a:stretch>
                  </pic:blipFill>
                  <pic:spPr>
                    <a:xfrm>
                      <a:off x="0" y="0"/>
                      <a:ext cx="4658280" cy="1295400"/>
                    </a:xfrm>
                    <a:prstGeom prst="rect">
                      <a:avLst/>
                    </a:prstGeom>
                  </pic:spPr>
                </pic:pic>
              </a:graphicData>
            </a:graphic>
            <wp14:sizeRelH relativeFrom="page">
              <wp14:pctWidth>0</wp14:pctWidth>
            </wp14:sizeRelH>
            <wp14:sizeRelV relativeFrom="page">
              <wp14:pctHeight>0</wp14:pctHeight>
            </wp14:sizeRelV>
          </wp:anchor>
        </w:drawing>
      </w:r>
    </w:p>
    <w:p w14:paraId="2A37838A" w14:textId="6628CF2D" w:rsidR="00C539D6" w:rsidRPr="00C539D6" w:rsidRDefault="00C539D6" w:rsidP="00C539D6"/>
    <w:p w14:paraId="4DBFD340" w14:textId="2855F175" w:rsidR="00C539D6" w:rsidRDefault="00C539D6" w:rsidP="00C539D6"/>
    <w:p w14:paraId="5FAE6D06" w14:textId="114C11A4" w:rsidR="00C539D6" w:rsidRDefault="00C539D6" w:rsidP="00C539D6">
      <w:pPr>
        <w:tabs>
          <w:tab w:val="left" w:pos="3742"/>
        </w:tabs>
      </w:pPr>
      <w:r>
        <w:tab/>
      </w:r>
      <w:r w:rsidR="002537F4">
        <w:tab/>
      </w:r>
    </w:p>
    <w:p w14:paraId="5B04F800" w14:textId="64AE767B" w:rsidR="002537F4" w:rsidRDefault="002537F4" w:rsidP="00C539D6">
      <w:pPr>
        <w:tabs>
          <w:tab w:val="left" w:pos="3742"/>
        </w:tabs>
      </w:pPr>
    </w:p>
    <w:p w14:paraId="12E11459" w14:textId="79B2B134" w:rsidR="002537F4" w:rsidRDefault="0002390F" w:rsidP="00C539D6">
      <w:pPr>
        <w:tabs>
          <w:tab w:val="left" w:pos="3742"/>
        </w:tabs>
      </w:pPr>
      <w:r w:rsidRPr="0002390F">
        <w:rPr>
          <w:noProof/>
        </w:rPr>
        <w:drawing>
          <wp:anchor distT="0" distB="0" distL="114300" distR="114300" simplePos="0" relativeHeight="251474432" behindDoc="0" locked="0" layoutInCell="1" allowOverlap="1" wp14:anchorId="1BA86D14" wp14:editId="47408328">
            <wp:simplePos x="0" y="0"/>
            <wp:positionH relativeFrom="column">
              <wp:posOffset>2465532</wp:posOffset>
            </wp:positionH>
            <wp:positionV relativeFrom="paragraph">
              <wp:posOffset>159789</wp:posOffset>
            </wp:positionV>
            <wp:extent cx="2923309" cy="1196945"/>
            <wp:effectExtent l="190500" t="190500" r="163195" b="175260"/>
            <wp:wrapNone/>
            <wp:docPr id="12660599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059932" name="Picture 1" descr="A screenshot of a computer&#10;&#10;Description automatically generated"/>
                    <pic:cNvPicPr/>
                  </pic:nvPicPr>
                  <pic:blipFill>
                    <a:blip r:embed="rId291">
                      <a:extLst>
                        <a:ext uri="{28A0092B-C50C-407E-A947-70E740481C1C}">
                          <a14:useLocalDpi xmlns:a14="http://schemas.microsoft.com/office/drawing/2010/main" val="0"/>
                        </a:ext>
                      </a:extLst>
                    </a:blip>
                    <a:stretch>
                      <a:fillRect/>
                    </a:stretch>
                  </pic:blipFill>
                  <pic:spPr>
                    <a:xfrm>
                      <a:off x="0" y="0"/>
                      <a:ext cx="2923309" cy="119694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14:paraId="3DA73686" w14:textId="259F0316" w:rsidR="002537F4" w:rsidRDefault="002537F4" w:rsidP="00C539D6">
      <w:pPr>
        <w:tabs>
          <w:tab w:val="left" w:pos="3742"/>
        </w:tabs>
      </w:pPr>
    </w:p>
    <w:p w14:paraId="7E30E062" w14:textId="35540B52" w:rsidR="002537F4" w:rsidRDefault="002537F4" w:rsidP="00C539D6">
      <w:pPr>
        <w:tabs>
          <w:tab w:val="left" w:pos="3742"/>
        </w:tabs>
      </w:pPr>
    </w:p>
    <w:p w14:paraId="5915A728" w14:textId="7E245B62" w:rsidR="00C92973" w:rsidRDefault="00C92973" w:rsidP="00C539D6">
      <w:pPr>
        <w:tabs>
          <w:tab w:val="left" w:pos="3742"/>
        </w:tabs>
      </w:pPr>
    </w:p>
    <w:p w14:paraId="57E33B61" w14:textId="56B6C747" w:rsidR="002537F4" w:rsidRDefault="002537F4" w:rsidP="00C539D6">
      <w:pPr>
        <w:tabs>
          <w:tab w:val="left" w:pos="3742"/>
        </w:tabs>
      </w:pPr>
    </w:p>
    <w:p w14:paraId="12EC4F45" w14:textId="53D2C1BA" w:rsidR="00CF3561" w:rsidRDefault="00B67FBD" w:rsidP="00C539D6">
      <w:pPr>
        <w:tabs>
          <w:tab w:val="left" w:pos="3742"/>
        </w:tabs>
      </w:pPr>
      <w:r w:rsidRPr="00011A04">
        <w:rPr>
          <w:noProof/>
        </w:rPr>
        <w:drawing>
          <wp:anchor distT="0" distB="0" distL="114300" distR="114300" simplePos="0" relativeHeight="251480576" behindDoc="0" locked="0" layoutInCell="1" allowOverlap="1" wp14:anchorId="6C7B0E7B" wp14:editId="38A59421">
            <wp:simplePos x="0" y="0"/>
            <wp:positionH relativeFrom="column">
              <wp:posOffset>3064798</wp:posOffset>
            </wp:positionH>
            <wp:positionV relativeFrom="paragraph">
              <wp:posOffset>146396</wp:posOffset>
            </wp:positionV>
            <wp:extent cx="2767445" cy="2224346"/>
            <wp:effectExtent l="190500" t="190500" r="166370" b="176530"/>
            <wp:wrapNone/>
            <wp:docPr id="20337132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713217" name="Picture 1" descr="A screenshot of a computer&#10;&#10;Description automatically generated"/>
                    <pic:cNvPicPr/>
                  </pic:nvPicPr>
                  <pic:blipFill>
                    <a:blip r:embed="rId292">
                      <a:extLst>
                        <a:ext uri="{28A0092B-C50C-407E-A947-70E740481C1C}">
                          <a14:useLocalDpi xmlns:a14="http://schemas.microsoft.com/office/drawing/2010/main" val="0"/>
                        </a:ext>
                      </a:extLst>
                    </a:blip>
                    <a:stretch>
                      <a:fillRect/>
                    </a:stretch>
                  </pic:blipFill>
                  <pic:spPr>
                    <a:xfrm>
                      <a:off x="0" y="0"/>
                      <a:ext cx="2767445" cy="2224346"/>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Pr="00C92973">
        <w:rPr>
          <w:noProof/>
        </w:rPr>
        <w:drawing>
          <wp:anchor distT="0" distB="0" distL="114300" distR="114300" simplePos="0" relativeHeight="251477504" behindDoc="0" locked="0" layoutInCell="1" allowOverlap="1" wp14:anchorId="2AB7CC5C" wp14:editId="1A40ED3F">
            <wp:simplePos x="0" y="0"/>
            <wp:positionH relativeFrom="column">
              <wp:posOffset>-865851</wp:posOffset>
            </wp:positionH>
            <wp:positionV relativeFrom="paragraph">
              <wp:posOffset>198062</wp:posOffset>
            </wp:positionV>
            <wp:extent cx="3473642" cy="1704109"/>
            <wp:effectExtent l="190500" t="190500" r="165100" b="163195"/>
            <wp:wrapNone/>
            <wp:docPr id="2732709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270988" name="Picture 1" descr="A screenshot of a computer&#10;&#10;Description automatically generated"/>
                    <pic:cNvPicPr/>
                  </pic:nvPicPr>
                  <pic:blipFill>
                    <a:blip r:embed="rId293" cstate="print">
                      <a:extLst>
                        <a:ext uri="{28A0092B-C50C-407E-A947-70E740481C1C}">
                          <a14:useLocalDpi xmlns:a14="http://schemas.microsoft.com/office/drawing/2010/main" val="0"/>
                        </a:ext>
                      </a:extLst>
                    </a:blip>
                    <a:stretch>
                      <a:fillRect/>
                    </a:stretch>
                  </pic:blipFill>
                  <pic:spPr>
                    <a:xfrm>
                      <a:off x="0" y="0"/>
                      <a:ext cx="3473642" cy="1704109"/>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14:paraId="6974C389" w14:textId="77777777" w:rsidR="00CF3561" w:rsidRDefault="00CF3561" w:rsidP="00C539D6">
      <w:pPr>
        <w:tabs>
          <w:tab w:val="left" w:pos="3742"/>
        </w:tabs>
      </w:pPr>
    </w:p>
    <w:p w14:paraId="6A56D2EF" w14:textId="73845E3B" w:rsidR="00CF3561" w:rsidRDefault="00CF3561" w:rsidP="00C539D6">
      <w:pPr>
        <w:tabs>
          <w:tab w:val="left" w:pos="3742"/>
        </w:tabs>
      </w:pPr>
    </w:p>
    <w:p w14:paraId="30EC2B21" w14:textId="423A6DCE" w:rsidR="0028099B" w:rsidRDefault="0028099B" w:rsidP="00C539D6">
      <w:pPr>
        <w:tabs>
          <w:tab w:val="left" w:pos="3742"/>
        </w:tabs>
      </w:pPr>
    </w:p>
    <w:p w14:paraId="6CF54F93" w14:textId="60BAFDA8" w:rsidR="0028099B" w:rsidRDefault="0028099B" w:rsidP="00C539D6">
      <w:pPr>
        <w:tabs>
          <w:tab w:val="left" w:pos="3742"/>
        </w:tabs>
      </w:pPr>
    </w:p>
    <w:p w14:paraId="42DB5DCC" w14:textId="35B7A80F" w:rsidR="0028099B" w:rsidRDefault="0028099B" w:rsidP="00C539D6">
      <w:pPr>
        <w:tabs>
          <w:tab w:val="left" w:pos="3742"/>
        </w:tabs>
      </w:pPr>
    </w:p>
    <w:p w14:paraId="407C02ED" w14:textId="4B453B73" w:rsidR="0028099B" w:rsidRDefault="0028099B" w:rsidP="00C539D6">
      <w:pPr>
        <w:tabs>
          <w:tab w:val="left" w:pos="3742"/>
        </w:tabs>
      </w:pPr>
    </w:p>
    <w:p w14:paraId="534EC78D" w14:textId="3BD43502" w:rsidR="0028099B" w:rsidRDefault="0028099B" w:rsidP="00C539D6">
      <w:pPr>
        <w:tabs>
          <w:tab w:val="left" w:pos="3742"/>
        </w:tabs>
      </w:pPr>
    </w:p>
    <w:p w14:paraId="101D7B12" w14:textId="3156325A" w:rsidR="0028099B" w:rsidRDefault="0028099B" w:rsidP="00C539D6">
      <w:pPr>
        <w:tabs>
          <w:tab w:val="left" w:pos="3742"/>
        </w:tabs>
      </w:pPr>
    </w:p>
    <w:p w14:paraId="6753DC6B" w14:textId="170E7E48" w:rsidR="0028099B" w:rsidRDefault="0028099B" w:rsidP="00C539D6">
      <w:pPr>
        <w:tabs>
          <w:tab w:val="left" w:pos="3742"/>
        </w:tabs>
      </w:pPr>
    </w:p>
    <w:p w14:paraId="5A77A21E" w14:textId="761ED163" w:rsidR="0028099B" w:rsidRDefault="0028099B" w:rsidP="0028099B">
      <w:pPr>
        <w:pStyle w:val="Heading1"/>
      </w:pPr>
      <w:r>
        <w:lastRenderedPageBreak/>
        <w:t>SAP BAS [Business Application Studio]</w:t>
      </w:r>
    </w:p>
    <w:p w14:paraId="3A93502F" w14:textId="4143FA08" w:rsidR="0028099B" w:rsidRDefault="0028099B" w:rsidP="0028099B">
      <w:r w:rsidRPr="005D7936">
        <w:rPr>
          <w:noProof/>
        </w:rPr>
        <w:drawing>
          <wp:anchor distT="0" distB="0" distL="114300" distR="114300" simplePos="0" relativeHeight="251488768" behindDoc="0" locked="0" layoutInCell="1" allowOverlap="1" wp14:anchorId="64BEEBD5" wp14:editId="5A14E355">
            <wp:simplePos x="0" y="0"/>
            <wp:positionH relativeFrom="column">
              <wp:posOffset>-847383</wp:posOffset>
            </wp:positionH>
            <wp:positionV relativeFrom="paragraph">
              <wp:posOffset>454025</wp:posOffset>
            </wp:positionV>
            <wp:extent cx="3332284" cy="1421371"/>
            <wp:effectExtent l="190500" t="190500" r="173355" b="179070"/>
            <wp:wrapNone/>
            <wp:docPr id="13753525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52500" name="Picture 1" descr="A screenshot of a computer&#10;&#10;Description automatically generated"/>
                    <pic:cNvPicPr/>
                  </pic:nvPicPr>
                  <pic:blipFill>
                    <a:blip r:embed="rId294" cstate="print">
                      <a:extLst>
                        <a:ext uri="{28A0092B-C50C-407E-A947-70E740481C1C}">
                          <a14:useLocalDpi xmlns:a14="http://schemas.microsoft.com/office/drawing/2010/main" val="0"/>
                        </a:ext>
                      </a:extLst>
                    </a:blip>
                    <a:stretch>
                      <a:fillRect/>
                    </a:stretch>
                  </pic:blipFill>
                  <pic:spPr>
                    <a:xfrm>
                      <a:off x="0" y="0"/>
                      <a:ext cx="3332284" cy="1421371"/>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t xml:space="preserve">First we will go to the trial account : </w:t>
      </w:r>
      <w:hyperlink r:id="rId295" w:anchor="/home/trial" w:history="1">
        <w:r w:rsidRPr="00AB1068">
          <w:rPr>
            <w:rStyle w:val="Hyperlink"/>
          </w:rPr>
          <w:t>https://account.hanatrial.ondemand.com/trial/#/home/trial</w:t>
        </w:r>
      </w:hyperlink>
      <w:r>
        <w:t xml:space="preserve"> and there you will see the BAS, and there I will click and will redirect to the BAS. Now I will click on the</w:t>
      </w:r>
    </w:p>
    <w:p w14:paraId="4077FB82" w14:textId="77777777" w:rsidR="0028099B" w:rsidRPr="00955051" w:rsidRDefault="0028099B" w:rsidP="0028099B">
      <w:pPr>
        <w:ind w:left="3996"/>
      </w:pPr>
      <w:r w:rsidRPr="00746F89">
        <w:rPr>
          <w:b/>
          <w:bCs/>
        </w:rPr>
        <w:t>Create Dev Space</w:t>
      </w:r>
      <w:r>
        <w:rPr>
          <w:b/>
          <w:bCs/>
        </w:rPr>
        <w:t xml:space="preserve"> </w:t>
      </w:r>
      <w:r>
        <w:t xml:space="preserve">and then I will choose                                      </w:t>
      </w:r>
      <w:r w:rsidRPr="00746F89">
        <w:rPr>
          <w:b/>
          <w:bCs/>
        </w:rPr>
        <w:t>Full Stack Cloud Application</w:t>
      </w:r>
      <w:r>
        <w:rPr>
          <w:b/>
          <w:bCs/>
        </w:rPr>
        <w:t xml:space="preserve"> </w:t>
      </w:r>
      <w:r>
        <w:t xml:space="preserve">and I will choose the                    Dev-Space name. So I named it </w:t>
      </w:r>
      <w:r>
        <w:rPr>
          <w:b/>
          <w:bCs/>
        </w:rPr>
        <w:t>CAPM.</w:t>
      </w:r>
      <w:r>
        <w:t xml:space="preserve"> Now I will click </w:t>
      </w:r>
      <w:r w:rsidRPr="00955051">
        <w:rPr>
          <w:b/>
          <w:bCs/>
        </w:rPr>
        <w:t>Create Dev Space</w:t>
      </w:r>
      <w:r>
        <w:rPr>
          <w:b/>
          <w:bCs/>
        </w:rPr>
        <w:t>.</w:t>
      </w:r>
    </w:p>
    <w:p w14:paraId="55F87B4C" w14:textId="1675337B" w:rsidR="0028099B" w:rsidRPr="000A709D" w:rsidRDefault="0028099B" w:rsidP="0028099B">
      <w:r>
        <w:tab/>
      </w:r>
      <w:r>
        <w:tab/>
      </w:r>
      <w:r>
        <w:tab/>
      </w:r>
      <w:r>
        <w:tab/>
      </w:r>
      <w:r>
        <w:tab/>
        <w:t xml:space="preserve">         </w:t>
      </w:r>
    </w:p>
    <w:p w14:paraId="389F00FB" w14:textId="77777777" w:rsidR="0028099B" w:rsidRDefault="0028099B" w:rsidP="0028099B">
      <w:r w:rsidRPr="00CC2ED7">
        <w:rPr>
          <w:noProof/>
        </w:rPr>
        <w:drawing>
          <wp:anchor distT="0" distB="0" distL="114300" distR="114300" simplePos="0" relativeHeight="251783680" behindDoc="0" locked="0" layoutInCell="1" allowOverlap="1" wp14:anchorId="053824C6" wp14:editId="10D65C17">
            <wp:simplePos x="0" y="0"/>
            <wp:positionH relativeFrom="column">
              <wp:posOffset>-868968</wp:posOffset>
            </wp:positionH>
            <wp:positionV relativeFrom="paragraph">
              <wp:posOffset>1057391</wp:posOffset>
            </wp:positionV>
            <wp:extent cx="1485900" cy="428789"/>
            <wp:effectExtent l="190500" t="190500" r="171450" b="180975"/>
            <wp:wrapNone/>
            <wp:docPr id="34037825" name="Picture 1" descr="A blue rectang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37825" name="Picture 1" descr="A blue rectangle with white text&#10;&#10;Description automatically generated"/>
                    <pic:cNvPicPr/>
                  </pic:nvPicPr>
                  <pic:blipFill>
                    <a:blip r:embed="rId296">
                      <a:extLst>
                        <a:ext uri="{28A0092B-C50C-407E-A947-70E740481C1C}">
                          <a14:useLocalDpi xmlns:a14="http://schemas.microsoft.com/office/drawing/2010/main" val="0"/>
                        </a:ext>
                      </a:extLst>
                    </a:blip>
                    <a:stretch>
                      <a:fillRect/>
                    </a:stretch>
                  </pic:blipFill>
                  <pic:spPr>
                    <a:xfrm>
                      <a:off x="0" y="0"/>
                      <a:ext cx="1485900" cy="428789"/>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Pr="00CC2ED7">
        <w:rPr>
          <w:noProof/>
        </w:rPr>
        <w:drawing>
          <wp:anchor distT="0" distB="0" distL="114300" distR="114300" simplePos="0" relativeHeight="251775488" behindDoc="0" locked="0" layoutInCell="1" allowOverlap="1" wp14:anchorId="2B8DEB18" wp14:editId="2DB1D4E4">
            <wp:simplePos x="0" y="0"/>
            <wp:positionH relativeFrom="column">
              <wp:posOffset>771872</wp:posOffset>
            </wp:positionH>
            <wp:positionV relativeFrom="paragraph">
              <wp:posOffset>392430</wp:posOffset>
            </wp:positionV>
            <wp:extent cx="1528795" cy="523009"/>
            <wp:effectExtent l="190500" t="190500" r="167005" b="163195"/>
            <wp:wrapNone/>
            <wp:docPr id="1379568240" name="Picture 1" descr="A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568240" name="Picture 1" descr="A white rectangular object with black text&#10;&#10;Description automatically generated"/>
                    <pic:cNvPicPr/>
                  </pic:nvPicPr>
                  <pic:blipFill>
                    <a:blip r:embed="rId297" cstate="print">
                      <a:extLst>
                        <a:ext uri="{28A0092B-C50C-407E-A947-70E740481C1C}">
                          <a14:useLocalDpi xmlns:a14="http://schemas.microsoft.com/office/drawing/2010/main" val="0"/>
                        </a:ext>
                      </a:extLst>
                    </a:blip>
                    <a:stretch>
                      <a:fillRect/>
                    </a:stretch>
                  </pic:blipFill>
                  <pic:spPr>
                    <a:xfrm>
                      <a:off x="0" y="0"/>
                      <a:ext cx="1528795" cy="523009"/>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Pr="00CC2ED7">
        <w:rPr>
          <w:noProof/>
        </w:rPr>
        <w:drawing>
          <wp:anchor distT="0" distB="0" distL="114300" distR="114300" simplePos="0" relativeHeight="251510272" behindDoc="0" locked="0" layoutInCell="1" allowOverlap="1" wp14:anchorId="2A53E1E8" wp14:editId="57D2CA51">
            <wp:simplePos x="0" y="0"/>
            <wp:positionH relativeFrom="column">
              <wp:posOffset>-841664</wp:posOffset>
            </wp:positionH>
            <wp:positionV relativeFrom="paragraph">
              <wp:posOffset>399588</wp:posOffset>
            </wp:positionV>
            <wp:extent cx="1423555" cy="523761"/>
            <wp:effectExtent l="190500" t="190500" r="177165" b="162560"/>
            <wp:wrapNone/>
            <wp:docPr id="279792275" name="Picture 1" descr="A close up of a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792275" name="Picture 1" descr="A close up of a box&#10;&#10;Description automatically generated"/>
                    <pic:cNvPicPr/>
                  </pic:nvPicPr>
                  <pic:blipFill>
                    <a:blip r:embed="rId298">
                      <a:extLst>
                        <a:ext uri="{28A0092B-C50C-407E-A947-70E740481C1C}">
                          <a14:useLocalDpi xmlns:a14="http://schemas.microsoft.com/office/drawing/2010/main" val="0"/>
                        </a:ext>
                      </a:extLst>
                    </a:blip>
                    <a:stretch>
                      <a:fillRect/>
                    </a:stretch>
                  </pic:blipFill>
                  <pic:spPr>
                    <a:xfrm>
                      <a:off x="0" y="0"/>
                      <a:ext cx="1437613" cy="528933"/>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14:paraId="46F56604" w14:textId="56A21464" w:rsidR="0028099B" w:rsidRPr="00F558A3" w:rsidRDefault="0028099B" w:rsidP="0028099B"/>
    <w:p w14:paraId="4F577035" w14:textId="27321050" w:rsidR="0028099B" w:rsidRPr="00F558A3" w:rsidRDefault="0028099B" w:rsidP="0028099B"/>
    <w:p w14:paraId="68788967" w14:textId="2D52E4E4" w:rsidR="0028099B" w:rsidRPr="00F558A3" w:rsidRDefault="0028099B" w:rsidP="0028099B"/>
    <w:p w14:paraId="733C20B0" w14:textId="77777777" w:rsidR="0028099B" w:rsidRPr="00F558A3" w:rsidRDefault="0028099B" w:rsidP="0028099B"/>
    <w:p w14:paraId="7D66EB58" w14:textId="77777777" w:rsidR="00CF3561" w:rsidRDefault="00CF3561" w:rsidP="00C539D6">
      <w:pPr>
        <w:tabs>
          <w:tab w:val="left" w:pos="3742"/>
        </w:tabs>
      </w:pPr>
    </w:p>
    <w:p w14:paraId="1D1E3B7F" w14:textId="2BE15779" w:rsidR="00CF3561" w:rsidRDefault="00CF3561" w:rsidP="00CF3561">
      <w:pPr>
        <w:pStyle w:val="Heading1"/>
      </w:pPr>
      <w:r>
        <w:t>Now I will work with the BAS [I will take entire development into the BAS]</w:t>
      </w:r>
    </w:p>
    <w:p w14:paraId="72DF66EF" w14:textId="71162782" w:rsidR="00CF3561" w:rsidRDefault="006609C4" w:rsidP="00CF3561">
      <w:pPr>
        <w:rPr>
          <w:b/>
          <w:bCs/>
          <w:noProof/>
        </w:rPr>
      </w:pPr>
      <w:r w:rsidRPr="006609C4">
        <w:rPr>
          <w:b/>
          <w:bCs/>
          <w:noProof/>
        </w:rPr>
        <w:drawing>
          <wp:anchor distT="0" distB="0" distL="114300" distR="114300" simplePos="0" relativeHeight="251813376" behindDoc="0" locked="0" layoutInCell="1" allowOverlap="1" wp14:anchorId="42A94EE9" wp14:editId="54F09C87">
            <wp:simplePos x="0" y="0"/>
            <wp:positionH relativeFrom="column">
              <wp:posOffset>472757</wp:posOffset>
            </wp:positionH>
            <wp:positionV relativeFrom="paragraph">
              <wp:posOffset>723265</wp:posOffset>
            </wp:positionV>
            <wp:extent cx="1056409" cy="178777"/>
            <wp:effectExtent l="171450" t="190500" r="144145" b="164465"/>
            <wp:wrapNone/>
            <wp:docPr id="418183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183596" name=""/>
                    <pic:cNvPicPr/>
                  </pic:nvPicPr>
                  <pic:blipFill>
                    <a:blip r:embed="rId299" cstate="print">
                      <a:extLst>
                        <a:ext uri="{28A0092B-C50C-407E-A947-70E740481C1C}">
                          <a14:useLocalDpi xmlns:a14="http://schemas.microsoft.com/office/drawing/2010/main" val="0"/>
                        </a:ext>
                      </a:extLst>
                    </a:blip>
                    <a:stretch>
                      <a:fillRect/>
                    </a:stretch>
                  </pic:blipFill>
                  <pic:spPr>
                    <a:xfrm>
                      <a:off x="0" y="0"/>
                      <a:ext cx="1056409" cy="178777"/>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303834" w:rsidRPr="00303834">
        <w:rPr>
          <w:noProof/>
        </w:rPr>
        <w:drawing>
          <wp:anchor distT="0" distB="0" distL="114300" distR="114300" simplePos="0" relativeHeight="251804160" behindDoc="0" locked="0" layoutInCell="1" allowOverlap="1" wp14:anchorId="12939750" wp14:editId="342B93FA">
            <wp:simplePos x="0" y="0"/>
            <wp:positionH relativeFrom="column">
              <wp:posOffset>4024746</wp:posOffset>
            </wp:positionH>
            <wp:positionV relativeFrom="paragraph">
              <wp:posOffset>368243</wp:posOffset>
            </wp:positionV>
            <wp:extent cx="1752600" cy="209474"/>
            <wp:effectExtent l="190500" t="190500" r="152400" b="172085"/>
            <wp:wrapNone/>
            <wp:docPr id="962693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693287" name=""/>
                    <pic:cNvPicPr/>
                  </pic:nvPicPr>
                  <pic:blipFill>
                    <a:blip r:embed="rId300">
                      <a:extLst>
                        <a:ext uri="{28A0092B-C50C-407E-A947-70E740481C1C}">
                          <a14:useLocalDpi xmlns:a14="http://schemas.microsoft.com/office/drawing/2010/main" val="0"/>
                        </a:ext>
                      </a:extLst>
                    </a:blip>
                    <a:stretch>
                      <a:fillRect/>
                    </a:stretch>
                  </pic:blipFill>
                  <pic:spPr>
                    <a:xfrm>
                      <a:off x="0" y="0"/>
                      <a:ext cx="1752600" cy="209474"/>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CF3483" w:rsidRPr="00CF3483">
        <w:rPr>
          <w:noProof/>
        </w:rPr>
        <w:drawing>
          <wp:anchor distT="0" distB="0" distL="114300" distR="114300" simplePos="0" relativeHeight="251794944" behindDoc="0" locked="0" layoutInCell="1" allowOverlap="1" wp14:anchorId="7235B82E" wp14:editId="0B79970E">
            <wp:simplePos x="0" y="0"/>
            <wp:positionH relativeFrom="column">
              <wp:posOffset>574386</wp:posOffset>
            </wp:positionH>
            <wp:positionV relativeFrom="paragraph">
              <wp:posOffset>365125</wp:posOffset>
            </wp:positionV>
            <wp:extent cx="1108363" cy="207818"/>
            <wp:effectExtent l="190500" t="190500" r="149225" b="173355"/>
            <wp:wrapNone/>
            <wp:docPr id="1842965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965687" name=""/>
                    <pic:cNvPicPr/>
                  </pic:nvPicPr>
                  <pic:blipFill>
                    <a:blip r:embed="rId301">
                      <a:extLst>
                        <a:ext uri="{28A0092B-C50C-407E-A947-70E740481C1C}">
                          <a14:useLocalDpi xmlns:a14="http://schemas.microsoft.com/office/drawing/2010/main" val="0"/>
                        </a:ext>
                      </a:extLst>
                    </a:blip>
                    <a:stretch>
                      <a:fillRect/>
                    </a:stretch>
                  </pic:blipFill>
                  <pic:spPr>
                    <a:xfrm>
                      <a:off x="0" y="0"/>
                      <a:ext cx="1108363" cy="207818"/>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28099B">
        <w:t xml:space="preserve">Now I will go to the BAS there already created dev space named </w:t>
      </w:r>
      <w:r w:rsidR="0028099B" w:rsidRPr="0028099B">
        <w:rPr>
          <w:b/>
          <w:bCs/>
        </w:rPr>
        <w:t>CAPM</w:t>
      </w:r>
      <w:r w:rsidR="0028099B">
        <w:rPr>
          <w:b/>
          <w:bCs/>
        </w:rPr>
        <w:t xml:space="preserve">, </w:t>
      </w:r>
      <w:r w:rsidR="0028099B">
        <w:t>I will go there and now I will create a Project for creating the project I will go to the terminal and I should be in the Project directory.</w:t>
      </w:r>
      <w:r w:rsidR="00CF3483" w:rsidRPr="00CF3483">
        <w:rPr>
          <w:noProof/>
        </w:rPr>
        <w:t xml:space="preserve"> </w:t>
      </w:r>
      <w:r w:rsidR="00CF3483">
        <w:rPr>
          <w:noProof/>
        </w:rPr>
        <w:t xml:space="preserve">                                   </w:t>
      </w:r>
      <w:r w:rsidR="00303834">
        <w:rPr>
          <w:noProof/>
        </w:rPr>
        <w:t xml:space="preserve"> Now I will create a new directory </w:t>
      </w:r>
      <w:r w:rsidR="00303834">
        <w:rPr>
          <w:b/>
          <w:bCs/>
          <w:noProof/>
        </w:rPr>
        <w:t>capm.</w:t>
      </w:r>
      <w:r w:rsidR="00303834">
        <w:rPr>
          <w:noProof/>
        </w:rPr>
        <w:t xml:space="preserve"> </w:t>
      </w:r>
      <w:r>
        <w:rPr>
          <w:noProof/>
        </w:rPr>
        <w:tab/>
      </w:r>
      <w:r>
        <w:rPr>
          <w:noProof/>
        </w:rPr>
        <w:tab/>
      </w:r>
      <w:r>
        <w:rPr>
          <w:noProof/>
        </w:rPr>
        <w:tab/>
      </w:r>
      <w:r>
        <w:rPr>
          <w:noProof/>
        </w:rPr>
        <w:tab/>
        <w:t xml:space="preserve">                   And now I will go inside the  </w:t>
      </w:r>
      <w:r w:rsidRPr="006609C4">
        <w:rPr>
          <w:b/>
          <w:bCs/>
          <w:noProof/>
        </w:rPr>
        <w:t>capm</w:t>
      </w:r>
      <w:r>
        <w:rPr>
          <w:b/>
          <w:bCs/>
          <w:noProof/>
        </w:rPr>
        <w:t xml:space="preserve"> </w:t>
      </w:r>
      <w:r>
        <w:rPr>
          <w:noProof/>
        </w:rPr>
        <w:t xml:space="preserve">and there I will initialize a capm project by running the command </w:t>
      </w:r>
      <w:r w:rsidRPr="006609C4">
        <w:rPr>
          <w:b/>
          <w:bCs/>
          <w:noProof/>
        </w:rPr>
        <w:t>cds init</w:t>
      </w:r>
      <w:r w:rsidRPr="006609C4">
        <w:rPr>
          <w:noProof/>
        </w:rPr>
        <w:t xml:space="preserve"> </w:t>
      </w:r>
      <w:r w:rsidR="00B67FBD">
        <w:rPr>
          <w:noProof/>
        </w:rPr>
        <w:tab/>
      </w:r>
      <w:r w:rsidR="00B67FBD">
        <w:rPr>
          <w:noProof/>
        </w:rPr>
        <w:tab/>
      </w:r>
      <w:r w:rsidR="00B67FBD">
        <w:rPr>
          <w:noProof/>
        </w:rPr>
        <w:tab/>
        <w:t xml:space="preserve">         after that I will install </w:t>
      </w:r>
      <w:r w:rsidR="00B67FBD" w:rsidRPr="007F32AA">
        <w:rPr>
          <w:noProof/>
        </w:rPr>
        <w:t>squlite</w:t>
      </w:r>
      <w:r w:rsidR="00B67FBD">
        <w:rPr>
          <w:b/>
          <w:bCs/>
          <w:noProof/>
        </w:rPr>
        <w:t xml:space="preserve">. </w:t>
      </w:r>
      <w:r w:rsidR="007F32AA" w:rsidRPr="007F32AA">
        <w:rPr>
          <w:b/>
          <w:bCs/>
          <w:noProof/>
        </w:rPr>
        <w:t>npm install sqlite3 --save-dev</w:t>
      </w:r>
      <w:r w:rsidR="007F32AA">
        <w:rPr>
          <w:b/>
          <w:bCs/>
          <w:noProof/>
        </w:rPr>
        <w:t xml:space="preserve">.                              </w:t>
      </w:r>
      <w:r w:rsidR="007F32AA">
        <w:rPr>
          <w:noProof/>
        </w:rPr>
        <w:t xml:space="preserve">Now we will do </w:t>
      </w:r>
      <w:r w:rsidR="007F32AA">
        <w:rPr>
          <w:b/>
          <w:bCs/>
          <w:noProof/>
        </w:rPr>
        <w:t xml:space="preserve">npm install, </w:t>
      </w:r>
      <w:r w:rsidR="007F32AA">
        <w:rPr>
          <w:noProof/>
        </w:rPr>
        <w:t>so that system will install all the necessary dependencies.</w:t>
      </w:r>
      <w:r w:rsidR="00474973">
        <w:rPr>
          <w:noProof/>
        </w:rPr>
        <w:t xml:space="preserve"> Now from the local all the files which we will created will copy and paste it to BAS in the </w:t>
      </w:r>
      <w:r w:rsidR="00474973">
        <w:rPr>
          <w:b/>
          <w:bCs/>
          <w:noProof/>
        </w:rPr>
        <w:t xml:space="preserve">capm </w:t>
      </w:r>
      <w:r w:rsidR="00474973">
        <w:rPr>
          <w:noProof/>
        </w:rPr>
        <w:t>project.</w:t>
      </w:r>
      <w:r w:rsidR="00014C36">
        <w:rPr>
          <w:noProof/>
        </w:rPr>
        <w:t xml:space="preserve"> Once copy all the files in the </w:t>
      </w:r>
      <w:r w:rsidR="00014C36">
        <w:rPr>
          <w:b/>
          <w:bCs/>
          <w:noProof/>
        </w:rPr>
        <w:t xml:space="preserve">capm </w:t>
      </w:r>
      <w:r w:rsidR="00014C36">
        <w:rPr>
          <w:noProof/>
        </w:rPr>
        <w:t>project of BAS, now we will deploy to sqlite</w:t>
      </w:r>
      <w:r w:rsidR="0052279B">
        <w:rPr>
          <w:noProof/>
        </w:rPr>
        <w:t xml:space="preserve"> </w:t>
      </w:r>
      <w:r w:rsidR="0052279B" w:rsidRPr="0052279B">
        <w:rPr>
          <w:b/>
          <w:bCs/>
          <w:noProof/>
        </w:rPr>
        <w:t>cds deploy --to sqlite:soumik.db</w:t>
      </w:r>
    </w:p>
    <w:p w14:paraId="6BA13EDB" w14:textId="2ED8E47C" w:rsidR="00026EF8" w:rsidRDefault="00026EF8" w:rsidP="00CF3561">
      <w:pPr>
        <w:rPr>
          <w:noProof/>
        </w:rPr>
      </w:pPr>
      <w:r w:rsidRPr="0052279B">
        <w:rPr>
          <w:b/>
          <w:bCs/>
          <w:noProof/>
        </w:rPr>
        <w:drawing>
          <wp:anchor distT="0" distB="0" distL="114300" distR="114300" simplePos="0" relativeHeight="251844096" behindDoc="0" locked="0" layoutInCell="1" allowOverlap="1" wp14:anchorId="17DB9AEB" wp14:editId="6A94DEEF">
            <wp:simplePos x="0" y="0"/>
            <wp:positionH relativeFrom="column">
              <wp:posOffset>3327937</wp:posOffset>
            </wp:positionH>
            <wp:positionV relativeFrom="paragraph">
              <wp:posOffset>120650</wp:posOffset>
            </wp:positionV>
            <wp:extent cx="239150" cy="298938"/>
            <wp:effectExtent l="190500" t="190500" r="180340" b="177800"/>
            <wp:wrapNone/>
            <wp:docPr id="1488603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603607" name=""/>
                    <pic:cNvPicPr/>
                  </pic:nvPicPr>
                  <pic:blipFill>
                    <a:blip r:embed="rId302">
                      <a:extLst>
                        <a:ext uri="{28A0092B-C50C-407E-A947-70E740481C1C}">
                          <a14:useLocalDpi xmlns:a14="http://schemas.microsoft.com/office/drawing/2010/main" val="0"/>
                        </a:ext>
                      </a:extLst>
                    </a:blip>
                    <a:stretch>
                      <a:fillRect/>
                    </a:stretch>
                  </pic:blipFill>
                  <pic:spPr>
                    <a:xfrm>
                      <a:off x="0" y="0"/>
                      <a:ext cx="239150" cy="298938"/>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14:paraId="5906813A" w14:textId="21B67D6C" w:rsidR="0052279B" w:rsidRPr="00026EF8" w:rsidRDefault="00026EF8" w:rsidP="00CF3561">
      <w:pPr>
        <w:rPr>
          <w:noProof/>
        </w:rPr>
      </w:pPr>
      <w:r w:rsidRPr="00026EF8">
        <w:rPr>
          <w:noProof/>
        </w:rPr>
        <w:drawing>
          <wp:anchor distT="0" distB="0" distL="114300" distR="114300" simplePos="0" relativeHeight="251846144" behindDoc="0" locked="0" layoutInCell="1" allowOverlap="1" wp14:anchorId="59B31214" wp14:editId="58552170">
            <wp:simplePos x="0" y="0"/>
            <wp:positionH relativeFrom="column">
              <wp:posOffset>-617855</wp:posOffset>
            </wp:positionH>
            <wp:positionV relativeFrom="paragraph">
              <wp:posOffset>612140</wp:posOffset>
            </wp:positionV>
            <wp:extent cx="3859823" cy="1309414"/>
            <wp:effectExtent l="190500" t="190500" r="179070" b="176530"/>
            <wp:wrapNone/>
            <wp:docPr id="18422882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288237" name="Picture 1" descr="A screenshot of a computer&#10;&#10;Description automatically generated"/>
                    <pic:cNvPicPr/>
                  </pic:nvPicPr>
                  <pic:blipFill>
                    <a:blip r:embed="rId303" cstate="print">
                      <a:extLst>
                        <a:ext uri="{28A0092B-C50C-407E-A947-70E740481C1C}">
                          <a14:useLocalDpi xmlns:a14="http://schemas.microsoft.com/office/drawing/2010/main" val="0"/>
                        </a:ext>
                      </a:extLst>
                    </a:blip>
                    <a:stretch>
                      <a:fillRect/>
                    </a:stretch>
                  </pic:blipFill>
                  <pic:spPr>
                    <a:xfrm>
                      <a:off x="0" y="0"/>
                      <a:ext cx="3859823" cy="1309414"/>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52279B">
        <w:rPr>
          <w:noProof/>
        </w:rPr>
        <w:t xml:space="preserve">So in BAS, there is a amazing tool which is called </w:t>
      </w:r>
      <w:r w:rsidR="0052279B" w:rsidRPr="0052279B">
        <w:rPr>
          <w:b/>
          <w:bCs/>
          <w:noProof/>
        </w:rPr>
        <w:t>sql tools</w:t>
      </w:r>
      <w:r w:rsidR="0052279B">
        <w:rPr>
          <w:b/>
          <w:bCs/>
          <w:noProof/>
        </w:rPr>
        <w:t xml:space="preserve"> </w:t>
      </w:r>
      <w:r w:rsidR="0052279B">
        <w:rPr>
          <w:b/>
          <w:bCs/>
          <w:noProof/>
        </w:rPr>
        <w:tab/>
      </w:r>
      <w:r w:rsidR="0052279B">
        <w:rPr>
          <w:noProof/>
        </w:rPr>
        <w:t xml:space="preserve">so click on this button and </w:t>
      </w:r>
      <w:r>
        <w:rPr>
          <w:noProof/>
        </w:rPr>
        <w:t xml:space="preserve">after that click on </w:t>
      </w:r>
      <w:r w:rsidRPr="00026EF8">
        <w:rPr>
          <w:b/>
          <w:bCs/>
          <w:noProof/>
        </w:rPr>
        <w:t>CONNECTIONS</w:t>
      </w:r>
      <w:r>
        <w:rPr>
          <w:noProof/>
        </w:rPr>
        <w:t xml:space="preserve"> </w:t>
      </w:r>
      <w:r w:rsidR="0052279B">
        <w:rPr>
          <w:noProof/>
        </w:rPr>
        <w:t>you can add connection to SQLite in the graphical mode.</w:t>
      </w:r>
      <w:r>
        <w:rPr>
          <w:noProof/>
        </w:rPr>
        <w:t xml:space="preserve"> So click on                          </w:t>
      </w:r>
      <w:r w:rsidRPr="00026EF8">
        <w:rPr>
          <w:b/>
          <w:bCs/>
          <w:noProof/>
        </w:rPr>
        <w:t>Add New Connection</w:t>
      </w:r>
      <w:r>
        <w:rPr>
          <w:b/>
          <w:bCs/>
          <w:noProof/>
        </w:rPr>
        <w:t xml:space="preserve"> </w:t>
      </w:r>
      <w:r>
        <w:rPr>
          <w:noProof/>
        </w:rPr>
        <w:t xml:space="preserve">from there select </w:t>
      </w:r>
      <w:r w:rsidRPr="00026EF8">
        <w:rPr>
          <w:b/>
          <w:bCs/>
          <w:noProof/>
        </w:rPr>
        <w:t>SQLite</w:t>
      </w:r>
      <w:r>
        <w:rPr>
          <w:b/>
          <w:bCs/>
          <w:noProof/>
        </w:rPr>
        <w:t xml:space="preserve"> </w:t>
      </w:r>
      <w:r>
        <w:rPr>
          <w:noProof/>
        </w:rPr>
        <w:t xml:space="preserve">and give the </w:t>
      </w:r>
      <w:r w:rsidRPr="00026EF8">
        <w:rPr>
          <w:b/>
          <w:bCs/>
          <w:noProof/>
        </w:rPr>
        <w:t>connection-name</w:t>
      </w:r>
      <w:r>
        <w:rPr>
          <w:noProof/>
        </w:rPr>
        <w:t xml:space="preserve"> , </w:t>
      </w:r>
      <w:r w:rsidRPr="00026EF8">
        <w:rPr>
          <w:b/>
          <w:bCs/>
          <w:noProof/>
        </w:rPr>
        <w:t>Database file name</w:t>
      </w:r>
    </w:p>
    <w:p w14:paraId="0F7A49B0" w14:textId="0E9CA3D8" w:rsidR="00CC019E" w:rsidRPr="00CC019E" w:rsidRDefault="00CC019E" w:rsidP="00CC019E">
      <w:pPr>
        <w:tabs>
          <w:tab w:val="left" w:pos="5197"/>
        </w:tabs>
        <w:ind w:left="5197"/>
        <w:rPr>
          <w:noProof/>
        </w:rPr>
      </w:pPr>
      <w:r w:rsidRPr="00CC019E">
        <w:rPr>
          <w:noProof/>
        </w:rPr>
        <w:drawing>
          <wp:anchor distT="0" distB="0" distL="114300" distR="114300" simplePos="0" relativeHeight="251847168" behindDoc="0" locked="0" layoutInCell="1" allowOverlap="1" wp14:anchorId="62D8CF23" wp14:editId="7E108ABC">
            <wp:simplePos x="0" y="0"/>
            <wp:positionH relativeFrom="column">
              <wp:posOffset>4359324</wp:posOffset>
            </wp:positionH>
            <wp:positionV relativeFrom="paragraph">
              <wp:posOffset>558800</wp:posOffset>
            </wp:positionV>
            <wp:extent cx="1717431" cy="418886"/>
            <wp:effectExtent l="190500" t="190500" r="168910" b="172085"/>
            <wp:wrapNone/>
            <wp:docPr id="1895742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742267" name=""/>
                    <pic:cNvPicPr/>
                  </pic:nvPicPr>
                  <pic:blipFill>
                    <a:blip r:embed="rId304">
                      <a:extLst>
                        <a:ext uri="{28A0092B-C50C-407E-A947-70E740481C1C}">
                          <a14:useLocalDpi xmlns:a14="http://schemas.microsoft.com/office/drawing/2010/main" val="0"/>
                        </a:ext>
                      </a:extLst>
                    </a:blip>
                    <a:stretch>
                      <a:fillRect/>
                    </a:stretch>
                  </pic:blipFill>
                  <pic:spPr>
                    <a:xfrm>
                      <a:off x="0" y="0"/>
                      <a:ext cx="1717431" cy="418886"/>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026EF8">
        <w:rPr>
          <w:noProof/>
        </w:rPr>
        <w:t xml:space="preserve">So here I have given the Connection Name  </w:t>
      </w:r>
      <w:r w:rsidR="00026EF8" w:rsidRPr="00026EF8">
        <w:rPr>
          <w:b/>
          <w:bCs/>
          <w:noProof/>
        </w:rPr>
        <w:t>SoumikSQLite</w:t>
      </w:r>
      <w:r w:rsidR="00026EF8">
        <w:rPr>
          <w:b/>
          <w:bCs/>
          <w:noProof/>
        </w:rPr>
        <w:t xml:space="preserve"> </w:t>
      </w:r>
      <w:r w:rsidR="00026EF8">
        <w:rPr>
          <w:noProof/>
        </w:rPr>
        <w:t>&amp; Database</w:t>
      </w:r>
      <w:r>
        <w:rPr>
          <w:noProof/>
        </w:rPr>
        <w:t xml:space="preserve"> file name : </w:t>
      </w:r>
      <w:r w:rsidRPr="00CC019E">
        <w:rPr>
          <w:b/>
          <w:bCs/>
          <w:noProof/>
        </w:rPr>
        <w:t>/home/user/projects/capm/soumik.db</w:t>
      </w:r>
      <w:r>
        <w:rPr>
          <w:b/>
          <w:bCs/>
          <w:noProof/>
        </w:rPr>
        <w:t xml:space="preserve"> </w:t>
      </w:r>
      <w:r>
        <w:rPr>
          <w:noProof/>
        </w:rPr>
        <w:t xml:space="preserve">So this I got from </w:t>
      </w:r>
    </w:p>
    <w:p w14:paraId="0B2225DD" w14:textId="4E097376" w:rsidR="00024AAD" w:rsidRDefault="00024AAD" w:rsidP="00CF3561"/>
    <w:p w14:paraId="68D12879" w14:textId="11DBAB2E" w:rsidR="00C7444E" w:rsidRDefault="002F36F8" w:rsidP="00CF3561">
      <w:r w:rsidRPr="002F36F8">
        <w:rPr>
          <w:noProof/>
        </w:rPr>
        <w:drawing>
          <wp:anchor distT="0" distB="0" distL="114300" distR="114300" simplePos="0" relativeHeight="251848192" behindDoc="0" locked="0" layoutInCell="1" allowOverlap="1" wp14:anchorId="27EB3A16" wp14:editId="5BA73878">
            <wp:simplePos x="0" y="0"/>
            <wp:positionH relativeFrom="column">
              <wp:posOffset>1909445</wp:posOffset>
            </wp:positionH>
            <wp:positionV relativeFrom="paragraph">
              <wp:posOffset>271780</wp:posOffset>
            </wp:positionV>
            <wp:extent cx="1223962" cy="197194"/>
            <wp:effectExtent l="0" t="0" r="0" b="0"/>
            <wp:wrapNone/>
            <wp:docPr id="547422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422631" name=""/>
                    <pic:cNvPicPr/>
                  </pic:nvPicPr>
                  <pic:blipFill>
                    <a:blip r:embed="rId305">
                      <a:extLst>
                        <a:ext uri="{28A0092B-C50C-407E-A947-70E740481C1C}">
                          <a14:useLocalDpi xmlns:a14="http://schemas.microsoft.com/office/drawing/2010/main" val="0"/>
                        </a:ext>
                      </a:extLst>
                    </a:blip>
                    <a:stretch>
                      <a:fillRect/>
                    </a:stretch>
                  </pic:blipFill>
                  <pic:spPr>
                    <a:xfrm>
                      <a:off x="0" y="0"/>
                      <a:ext cx="1223962" cy="197194"/>
                    </a:xfrm>
                    <a:prstGeom prst="rect">
                      <a:avLst/>
                    </a:prstGeom>
                  </pic:spPr>
                </pic:pic>
              </a:graphicData>
            </a:graphic>
            <wp14:sizeRelH relativeFrom="page">
              <wp14:pctWidth>0</wp14:pctWidth>
            </wp14:sizeRelH>
            <wp14:sizeRelV relativeFrom="page">
              <wp14:pctHeight>0</wp14:pctHeight>
            </wp14:sizeRelV>
          </wp:anchor>
        </w:drawing>
      </w:r>
      <w:r>
        <w:tab/>
      </w:r>
      <w:r>
        <w:tab/>
      </w:r>
      <w:r>
        <w:tab/>
      </w:r>
      <w:r>
        <w:tab/>
      </w:r>
      <w:r>
        <w:tab/>
      </w:r>
      <w:r>
        <w:tab/>
      </w:r>
      <w:r>
        <w:tab/>
        <w:t xml:space="preserve">   So once fill all this things I will click on the </w:t>
      </w:r>
    </w:p>
    <w:p w14:paraId="00E1638A" w14:textId="219E32F2" w:rsidR="002F36F8" w:rsidRDefault="002F36F8" w:rsidP="00CF3561">
      <w:r w:rsidRPr="002F36F8">
        <w:rPr>
          <w:b/>
          <w:bCs/>
        </w:rPr>
        <w:t>TEST CONNECTION</w:t>
      </w:r>
      <w:r>
        <w:rPr>
          <w:b/>
          <w:bCs/>
        </w:rPr>
        <w:t xml:space="preserve"> </w:t>
      </w:r>
      <w:r>
        <w:t xml:space="preserve">It will show </w:t>
      </w:r>
      <w:r>
        <w:tab/>
      </w:r>
      <w:r>
        <w:tab/>
      </w:r>
      <w:r>
        <w:tab/>
      </w:r>
      <w:r>
        <w:tab/>
      </w:r>
      <w:r>
        <w:tab/>
        <w:t xml:space="preserve">and after that I will click on </w:t>
      </w:r>
      <w:r w:rsidR="000B2592">
        <w:t xml:space="preserve">                                   </w:t>
      </w:r>
      <w:r w:rsidR="000B2592" w:rsidRPr="000B2592">
        <w:rPr>
          <w:b/>
          <w:bCs/>
        </w:rPr>
        <w:t>SAVE CONNECTION</w:t>
      </w:r>
      <w:r w:rsidR="000B2592">
        <w:t xml:space="preserve"> after that we will see all the tables and views</w:t>
      </w:r>
      <w:r w:rsidR="00251F84">
        <w:t xml:space="preserve"> after save the connection.</w:t>
      </w:r>
    </w:p>
    <w:p w14:paraId="203109B9" w14:textId="0D822CA3" w:rsidR="000B2592" w:rsidRPr="00FC3F63" w:rsidRDefault="008B3F35" w:rsidP="00FC3F63">
      <w:pPr>
        <w:ind w:left="2508"/>
      </w:pPr>
      <w:r w:rsidRPr="000B2592">
        <w:rPr>
          <w:noProof/>
        </w:rPr>
        <w:drawing>
          <wp:anchor distT="0" distB="0" distL="114300" distR="114300" simplePos="0" relativeHeight="251849216" behindDoc="0" locked="0" layoutInCell="1" allowOverlap="1" wp14:anchorId="09A5488A" wp14:editId="392E3C45">
            <wp:simplePos x="0" y="0"/>
            <wp:positionH relativeFrom="column">
              <wp:posOffset>-487290</wp:posOffset>
            </wp:positionH>
            <wp:positionV relativeFrom="paragraph">
              <wp:posOffset>10502</wp:posOffset>
            </wp:positionV>
            <wp:extent cx="2006553" cy="902677"/>
            <wp:effectExtent l="190500" t="190500" r="165735" b="164465"/>
            <wp:wrapNone/>
            <wp:docPr id="956343681"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343681" name="Picture 1" descr="A screenshot of a computer"/>
                    <pic:cNvPicPr/>
                  </pic:nvPicPr>
                  <pic:blipFill>
                    <a:blip r:embed="rId306">
                      <a:extLst>
                        <a:ext uri="{28A0092B-C50C-407E-A947-70E740481C1C}">
                          <a14:useLocalDpi xmlns:a14="http://schemas.microsoft.com/office/drawing/2010/main" val="0"/>
                        </a:ext>
                      </a:extLst>
                    </a:blip>
                    <a:stretch>
                      <a:fillRect/>
                    </a:stretch>
                  </pic:blipFill>
                  <pic:spPr>
                    <a:xfrm>
                      <a:off x="0" y="0"/>
                      <a:ext cx="2006553" cy="902677"/>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FC3F63">
        <w:t xml:space="preserve">So you can go inside the </w:t>
      </w:r>
      <w:r w:rsidR="00FC3F63" w:rsidRPr="00FC3F63">
        <w:rPr>
          <w:b/>
          <w:bCs/>
        </w:rPr>
        <w:t>Views</w:t>
      </w:r>
      <w:r w:rsidR="00FC3F63">
        <w:t xml:space="preserve"> and </w:t>
      </w:r>
      <w:r w:rsidR="00FC3F63" w:rsidRPr="00FC3F63">
        <w:rPr>
          <w:b/>
          <w:bCs/>
        </w:rPr>
        <w:t>Tables</w:t>
      </w:r>
      <w:r w:rsidR="00FC3F63">
        <w:rPr>
          <w:b/>
          <w:bCs/>
        </w:rPr>
        <w:t xml:space="preserve"> </w:t>
      </w:r>
      <w:r w:rsidR="00FC3F63">
        <w:t>and you can show the Table records.</w:t>
      </w:r>
    </w:p>
    <w:p w14:paraId="66CFE50C" w14:textId="77777777" w:rsidR="00C7444E" w:rsidRDefault="00C7444E" w:rsidP="00CF3561"/>
    <w:p w14:paraId="57760FED" w14:textId="6FB3996E" w:rsidR="0046468A" w:rsidRDefault="005D48F8" w:rsidP="00CF3561">
      <w:r>
        <w:lastRenderedPageBreak/>
        <w:t>There is a very interesting thing which I love the most about BAS  that is you can develop, deploy tables, structures, views in Graphical mode.</w:t>
      </w:r>
      <w:r w:rsidR="001D54DB">
        <w:t xml:space="preserve"> So in the </w:t>
      </w:r>
      <w:r w:rsidR="001D54DB" w:rsidRPr="001D54DB">
        <w:rPr>
          <w:b/>
          <w:bCs/>
        </w:rPr>
        <w:t>capm</w:t>
      </w:r>
      <w:r w:rsidR="001D54DB">
        <w:t xml:space="preserve"> Project go inside the </w:t>
      </w:r>
      <w:r w:rsidR="001D54DB" w:rsidRPr="00F348A4">
        <w:rPr>
          <w:b/>
          <w:bCs/>
        </w:rPr>
        <w:t>db</w:t>
      </w:r>
      <w:r w:rsidR="001D54DB">
        <w:t xml:space="preserve"> folder.</w:t>
      </w:r>
      <w:r w:rsidR="00F348A4">
        <w:t xml:space="preserve"> There you will see the cds file.</w:t>
      </w:r>
      <w:r w:rsidR="00A76C49">
        <w:t xml:space="preserve"> </w:t>
      </w:r>
      <w:r w:rsidR="00A76C49" w:rsidRPr="00A76C49">
        <w:rPr>
          <w:b/>
          <w:bCs/>
        </w:rPr>
        <w:t>datamodel.cds</w:t>
      </w:r>
      <w:r w:rsidR="00F348A4">
        <w:t xml:space="preserve"> </w:t>
      </w:r>
      <w:r w:rsidR="00A76C49">
        <w:t xml:space="preserve">So right click on the cds file and open with the </w:t>
      </w:r>
      <w:r w:rsidR="00A76C49" w:rsidRPr="00A76C49">
        <w:rPr>
          <w:b/>
          <w:bCs/>
        </w:rPr>
        <w:t>CDS Graphical Modeler</w:t>
      </w:r>
      <w:r w:rsidR="00A76C49">
        <w:t xml:space="preserve"> and </w:t>
      </w:r>
      <w:r w:rsidR="00141C6F">
        <w:t xml:space="preserve">you will see a dropdown which will initially be </w:t>
      </w:r>
      <w:r w:rsidR="00C9087B">
        <w:t>your database name :</w:t>
      </w:r>
      <w:r w:rsidR="00141C6F">
        <w:rPr>
          <w:b/>
          <w:bCs/>
        </w:rPr>
        <w:t xml:space="preserve">soumik.db </w:t>
      </w:r>
      <w:r w:rsidR="00C9087B">
        <w:rPr>
          <w:b/>
          <w:bCs/>
        </w:rPr>
        <w:t xml:space="preserve">                             </w:t>
      </w:r>
      <w:r w:rsidR="00141C6F">
        <w:t>from</w:t>
      </w:r>
      <w:r w:rsidR="00A76C49">
        <w:t xml:space="preserve"> the dropdown choose</w:t>
      </w:r>
      <w:r w:rsidR="00C9087B">
        <w:t xml:space="preserve"> your table</w:t>
      </w:r>
      <w:r w:rsidR="00A76C49">
        <w:t xml:space="preserve"> </w:t>
      </w:r>
      <w:r w:rsidR="00A76C49">
        <w:rPr>
          <w:b/>
          <w:bCs/>
        </w:rPr>
        <w:t xml:space="preserve">soumik.db.master </w:t>
      </w:r>
      <w:r w:rsidR="00A76C49">
        <w:t xml:space="preserve">or </w:t>
      </w:r>
      <w:r w:rsidR="00A76C49" w:rsidRPr="00A76C49">
        <w:rPr>
          <w:b/>
          <w:bCs/>
        </w:rPr>
        <w:t>soumik.db.transaction</w:t>
      </w:r>
      <w:r w:rsidR="00A76C49">
        <w:rPr>
          <w:b/>
          <w:bCs/>
        </w:rPr>
        <w:t xml:space="preserve"> </w:t>
      </w:r>
      <w:r w:rsidR="00A76C49">
        <w:t>there you will see the graphical mode of the table which is created and also you can see the association</w:t>
      </w:r>
      <w:r w:rsidR="00EF5D19">
        <w:t xml:space="preserve"> between the tables </w:t>
      </w:r>
      <w:r w:rsidR="00A76C49">
        <w:t xml:space="preserve"> graphically. And there is a button called </w:t>
      </w:r>
      <w:r w:rsidR="00A76C49">
        <w:rPr>
          <w:b/>
          <w:bCs/>
        </w:rPr>
        <w:t xml:space="preserve">Add Entity. </w:t>
      </w:r>
      <w:r w:rsidR="00A76C49">
        <w:t>Where you can And new Table graphically.</w:t>
      </w:r>
      <w:r w:rsidR="00B30203">
        <w:t xml:space="preserve"> And also you can add Property on that table.</w:t>
      </w:r>
      <w:r w:rsidR="00A76C49">
        <w:t xml:space="preserve"> </w:t>
      </w:r>
    </w:p>
    <w:p w14:paraId="2FE23286" w14:textId="5218DE55" w:rsidR="0046468A" w:rsidRDefault="0046468A" w:rsidP="0046468A">
      <w:pPr>
        <w:pStyle w:val="Heading1"/>
      </w:pPr>
      <w:r>
        <w:t>Test or Run the Application in the Bas tool</w:t>
      </w:r>
    </w:p>
    <w:p w14:paraId="0889621F" w14:textId="7B065A13" w:rsidR="0046468A" w:rsidRDefault="00C51007" w:rsidP="0046468A">
      <w:r w:rsidRPr="00C51007">
        <w:t xml:space="preserve"> </w:t>
      </w:r>
      <w:r w:rsidRPr="00C51007">
        <w:rPr>
          <w:noProof/>
        </w:rPr>
        <w:t>So now I am running my application in the BAS tool. So now I want to do CRUD operations with my entities, so for that which url I am getting with that I will not be able to do operations in postman, because postman does not support this url. So that means in the bas only we have to do operations.</w:t>
      </w:r>
      <w:r w:rsidR="006D2F16">
        <w:t xml:space="preserve">. So for that </w:t>
      </w:r>
      <w:r>
        <w:t xml:space="preserve">in our project </w:t>
      </w:r>
      <w:r w:rsidR="006D2F16">
        <w:t xml:space="preserve">we will go inside the </w:t>
      </w:r>
      <w:r w:rsidR="006D2F16">
        <w:rPr>
          <w:b/>
          <w:bCs/>
        </w:rPr>
        <w:t xml:space="preserve">srv </w:t>
      </w:r>
      <w:r w:rsidR="006D2F16">
        <w:t>folder</w:t>
      </w:r>
      <w:r w:rsidR="002E5241">
        <w:t xml:space="preserve"> and create a file with </w:t>
      </w:r>
      <w:r w:rsidR="002E5241">
        <w:rPr>
          <w:b/>
          <w:bCs/>
        </w:rPr>
        <w:t xml:space="preserve">.http </w:t>
      </w:r>
      <w:r w:rsidR="002E5241">
        <w:t xml:space="preserve">extension. </w:t>
      </w:r>
      <w:r w:rsidR="00AE1AAC">
        <w:t xml:space="preserve">So I created a file name </w:t>
      </w:r>
      <w:r w:rsidR="00AE1AAC">
        <w:rPr>
          <w:b/>
          <w:bCs/>
        </w:rPr>
        <w:t>test.http</w:t>
      </w:r>
      <w:r w:rsidR="005A6095">
        <w:rPr>
          <w:b/>
          <w:bCs/>
        </w:rPr>
        <w:t xml:space="preserve"> </w:t>
      </w:r>
      <w:r w:rsidR="005A6095">
        <w:t>and inside this I will do the operations.</w:t>
      </w:r>
    </w:p>
    <w:p w14:paraId="09AF5994" w14:textId="3DBA888F" w:rsidR="00C51007" w:rsidRDefault="00683B7F" w:rsidP="0046468A">
      <w:r w:rsidRPr="004313DE">
        <w:rPr>
          <w:noProof/>
        </w:rPr>
        <w:drawing>
          <wp:anchor distT="0" distB="0" distL="114300" distR="114300" simplePos="0" relativeHeight="251682304" behindDoc="0" locked="0" layoutInCell="1" allowOverlap="1" wp14:anchorId="23EFABD2" wp14:editId="394BF7BD">
            <wp:simplePos x="0" y="0"/>
            <wp:positionH relativeFrom="column">
              <wp:posOffset>-877252</wp:posOffset>
            </wp:positionH>
            <wp:positionV relativeFrom="paragraph">
              <wp:posOffset>158115</wp:posOffset>
            </wp:positionV>
            <wp:extent cx="2860431" cy="328785"/>
            <wp:effectExtent l="190500" t="190500" r="168910" b="167005"/>
            <wp:wrapNone/>
            <wp:docPr id="1210100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100273" name=""/>
                    <pic:cNvPicPr/>
                  </pic:nvPicPr>
                  <pic:blipFill>
                    <a:blip r:embed="rId307">
                      <a:extLst>
                        <a:ext uri="{28A0092B-C50C-407E-A947-70E740481C1C}">
                          <a14:useLocalDpi xmlns:a14="http://schemas.microsoft.com/office/drawing/2010/main" val="0"/>
                        </a:ext>
                      </a:extLst>
                    </a:blip>
                    <a:stretch>
                      <a:fillRect/>
                    </a:stretch>
                  </pic:blipFill>
                  <pic:spPr>
                    <a:xfrm>
                      <a:off x="0" y="0"/>
                      <a:ext cx="2860431" cy="32878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14:paraId="24EAB1B9" w14:textId="212A5F09" w:rsidR="005A6095" w:rsidRDefault="00A52AF5" w:rsidP="0046468A">
      <w:r w:rsidRPr="00A52AF5">
        <w:rPr>
          <w:noProof/>
        </w:rPr>
        <w:drawing>
          <wp:anchor distT="0" distB="0" distL="114300" distR="114300" simplePos="0" relativeHeight="251850240" behindDoc="0" locked="0" layoutInCell="1" allowOverlap="1" wp14:anchorId="24CBA5D6" wp14:editId="3DCAF364">
            <wp:simplePos x="0" y="0"/>
            <wp:positionH relativeFrom="column">
              <wp:posOffset>-841278</wp:posOffset>
            </wp:positionH>
            <wp:positionV relativeFrom="paragraph">
              <wp:posOffset>422275</wp:posOffset>
            </wp:positionV>
            <wp:extent cx="2458915" cy="397347"/>
            <wp:effectExtent l="190500" t="190500" r="170180" b="174625"/>
            <wp:wrapNone/>
            <wp:docPr id="1300802930" name="Picture 1" descr="A close 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802930" name="Picture 1" descr="A close up of a computer code&#10;&#10;Description automatically generated"/>
                    <pic:cNvPicPr/>
                  </pic:nvPicPr>
                  <pic:blipFill>
                    <a:blip r:embed="rId308">
                      <a:extLst>
                        <a:ext uri="{28A0092B-C50C-407E-A947-70E740481C1C}">
                          <a14:useLocalDpi xmlns:a14="http://schemas.microsoft.com/office/drawing/2010/main" val="0"/>
                        </a:ext>
                      </a:extLst>
                    </a:blip>
                    <a:stretch>
                      <a:fillRect/>
                    </a:stretch>
                  </pic:blipFill>
                  <pic:spPr>
                    <a:xfrm>
                      <a:off x="0" y="0"/>
                      <a:ext cx="2458915" cy="397347"/>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F82C12">
        <w:tab/>
      </w:r>
      <w:r w:rsidR="00F82C12">
        <w:tab/>
      </w:r>
      <w:r w:rsidR="00F82C12">
        <w:tab/>
      </w:r>
      <w:r w:rsidR="00F82C12">
        <w:tab/>
        <w:t xml:space="preserve">       So this is the get request for the Catalog-Service</w:t>
      </w:r>
    </w:p>
    <w:p w14:paraId="056B1659" w14:textId="6B56F948" w:rsidR="00A52AF5" w:rsidRDefault="00A52AF5" w:rsidP="00A52AF5">
      <w:pPr>
        <w:tabs>
          <w:tab w:val="left" w:pos="2686"/>
        </w:tabs>
      </w:pPr>
      <w:r>
        <w:tab/>
      </w:r>
    </w:p>
    <w:p w14:paraId="2DC9B1BD" w14:textId="4FBF8720" w:rsidR="00D46DC2" w:rsidRDefault="00A52AF5" w:rsidP="00D46DC2">
      <w:pPr>
        <w:tabs>
          <w:tab w:val="left" w:pos="2686"/>
        </w:tabs>
        <w:ind w:left="2686"/>
      </w:pPr>
      <w:r>
        <w:t>So this is the get request for the Service Metadata.</w:t>
      </w:r>
      <w:r w:rsidR="00D46DC2">
        <w:t xml:space="preserve"> So we have to provide 3 hash </w:t>
      </w:r>
      <w:r w:rsidR="00D46DC2">
        <w:rPr>
          <w:b/>
          <w:bCs/>
        </w:rPr>
        <w:t xml:space="preserve">(#) </w:t>
      </w:r>
      <w:r w:rsidR="00D46DC2">
        <w:t>to show the send request.</w:t>
      </w:r>
    </w:p>
    <w:p w14:paraId="0D6038E0" w14:textId="65B5109C" w:rsidR="00A52AF5" w:rsidRDefault="00E66004" w:rsidP="00252A60">
      <w:pPr>
        <w:tabs>
          <w:tab w:val="left" w:pos="3720"/>
        </w:tabs>
        <w:rPr>
          <w:b/>
          <w:bCs/>
        </w:rPr>
      </w:pPr>
      <w:r w:rsidRPr="00E66004">
        <w:rPr>
          <w:b/>
          <w:bCs/>
          <w:noProof/>
        </w:rPr>
        <w:drawing>
          <wp:anchor distT="0" distB="0" distL="114300" distR="114300" simplePos="0" relativeHeight="251851264" behindDoc="0" locked="0" layoutInCell="1" allowOverlap="1" wp14:anchorId="117617C4" wp14:editId="2DE81261">
            <wp:simplePos x="0" y="0"/>
            <wp:positionH relativeFrom="column">
              <wp:posOffset>-835073</wp:posOffset>
            </wp:positionH>
            <wp:positionV relativeFrom="paragraph">
              <wp:posOffset>2540</wp:posOffset>
            </wp:positionV>
            <wp:extent cx="3050931" cy="412006"/>
            <wp:effectExtent l="190500" t="190500" r="168910" b="179070"/>
            <wp:wrapNone/>
            <wp:docPr id="969161768" name="Picture 1"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161768" name="Picture 1" descr="A close up of a logo&#10;&#10;Description automatically generated"/>
                    <pic:cNvPicPr/>
                  </pic:nvPicPr>
                  <pic:blipFill>
                    <a:blip r:embed="rId309">
                      <a:extLst>
                        <a:ext uri="{28A0092B-C50C-407E-A947-70E740481C1C}">
                          <a14:useLocalDpi xmlns:a14="http://schemas.microsoft.com/office/drawing/2010/main" val="0"/>
                        </a:ext>
                      </a:extLst>
                    </a:blip>
                    <a:stretch>
                      <a:fillRect/>
                    </a:stretch>
                  </pic:blipFill>
                  <pic:spPr>
                    <a:xfrm>
                      <a:off x="0" y="0"/>
                      <a:ext cx="3050931" cy="412006"/>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D46DC2">
        <w:rPr>
          <w:b/>
          <w:bCs/>
        </w:rPr>
        <w:t xml:space="preserve"> </w:t>
      </w:r>
      <w:r w:rsidR="00252A60">
        <w:rPr>
          <w:b/>
          <w:bCs/>
        </w:rPr>
        <w:t xml:space="preserve">                                                                       </w:t>
      </w:r>
      <w:r w:rsidR="00252A60">
        <w:t>Get the First 2 employee.</w:t>
      </w:r>
      <w:r w:rsidR="002D500C">
        <w:t xml:space="preserve"> </w:t>
      </w:r>
    </w:p>
    <w:p w14:paraId="28848991" w14:textId="29ABA631" w:rsidR="00E5009B" w:rsidRDefault="00E5009B" w:rsidP="00E5009B">
      <w:pPr>
        <w:rPr>
          <w:b/>
          <w:bCs/>
        </w:rPr>
      </w:pPr>
      <w:r w:rsidRPr="00E5009B">
        <w:rPr>
          <w:noProof/>
        </w:rPr>
        <w:drawing>
          <wp:anchor distT="0" distB="0" distL="114300" distR="114300" simplePos="0" relativeHeight="251852288" behindDoc="0" locked="0" layoutInCell="1" allowOverlap="1" wp14:anchorId="6E05D5F5" wp14:editId="3B15DEEB">
            <wp:simplePos x="0" y="0"/>
            <wp:positionH relativeFrom="column">
              <wp:posOffset>-896227</wp:posOffset>
            </wp:positionH>
            <wp:positionV relativeFrom="paragraph">
              <wp:posOffset>266993</wp:posOffset>
            </wp:positionV>
            <wp:extent cx="3115408" cy="381401"/>
            <wp:effectExtent l="190500" t="190500" r="161290" b="171450"/>
            <wp:wrapNone/>
            <wp:docPr id="1520400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400973" name=""/>
                    <pic:cNvPicPr/>
                  </pic:nvPicPr>
                  <pic:blipFill>
                    <a:blip r:embed="rId310">
                      <a:extLst>
                        <a:ext uri="{28A0092B-C50C-407E-A947-70E740481C1C}">
                          <a14:useLocalDpi xmlns:a14="http://schemas.microsoft.com/office/drawing/2010/main" val="0"/>
                        </a:ext>
                      </a:extLst>
                    </a:blip>
                    <a:stretch>
                      <a:fillRect/>
                    </a:stretch>
                  </pic:blipFill>
                  <pic:spPr>
                    <a:xfrm>
                      <a:off x="0" y="0"/>
                      <a:ext cx="3115408" cy="381401"/>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14:paraId="788C723E" w14:textId="195168B2" w:rsidR="00E5009B" w:rsidRDefault="00E5009B" w:rsidP="00E5009B">
      <w:pPr>
        <w:tabs>
          <w:tab w:val="left" w:pos="2031"/>
        </w:tabs>
        <w:ind w:left="3600"/>
      </w:pPr>
      <w:r>
        <w:t>So this is the get request of the purchase order and  Also we are doing the association with the help of expand.</w:t>
      </w:r>
    </w:p>
    <w:p w14:paraId="2EFF12C7" w14:textId="314364DC" w:rsidR="00E07C10" w:rsidRDefault="00E07C10" w:rsidP="00E07C10">
      <w:r w:rsidRPr="00E07C10">
        <w:rPr>
          <w:noProof/>
        </w:rPr>
        <w:drawing>
          <wp:anchor distT="0" distB="0" distL="114300" distR="114300" simplePos="0" relativeHeight="251853312" behindDoc="0" locked="0" layoutInCell="1" allowOverlap="1" wp14:anchorId="15A0DA3B" wp14:editId="6B9899E7">
            <wp:simplePos x="0" y="0"/>
            <wp:positionH relativeFrom="column">
              <wp:posOffset>-724217</wp:posOffset>
            </wp:positionH>
            <wp:positionV relativeFrom="paragraph">
              <wp:posOffset>195580</wp:posOffset>
            </wp:positionV>
            <wp:extent cx="2226129" cy="1997389"/>
            <wp:effectExtent l="190500" t="190500" r="174625" b="174625"/>
            <wp:wrapNone/>
            <wp:docPr id="18227267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72678" name="Picture 1" descr="A screenshot of a computer code&#10;&#10;Description automatically generated"/>
                    <pic:cNvPicPr/>
                  </pic:nvPicPr>
                  <pic:blipFill>
                    <a:blip r:embed="rId311" cstate="print">
                      <a:extLst>
                        <a:ext uri="{28A0092B-C50C-407E-A947-70E740481C1C}">
                          <a14:useLocalDpi xmlns:a14="http://schemas.microsoft.com/office/drawing/2010/main" val="0"/>
                        </a:ext>
                      </a:extLst>
                    </a:blip>
                    <a:stretch>
                      <a:fillRect/>
                    </a:stretch>
                  </pic:blipFill>
                  <pic:spPr>
                    <a:xfrm>
                      <a:off x="0" y="0"/>
                      <a:ext cx="2226129" cy="1997389"/>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t xml:space="preserve"> </w:t>
      </w:r>
    </w:p>
    <w:p w14:paraId="778B2110" w14:textId="77777777" w:rsidR="00BC29EA" w:rsidRDefault="00E07C10" w:rsidP="00BC29EA">
      <w:pPr>
        <w:tabs>
          <w:tab w:val="left" w:pos="2982"/>
        </w:tabs>
        <w:ind w:left="1440"/>
      </w:pPr>
      <w:r>
        <w:t xml:space="preserve">                         So here I have created an Employee with the POST request.</w:t>
      </w:r>
      <w:r w:rsidR="00BC29EA">
        <w:t xml:space="preserve"> Where we </w:t>
      </w:r>
    </w:p>
    <w:p w14:paraId="506D7436" w14:textId="3CF514D5" w:rsidR="00E07C10" w:rsidRDefault="00BC29EA" w:rsidP="00BC29EA">
      <w:pPr>
        <w:tabs>
          <w:tab w:val="left" w:pos="2982"/>
        </w:tabs>
        <w:ind w:left="1440"/>
      </w:pPr>
      <w:r>
        <w:t xml:space="preserve">                         have to give the </w:t>
      </w:r>
      <w:r w:rsidR="00D04040">
        <w:rPr>
          <w:b/>
          <w:bCs/>
        </w:rPr>
        <w:t xml:space="preserve">Content-Type </w:t>
      </w:r>
      <w:r w:rsidR="00D04040">
        <w:t>and we have to pass the Request body.</w:t>
      </w:r>
    </w:p>
    <w:p w14:paraId="244407EB" w14:textId="77777777" w:rsidR="008234F9" w:rsidRDefault="008234F9" w:rsidP="00BC29EA">
      <w:pPr>
        <w:tabs>
          <w:tab w:val="left" w:pos="2982"/>
        </w:tabs>
        <w:ind w:left="1440"/>
      </w:pPr>
    </w:p>
    <w:p w14:paraId="06109E8C" w14:textId="77777777" w:rsidR="008234F9" w:rsidRDefault="008234F9" w:rsidP="00BC29EA">
      <w:pPr>
        <w:tabs>
          <w:tab w:val="left" w:pos="2982"/>
        </w:tabs>
        <w:ind w:left="1440"/>
      </w:pPr>
    </w:p>
    <w:p w14:paraId="615487F8" w14:textId="77777777" w:rsidR="008234F9" w:rsidRDefault="008234F9" w:rsidP="00BC29EA">
      <w:pPr>
        <w:tabs>
          <w:tab w:val="left" w:pos="2982"/>
        </w:tabs>
        <w:ind w:left="1440"/>
      </w:pPr>
    </w:p>
    <w:p w14:paraId="7A1ADBD7" w14:textId="77777777" w:rsidR="008234F9" w:rsidRDefault="008234F9" w:rsidP="00BC29EA">
      <w:pPr>
        <w:tabs>
          <w:tab w:val="left" w:pos="2982"/>
        </w:tabs>
        <w:ind w:left="1440"/>
      </w:pPr>
    </w:p>
    <w:p w14:paraId="3A5962CD" w14:textId="77777777" w:rsidR="008234F9" w:rsidRDefault="008234F9" w:rsidP="00BA67E1">
      <w:pPr>
        <w:tabs>
          <w:tab w:val="left" w:pos="2982"/>
        </w:tabs>
      </w:pPr>
    </w:p>
    <w:p w14:paraId="2C65778D" w14:textId="73FB4D73" w:rsidR="002E7328" w:rsidRPr="00B10707" w:rsidRDefault="002702BE" w:rsidP="00B10707">
      <w:pPr>
        <w:tabs>
          <w:tab w:val="left" w:pos="2982"/>
        </w:tabs>
      </w:pPr>
      <w:r w:rsidRPr="0058407B">
        <w:rPr>
          <w:noProof/>
        </w:rPr>
        <w:drawing>
          <wp:anchor distT="0" distB="0" distL="114300" distR="114300" simplePos="0" relativeHeight="251536896" behindDoc="0" locked="0" layoutInCell="1" allowOverlap="1" wp14:anchorId="41EDC63C" wp14:editId="778605C7">
            <wp:simplePos x="0" y="0"/>
            <wp:positionH relativeFrom="margin">
              <wp:posOffset>-714375</wp:posOffset>
            </wp:positionH>
            <wp:positionV relativeFrom="paragraph">
              <wp:posOffset>587057</wp:posOffset>
            </wp:positionV>
            <wp:extent cx="1343455" cy="1609725"/>
            <wp:effectExtent l="190500" t="190500" r="180975" b="161925"/>
            <wp:wrapNone/>
            <wp:docPr id="119762978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629783" name="Picture 1" descr="A screenshot of a computer code&#10;&#10;Description automatically generated"/>
                    <pic:cNvPicPr/>
                  </pic:nvPicPr>
                  <pic:blipFill>
                    <a:blip r:embed="rId312" cstate="print">
                      <a:extLst>
                        <a:ext uri="{28A0092B-C50C-407E-A947-70E740481C1C}">
                          <a14:useLocalDpi xmlns:a14="http://schemas.microsoft.com/office/drawing/2010/main" val="0"/>
                        </a:ext>
                      </a:extLst>
                    </a:blip>
                    <a:stretch>
                      <a:fillRect/>
                    </a:stretch>
                  </pic:blipFill>
                  <pic:spPr>
                    <a:xfrm>
                      <a:off x="0" y="0"/>
                      <a:ext cx="1343455" cy="160972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B10707">
        <w:t xml:space="preserve">Now I want that the attribute </w:t>
      </w:r>
      <w:r w:rsidR="00B10707">
        <w:rPr>
          <w:b/>
          <w:bCs/>
        </w:rPr>
        <w:t xml:space="preserve">nameFirst, namLast </w:t>
      </w:r>
      <w:r w:rsidR="00B10707">
        <w:t>attribute can not be null that means</w:t>
      </w:r>
      <w:r w:rsidR="00EC4A88">
        <w:t xml:space="preserve"> while creating the employee </w:t>
      </w:r>
      <w:r w:rsidR="006D7B50">
        <w:t>we should pass the value of those attributes, otherwise it will not create the employee. It will throw the error.</w:t>
      </w:r>
      <w:r w:rsidR="0022689C">
        <w:t xml:space="preserve"> For that I will modify the employee entity.</w:t>
      </w:r>
    </w:p>
    <w:p w14:paraId="3611EB8F" w14:textId="59BD11F2" w:rsidR="002E7328" w:rsidRDefault="00BA67E1" w:rsidP="00B81991">
      <w:pPr>
        <w:tabs>
          <w:tab w:val="left" w:pos="2982"/>
        </w:tabs>
        <w:ind w:left="1440"/>
      </w:pPr>
      <w:r>
        <w:t xml:space="preserve"> So here as you can see the 2 attributes I have set as </w:t>
      </w:r>
      <w:r>
        <w:rPr>
          <w:b/>
          <w:bCs/>
        </w:rPr>
        <w:t xml:space="preserve">not null. </w:t>
      </w:r>
      <w:r>
        <w:t xml:space="preserve">And after that I will deploy the code by run the command </w:t>
      </w:r>
      <w:r w:rsidRPr="00BA67E1">
        <w:rPr>
          <w:b/>
          <w:bCs/>
        </w:rPr>
        <w:t>cds deploy --to sqlite:soumik.db</w:t>
      </w:r>
      <w:r w:rsidR="00C06954">
        <w:rPr>
          <w:b/>
          <w:bCs/>
        </w:rPr>
        <w:t xml:space="preserve"> </w:t>
      </w:r>
      <w:r w:rsidR="00C06954">
        <w:t>And now while creating the employee if don’t pass the attribute, it will throw error.</w:t>
      </w:r>
    </w:p>
    <w:p w14:paraId="461F7D75" w14:textId="5A37972D" w:rsidR="00771E23" w:rsidRDefault="00771E23" w:rsidP="00771E23">
      <w:pPr>
        <w:tabs>
          <w:tab w:val="left" w:pos="2982"/>
        </w:tabs>
      </w:pPr>
      <w:r>
        <w:lastRenderedPageBreak/>
        <w:t xml:space="preserve">Now while creating the employee I want that The </w:t>
      </w:r>
      <w:r w:rsidR="005854BF">
        <w:t>phone-number and email</w:t>
      </w:r>
      <w:r>
        <w:t xml:space="preserve"> of the employees can not be duplicate, it should be unique. So for that I will write some code. I want that the </w:t>
      </w:r>
      <w:r w:rsidR="0076268A">
        <w:rPr>
          <w:b/>
          <w:bCs/>
        </w:rPr>
        <w:t>email</w:t>
      </w:r>
      <w:r>
        <w:rPr>
          <w:b/>
          <w:bCs/>
        </w:rPr>
        <w:t xml:space="preserve">, </w:t>
      </w:r>
      <w:r w:rsidR="0076268A">
        <w:rPr>
          <w:b/>
          <w:bCs/>
        </w:rPr>
        <w:t>phoneNumber</w:t>
      </w:r>
      <w:r>
        <w:rPr>
          <w:b/>
          <w:bCs/>
        </w:rPr>
        <w:t xml:space="preserve"> </w:t>
      </w:r>
      <w:r>
        <w:t>attribute should be different for different employees.</w:t>
      </w:r>
      <w:r w:rsidR="0076268A">
        <w:t xml:space="preserve"> </w:t>
      </w:r>
    </w:p>
    <w:p w14:paraId="19FD4EDB" w14:textId="4ABFC514" w:rsidR="0076268A" w:rsidRDefault="0076268A" w:rsidP="00742193">
      <w:pPr>
        <w:tabs>
          <w:tab w:val="left" w:pos="2982"/>
        </w:tabs>
        <w:ind w:left="1440"/>
      </w:pPr>
      <w:r w:rsidRPr="008B4B03">
        <w:rPr>
          <w:noProof/>
        </w:rPr>
        <w:drawing>
          <wp:anchor distT="0" distB="0" distL="114300" distR="114300" simplePos="0" relativeHeight="251861504" behindDoc="0" locked="0" layoutInCell="1" allowOverlap="1" wp14:anchorId="5D5CC56F" wp14:editId="062FE177">
            <wp:simplePos x="0" y="0"/>
            <wp:positionH relativeFrom="margin">
              <wp:posOffset>-826770</wp:posOffset>
            </wp:positionH>
            <wp:positionV relativeFrom="paragraph">
              <wp:posOffset>15512</wp:posOffset>
            </wp:positionV>
            <wp:extent cx="1543822" cy="1894115"/>
            <wp:effectExtent l="190500" t="190500" r="170815" b="163830"/>
            <wp:wrapNone/>
            <wp:docPr id="11918352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835204" name="Picture 1" descr="A screenshot of a computer&#10;&#10;Description automatically generated"/>
                    <pic:cNvPicPr/>
                  </pic:nvPicPr>
                  <pic:blipFill>
                    <a:blip r:embed="rId313" cstate="print">
                      <a:extLst>
                        <a:ext uri="{28A0092B-C50C-407E-A947-70E740481C1C}">
                          <a14:useLocalDpi xmlns:a14="http://schemas.microsoft.com/office/drawing/2010/main" val="0"/>
                        </a:ext>
                      </a:extLst>
                    </a:blip>
                    <a:stretch>
                      <a:fillRect/>
                    </a:stretch>
                  </pic:blipFill>
                  <pic:spPr>
                    <a:xfrm>
                      <a:off x="0" y="0"/>
                      <a:ext cx="1543822" cy="189411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742193">
        <w:t>So this code I have added. So this code tells that the phone-number and email cannot  be duplicate, It should be unique otherwise it will throw the error</w:t>
      </w:r>
      <w:r w:rsidR="0070108E">
        <w:t xml:space="preserve">                   </w:t>
      </w:r>
      <w:r w:rsidR="0070108E" w:rsidRPr="0070108E">
        <w:rPr>
          <w:b/>
          <w:bCs/>
        </w:rPr>
        <w:t>“Entity already exists”</w:t>
      </w:r>
    </w:p>
    <w:p w14:paraId="12C389BD" w14:textId="452D7B4E" w:rsidR="002658C3" w:rsidRPr="00035621" w:rsidRDefault="00A62D22" w:rsidP="002658C3">
      <w:pPr>
        <w:shd w:val="clear" w:color="auto" w:fill="FFFFFF"/>
        <w:spacing w:line="285" w:lineRule="atLeast"/>
        <w:ind w:left="1440"/>
      </w:pPr>
      <w:r w:rsidRPr="0090173D">
        <w:rPr>
          <w:noProof/>
        </w:rPr>
        <w:drawing>
          <wp:anchor distT="0" distB="0" distL="114300" distR="114300" simplePos="0" relativeHeight="251721216" behindDoc="0" locked="0" layoutInCell="1" allowOverlap="1" wp14:anchorId="46D63845" wp14:editId="0C629950">
            <wp:simplePos x="0" y="0"/>
            <wp:positionH relativeFrom="column">
              <wp:posOffset>871129</wp:posOffset>
            </wp:positionH>
            <wp:positionV relativeFrom="paragraph">
              <wp:posOffset>792299</wp:posOffset>
            </wp:positionV>
            <wp:extent cx="1807029" cy="638949"/>
            <wp:effectExtent l="190500" t="190500" r="193675" b="199390"/>
            <wp:wrapNone/>
            <wp:docPr id="769298346"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298346" name="Picture 1" descr="A computer code with text&#10;&#10;Description automatically generated with medium confidence"/>
                    <pic:cNvPicPr/>
                  </pic:nvPicPr>
                  <pic:blipFill rotWithShape="1">
                    <a:blip r:embed="rId314">
                      <a:extLst>
                        <a:ext uri="{28A0092B-C50C-407E-A947-70E740481C1C}">
                          <a14:useLocalDpi xmlns:a14="http://schemas.microsoft.com/office/drawing/2010/main" val="0"/>
                        </a:ext>
                      </a:extLst>
                    </a:blip>
                    <a:srcRect b="11111"/>
                    <a:stretch/>
                  </pic:blipFill>
                  <pic:spPr bwMode="auto">
                    <a:xfrm>
                      <a:off x="0" y="0"/>
                      <a:ext cx="1807029" cy="638949"/>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A076C">
        <w:t xml:space="preserve">So the </w:t>
      </w:r>
      <w:r w:rsidR="003A076C">
        <w:rPr>
          <w:b/>
          <w:bCs/>
        </w:rPr>
        <w:t xml:space="preserve">nameFirst, nameLast </w:t>
      </w:r>
      <w:r w:rsidR="003A076C">
        <w:t>may be common to multiple entity.</w:t>
      </w:r>
      <w:r w:rsidR="002658C3">
        <w:t xml:space="preserve"> So rather write</w:t>
      </w:r>
      <w:r w:rsidR="00035621">
        <w:t xml:space="preserve"> the same attribute</w:t>
      </w:r>
      <w:r w:rsidR="002658C3">
        <w:t xml:space="preserve"> in multiple table I will create a custom aspect and I will reuse them. So I will create a custom </w:t>
      </w:r>
      <w:r w:rsidR="00F861D1">
        <w:t>aspect</w:t>
      </w:r>
      <w:r w:rsidR="002658C3">
        <w:t xml:space="preserve"> now.</w:t>
      </w:r>
      <w:r w:rsidR="00035621">
        <w:t xml:space="preserve"> I will create the custom aspect in the </w:t>
      </w:r>
      <w:r w:rsidR="00035621">
        <w:rPr>
          <w:b/>
          <w:bCs/>
        </w:rPr>
        <w:t xml:space="preserve">common.cds </w:t>
      </w:r>
      <w:r w:rsidR="00035621">
        <w:t>file.</w:t>
      </w:r>
      <w:r w:rsidR="005A4C5A" w:rsidRPr="005A4C5A">
        <w:t xml:space="preserve"> </w:t>
      </w:r>
      <w:r>
        <w:t xml:space="preserve"> </w:t>
      </w:r>
    </w:p>
    <w:p w14:paraId="2E38AAC0" w14:textId="3C30F476" w:rsidR="00EC4A88" w:rsidRPr="00A62D22" w:rsidRDefault="00A62D22" w:rsidP="00A62D22">
      <w:pPr>
        <w:shd w:val="clear" w:color="auto" w:fill="FFFFFF"/>
        <w:spacing w:line="285" w:lineRule="atLeast"/>
        <w:ind w:left="4320"/>
      </w:pPr>
      <w:r>
        <w:t xml:space="preserve">So I created a custom aspect name </w:t>
      </w:r>
      <w:r>
        <w:rPr>
          <w:b/>
          <w:bCs/>
        </w:rPr>
        <w:t>fullName</w:t>
      </w:r>
      <w:r>
        <w:t xml:space="preserve"> now I will use this custom aspect to the  employee table.</w:t>
      </w:r>
    </w:p>
    <w:p w14:paraId="1AD646CF" w14:textId="4DAFCA3A" w:rsidR="00EC4A88" w:rsidRDefault="002D4EC0" w:rsidP="008234F9">
      <w:pPr>
        <w:shd w:val="clear" w:color="auto" w:fill="FFFFFF"/>
        <w:spacing w:line="285" w:lineRule="atLeast"/>
      </w:pPr>
      <w:r w:rsidRPr="0090173D">
        <w:rPr>
          <w:noProof/>
        </w:rPr>
        <w:drawing>
          <wp:anchor distT="0" distB="0" distL="114300" distR="114300" simplePos="0" relativeHeight="251724288" behindDoc="0" locked="0" layoutInCell="1" allowOverlap="1" wp14:anchorId="573C6E0F" wp14:editId="1FF8083A">
            <wp:simplePos x="0" y="0"/>
            <wp:positionH relativeFrom="margin">
              <wp:posOffset>-816429</wp:posOffset>
            </wp:positionH>
            <wp:positionV relativeFrom="paragraph">
              <wp:posOffset>288198</wp:posOffset>
            </wp:positionV>
            <wp:extent cx="2535336" cy="1589315"/>
            <wp:effectExtent l="190500" t="190500" r="170180" b="163830"/>
            <wp:wrapNone/>
            <wp:docPr id="143664320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643201" name="Picture 1" descr="A screenshot of a computer code&#10;&#10;Description automatically generated"/>
                    <pic:cNvPicPr/>
                  </pic:nvPicPr>
                  <pic:blipFill>
                    <a:blip r:embed="rId315" cstate="print">
                      <a:extLst>
                        <a:ext uri="{28A0092B-C50C-407E-A947-70E740481C1C}">
                          <a14:useLocalDpi xmlns:a14="http://schemas.microsoft.com/office/drawing/2010/main" val="0"/>
                        </a:ext>
                      </a:extLst>
                    </a:blip>
                    <a:stretch>
                      <a:fillRect/>
                    </a:stretch>
                  </pic:blipFill>
                  <pic:spPr>
                    <a:xfrm>
                      <a:off x="0" y="0"/>
                      <a:ext cx="2540577" cy="159260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14:paraId="7720B70C" w14:textId="0D30B9A3" w:rsidR="00EC4A88" w:rsidRDefault="00663125" w:rsidP="008234F9">
      <w:pPr>
        <w:shd w:val="clear" w:color="auto" w:fill="FFFFFF"/>
        <w:spacing w:line="285" w:lineRule="atLeast"/>
      </w:pPr>
      <w:r>
        <w:tab/>
      </w:r>
      <w:r>
        <w:tab/>
      </w:r>
      <w:r>
        <w:tab/>
      </w:r>
      <w:r>
        <w:tab/>
        <w:t>So here I have used the custom aspect.</w:t>
      </w:r>
    </w:p>
    <w:p w14:paraId="5B7B26B6" w14:textId="77777777" w:rsidR="00EC4A88" w:rsidRDefault="00EC4A88" w:rsidP="008234F9">
      <w:pPr>
        <w:shd w:val="clear" w:color="auto" w:fill="FFFFFF"/>
        <w:spacing w:line="285" w:lineRule="atLeast"/>
      </w:pPr>
    </w:p>
    <w:p w14:paraId="096D9B87" w14:textId="77777777" w:rsidR="00EC4A88" w:rsidRDefault="00EC4A88" w:rsidP="008234F9">
      <w:pPr>
        <w:shd w:val="clear" w:color="auto" w:fill="FFFFFF"/>
        <w:spacing w:line="285" w:lineRule="atLeast"/>
      </w:pPr>
    </w:p>
    <w:p w14:paraId="52A0B533" w14:textId="77777777" w:rsidR="00EC4A88" w:rsidRDefault="00EC4A88" w:rsidP="008234F9">
      <w:pPr>
        <w:shd w:val="clear" w:color="auto" w:fill="FFFFFF"/>
        <w:spacing w:line="285" w:lineRule="atLeast"/>
      </w:pPr>
    </w:p>
    <w:p w14:paraId="103D4639" w14:textId="77777777" w:rsidR="00EC4A88" w:rsidRDefault="00EC4A88" w:rsidP="008234F9">
      <w:pPr>
        <w:shd w:val="clear" w:color="auto" w:fill="FFFFFF"/>
        <w:spacing w:line="285" w:lineRule="atLeast"/>
      </w:pPr>
    </w:p>
    <w:p w14:paraId="532D71B0" w14:textId="77777777" w:rsidR="00EC4A88" w:rsidRDefault="00EC4A88" w:rsidP="008234F9">
      <w:pPr>
        <w:shd w:val="clear" w:color="auto" w:fill="FFFFFF"/>
        <w:spacing w:line="285" w:lineRule="atLeast"/>
      </w:pPr>
    </w:p>
    <w:p w14:paraId="6221CE56" w14:textId="70CBC904" w:rsidR="00EC4A88" w:rsidRDefault="002002E7" w:rsidP="002002E7">
      <w:pPr>
        <w:pStyle w:val="Heading1"/>
      </w:pPr>
      <w:r>
        <w:tab/>
      </w:r>
      <w:r>
        <w:tab/>
      </w:r>
      <w:r>
        <w:tab/>
        <w:t xml:space="preserve">Association &amp; Composition </w:t>
      </w:r>
    </w:p>
    <w:p w14:paraId="1C701DEA" w14:textId="57688B73" w:rsidR="00EC4A88" w:rsidRDefault="0001539B" w:rsidP="008234F9">
      <w:pPr>
        <w:shd w:val="clear" w:color="auto" w:fill="FFFFFF"/>
        <w:spacing w:line="285" w:lineRule="atLeast"/>
      </w:pPr>
      <w:r>
        <w:t xml:space="preserve">Suppose I have some tables </w:t>
      </w:r>
      <w:r>
        <w:rPr>
          <w:b/>
          <w:bCs/>
        </w:rPr>
        <w:t xml:space="preserve">Employee, Address, Salary, Designation. </w:t>
      </w:r>
      <w:r>
        <w:t xml:space="preserve">So now I want to built a relationship between these tables. </w:t>
      </w:r>
      <w:r w:rsidR="008B52CB">
        <w:t>Think about</w:t>
      </w:r>
      <w:r>
        <w:t xml:space="preserve"> if I removed an employee then there is not point in keeping the Address, Salary of an employee. And We should keep the des</w:t>
      </w:r>
      <w:r w:rsidR="00561F04">
        <w:t>ignation after delete the employee</w:t>
      </w:r>
      <w:r w:rsidR="008B52CB">
        <w:t>, because there are may be other employee with same designation.</w:t>
      </w:r>
      <w:r w:rsidR="00561F04">
        <w:t xml:space="preserve"> So I will use composition and association. </w:t>
      </w:r>
    </w:p>
    <w:p w14:paraId="0904E89A" w14:textId="7884A00E" w:rsidR="00565E18" w:rsidRDefault="00C56594" w:rsidP="008234F9">
      <w:pPr>
        <w:shd w:val="clear" w:color="auto" w:fill="FFFFFF"/>
        <w:spacing w:line="285" w:lineRule="atLeast"/>
        <w:rPr>
          <w:b/>
          <w:bCs/>
        </w:rPr>
      </w:pPr>
      <w:r w:rsidRPr="007E7605">
        <w:rPr>
          <w:noProof/>
        </w:rPr>
        <w:drawing>
          <wp:anchor distT="0" distB="0" distL="114300" distR="114300" simplePos="0" relativeHeight="251535872" behindDoc="0" locked="0" layoutInCell="1" allowOverlap="1" wp14:anchorId="5602DEC6" wp14:editId="79278ABF">
            <wp:simplePos x="0" y="0"/>
            <wp:positionH relativeFrom="margin">
              <wp:posOffset>4794885</wp:posOffset>
            </wp:positionH>
            <wp:positionV relativeFrom="paragraph">
              <wp:posOffset>401320</wp:posOffset>
            </wp:positionV>
            <wp:extent cx="925341" cy="314325"/>
            <wp:effectExtent l="0" t="0" r="8255" b="0"/>
            <wp:wrapNone/>
            <wp:docPr id="746716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716985" name=""/>
                    <pic:cNvPicPr/>
                  </pic:nvPicPr>
                  <pic:blipFill>
                    <a:blip r:embed="rId316" cstate="print">
                      <a:extLst>
                        <a:ext uri="{28A0092B-C50C-407E-A947-70E740481C1C}">
                          <a14:useLocalDpi xmlns:a14="http://schemas.microsoft.com/office/drawing/2010/main" val="0"/>
                        </a:ext>
                      </a:extLst>
                    </a:blip>
                    <a:stretch>
                      <a:fillRect/>
                    </a:stretch>
                  </pic:blipFill>
                  <pic:spPr>
                    <a:xfrm>
                      <a:off x="0" y="0"/>
                      <a:ext cx="925341" cy="314325"/>
                    </a:xfrm>
                    <a:prstGeom prst="rect">
                      <a:avLst/>
                    </a:prstGeom>
                  </pic:spPr>
                </pic:pic>
              </a:graphicData>
            </a:graphic>
            <wp14:sizeRelH relativeFrom="page">
              <wp14:pctWidth>0</wp14:pctWidth>
            </wp14:sizeRelH>
            <wp14:sizeRelV relativeFrom="page">
              <wp14:pctHeight>0</wp14:pctHeight>
            </wp14:sizeRelV>
          </wp:anchor>
        </w:drawing>
      </w:r>
      <w:r w:rsidR="00561F04">
        <w:rPr>
          <w:b/>
          <w:bCs/>
        </w:rPr>
        <w:t xml:space="preserve">Composition : </w:t>
      </w:r>
      <w:r w:rsidR="00561F04">
        <w:t xml:space="preserve">It </w:t>
      </w:r>
      <w:r w:rsidR="000A5511">
        <w:t>is</w:t>
      </w:r>
      <w:r w:rsidR="00561F04">
        <w:t xml:space="preserve"> </w:t>
      </w:r>
      <w:r w:rsidR="00561F04" w:rsidRPr="00561F04">
        <w:rPr>
          <w:b/>
          <w:bCs/>
        </w:rPr>
        <w:t>tight coupling</w:t>
      </w:r>
      <w:r w:rsidR="00561F04">
        <w:t xml:space="preserve">. So if there is a composition from                                                    </w:t>
      </w:r>
      <w:r w:rsidR="00561F04" w:rsidRPr="00561F04">
        <w:rPr>
          <w:b/>
          <w:bCs/>
        </w:rPr>
        <w:t>Employee to Address &amp; Salary</w:t>
      </w:r>
      <w:r w:rsidR="00561F04">
        <w:t>, then If I delete the Employee then the Salary and the Address of the employee would get deleted</w:t>
      </w:r>
      <w:r>
        <w:t xml:space="preserve">  automatically</w:t>
      </w:r>
      <w:r w:rsidR="000A5511">
        <w:t xml:space="preserve">. It can be achieved with                                                            the help of composition. </w:t>
      </w:r>
      <w:r w:rsidR="00565E18">
        <w:t xml:space="preserve">For doing the composition we use </w:t>
      </w:r>
      <w:r w:rsidR="00565E18">
        <w:rPr>
          <w:b/>
          <w:bCs/>
        </w:rPr>
        <w:t>of</w:t>
      </w:r>
    </w:p>
    <w:p w14:paraId="176BFEFB" w14:textId="77777777" w:rsidR="0014081E" w:rsidRPr="0014081E" w:rsidRDefault="0014081E" w:rsidP="008234F9">
      <w:pPr>
        <w:shd w:val="clear" w:color="auto" w:fill="FFFFFF"/>
        <w:spacing w:line="285" w:lineRule="atLeast"/>
        <w:rPr>
          <w:b/>
          <w:bCs/>
        </w:rPr>
      </w:pPr>
    </w:p>
    <w:p w14:paraId="63265CE4" w14:textId="187069CD" w:rsidR="00565E18" w:rsidRPr="00565E18" w:rsidRDefault="0008098A" w:rsidP="00565E18">
      <w:pPr>
        <w:shd w:val="clear" w:color="auto" w:fill="FFFFFF"/>
        <w:spacing w:line="285" w:lineRule="atLeast"/>
        <w:rPr>
          <w:b/>
          <w:bCs/>
        </w:rPr>
      </w:pPr>
      <w:r w:rsidRPr="007E7605">
        <w:rPr>
          <w:noProof/>
        </w:rPr>
        <w:drawing>
          <wp:anchor distT="0" distB="0" distL="114300" distR="114300" simplePos="0" relativeHeight="251553280" behindDoc="0" locked="0" layoutInCell="1" allowOverlap="1" wp14:anchorId="28A91B00" wp14:editId="2E555BB0">
            <wp:simplePos x="0" y="0"/>
            <wp:positionH relativeFrom="margin">
              <wp:posOffset>3085783</wp:posOffset>
            </wp:positionH>
            <wp:positionV relativeFrom="paragraph">
              <wp:posOffset>384810</wp:posOffset>
            </wp:positionV>
            <wp:extent cx="1009650" cy="233564"/>
            <wp:effectExtent l="0" t="0" r="0" b="0"/>
            <wp:wrapNone/>
            <wp:docPr id="1775538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538694" name=""/>
                    <pic:cNvPicPr/>
                  </pic:nvPicPr>
                  <pic:blipFill>
                    <a:blip r:embed="rId317" cstate="print">
                      <a:extLst>
                        <a:ext uri="{28A0092B-C50C-407E-A947-70E740481C1C}">
                          <a14:useLocalDpi xmlns:a14="http://schemas.microsoft.com/office/drawing/2010/main" val="0"/>
                        </a:ext>
                      </a:extLst>
                    </a:blip>
                    <a:stretch>
                      <a:fillRect/>
                    </a:stretch>
                  </pic:blipFill>
                  <pic:spPr>
                    <a:xfrm>
                      <a:off x="0" y="0"/>
                      <a:ext cx="1009650" cy="233564"/>
                    </a:xfrm>
                    <a:prstGeom prst="rect">
                      <a:avLst/>
                    </a:prstGeom>
                  </pic:spPr>
                </pic:pic>
              </a:graphicData>
            </a:graphic>
            <wp14:sizeRelH relativeFrom="page">
              <wp14:pctWidth>0</wp14:pctWidth>
            </wp14:sizeRelH>
            <wp14:sizeRelV relativeFrom="page">
              <wp14:pctHeight>0</wp14:pctHeight>
            </wp14:sizeRelV>
          </wp:anchor>
        </w:drawing>
      </w:r>
      <w:r w:rsidR="00561F04">
        <w:rPr>
          <w:b/>
          <w:bCs/>
        </w:rPr>
        <w:t xml:space="preserve">Association :  </w:t>
      </w:r>
      <w:r w:rsidR="00561F04">
        <w:t xml:space="preserve">It means </w:t>
      </w:r>
      <w:r w:rsidR="00561F04">
        <w:rPr>
          <w:b/>
          <w:bCs/>
        </w:rPr>
        <w:t>loose</w:t>
      </w:r>
      <w:r w:rsidR="00561F04" w:rsidRPr="00561F04">
        <w:rPr>
          <w:b/>
          <w:bCs/>
        </w:rPr>
        <w:t xml:space="preserve"> coupling</w:t>
      </w:r>
      <w:r w:rsidR="00561F04">
        <w:t xml:space="preserve">. So if there is a association from                                                    </w:t>
      </w:r>
      <w:r w:rsidR="00561F04" w:rsidRPr="00561F04">
        <w:rPr>
          <w:b/>
          <w:bCs/>
        </w:rPr>
        <w:t xml:space="preserve">Employee to </w:t>
      </w:r>
      <w:r>
        <w:rPr>
          <w:b/>
          <w:bCs/>
        </w:rPr>
        <w:t>Designation</w:t>
      </w:r>
      <w:r w:rsidR="00561F04">
        <w:t xml:space="preserve">, then If I delete the Employee then the </w:t>
      </w:r>
      <w:r>
        <w:t>Designation</w:t>
      </w:r>
      <w:r w:rsidR="00561F04">
        <w:t xml:space="preserve"> of the employee would </w:t>
      </w:r>
      <w:r>
        <w:t xml:space="preserve">not </w:t>
      </w:r>
      <w:r w:rsidR="00561F04">
        <w:t>get deleted</w:t>
      </w:r>
      <w:r w:rsidR="008E7C21">
        <w:t xml:space="preserve">. </w:t>
      </w:r>
      <w:r w:rsidR="00565E18">
        <w:t xml:space="preserve">For doing the association we use </w:t>
      </w:r>
      <w:r w:rsidR="00000CC7">
        <w:rPr>
          <w:b/>
          <w:bCs/>
        </w:rPr>
        <w:t>to</w:t>
      </w:r>
    </w:p>
    <w:p w14:paraId="1597B7D1" w14:textId="77777777" w:rsidR="0014081E" w:rsidRDefault="0014081E" w:rsidP="008234F9">
      <w:pPr>
        <w:shd w:val="clear" w:color="auto" w:fill="FFFFFF"/>
        <w:spacing w:line="285" w:lineRule="atLeast"/>
        <w:rPr>
          <w:b/>
          <w:bCs/>
        </w:rPr>
      </w:pPr>
    </w:p>
    <w:p w14:paraId="05C3768C" w14:textId="77777777" w:rsidR="0014081E" w:rsidRDefault="0014081E" w:rsidP="008234F9">
      <w:pPr>
        <w:shd w:val="clear" w:color="auto" w:fill="FFFFFF"/>
        <w:spacing w:line="285" w:lineRule="atLeast"/>
        <w:rPr>
          <w:b/>
          <w:bCs/>
        </w:rPr>
      </w:pPr>
    </w:p>
    <w:p w14:paraId="52BA2831" w14:textId="77777777" w:rsidR="0014081E" w:rsidRDefault="0014081E" w:rsidP="008234F9">
      <w:pPr>
        <w:shd w:val="clear" w:color="auto" w:fill="FFFFFF"/>
        <w:spacing w:line="285" w:lineRule="atLeast"/>
        <w:rPr>
          <w:b/>
          <w:bCs/>
        </w:rPr>
      </w:pPr>
    </w:p>
    <w:p w14:paraId="2E4FC4C9" w14:textId="77777777" w:rsidR="0014081E" w:rsidRDefault="0014081E" w:rsidP="008234F9">
      <w:pPr>
        <w:shd w:val="clear" w:color="auto" w:fill="FFFFFF"/>
        <w:spacing w:line="285" w:lineRule="atLeast"/>
        <w:rPr>
          <w:b/>
          <w:bCs/>
        </w:rPr>
      </w:pPr>
    </w:p>
    <w:p w14:paraId="133001DD" w14:textId="4AA4C614" w:rsidR="00EC4A88" w:rsidRPr="00561F04" w:rsidRDefault="00157768" w:rsidP="008234F9">
      <w:pPr>
        <w:shd w:val="clear" w:color="auto" w:fill="FFFFFF"/>
        <w:spacing w:line="285" w:lineRule="atLeast"/>
        <w:rPr>
          <w:b/>
          <w:bCs/>
        </w:rPr>
      </w:pPr>
      <w:r w:rsidRPr="007E7605">
        <w:rPr>
          <w:noProof/>
        </w:rPr>
        <w:lastRenderedPageBreak/>
        <w:drawing>
          <wp:anchor distT="0" distB="0" distL="114300" distR="114300" simplePos="0" relativeHeight="251561472" behindDoc="0" locked="0" layoutInCell="1" allowOverlap="1" wp14:anchorId="0ECAD677" wp14:editId="2C6A7957">
            <wp:simplePos x="0" y="0"/>
            <wp:positionH relativeFrom="margin">
              <wp:posOffset>-446722</wp:posOffset>
            </wp:positionH>
            <wp:positionV relativeFrom="paragraph">
              <wp:posOffset>14922</wp:posOffset>
            </wp:positionV>
            <wp:extent cx="1772558" cy="1433512"/>
            <wp:effectExtent l="0" t="0" r="0" b="0"/>
            <wp:wrapNone/>
            <wp:docPr id="5956037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603715" name=""/>
                    <pic:cNvPicPr/>
                  </pic:nvPicPr>
                  <pic:blipFill>
                    <a:blip r:embed="rId318" cstate="print">
                      <a:extLst>
                        <a:ext uri="{28A0092B-C50C-407E-A947-70E740481C1C}">
                          <a14:useLocalDpi xmlns:a14="http://schemas.microsoft.com/office/drawing/2010/main" val="0"/>
                        </a:ext>
                      </a:extLst>
                    </a:blip>
                    <a:stretch>
                      <a:fillRect/>
                    </a:stretch>
                  </pic:blipFill>
                  <pic:spPr>
                    <a:xfrm>
                      <a:off x="0" y="0"/>
                      <a:ext cx="1772558" cy="1433512"/>
                    </a:xfrm>
                    <a:prstGeom prst="rect">
                      <a:avLst/>
                    </a:prstGeom>
                  </pic:spPr>
                </pic:pic>
              </a:graphicData>
            </a:graphic>
            <wp14:sizeRelH relativeFrom="page">
              <wp14:pctWidth>0</wp14:pctWidth>
            </wp14:sizeRelH>
            <wp14:sizeRelV relativeFrom="page">
              <wp14:pctHeight>0</wp14:pctHeight>
            </wp14:sizeRelV>
          </wp:anchor>
        </w:drawing>
      </w:r>
    </w:p>
    <w:p w14:paraId="0A42697F" w14:textId="40A67A70" w:rsidR="00EC4A88" w:rsidRDefault="00157768" w:rsidP="00157768">
      <w:pPr>
        <w:shd w:val="clear" w:color="auto" w:fill="FFFFFF"/>
        <w:spacing w:line="285" w:lineRule="atLeast"/>
        <w:ind w:left="2304"/>
      </w:pPr>
      <w:r>
        <w:t xml:space="preserve">So after doing association and composition the column name would be </w:t>
      </w:r>
      <w:r w:rsidRPr="00157768">
        <w:rPr>
          <w:b/>
          <w:bCs/>
        </w:rPr>
        <w:t>salary_ID</w:t>
      </w:r>
      <w:r>
        <w:rPr>
          <w:b/>
          <w:bCs/>
        </w:rPr>
        <w:t xml:space="preserve">, department_ID, designation_ID </w:t>
      </w:r>
      <w:r>
        <w:t>so here salary, department, designation are the foreign key and the ID is the primary key of those table to which this foreign key built the relationship.</w:t>
      </w:r>
      <w:r w:rsidR="002236F8">
        <w:t xml:space="preserve"> So to do the navigation we use  </w:t>
      </w:r>
      <w:r w:rsidR="002236F8" w:rsidRPr="002236F8">
        <w:rPr>
          <w:b/>
          <w:bCs/>
          <w:color w:val="7F7F7F" w:themeColor="text1" w:themeTint="80"/>
          <w:highlight w:val="darkBlue"/>
        </w:rPr>
        <w:t>?$expand=association_name</w:t>
      </w:r>
      <w:r w:rsidR="002236F8">
        <w:rPr>
          <w:b/>
          <w:bCs/>
          <w:color w:val="7F7F7F" w:themeColor="text1" w:themeTint="80"/>
        </w:rPr>
        <w:t xml:space="preserve"> </w:t>
      </w:r>
      <w:r w:rsidR="00C43C78">
        <w:t>And one thing we should remember the foreign key value should be same with the primary key of the table.</w:t>
      </w:r>
    </w:p>
    <w:p w14:paraId="6F8C2CEF" w14:textId="48AF0521" w:rsidR="008546FB" w:rsidRDefault="00000000" w:rsidP="00157768">
      <w:pPr>
        <w:shd w:val="clear" w:color="auto" w:fill="FFFFFF"/>
        <w:spacing w:line="285" w:lineRule="atLeast"/>
        <w:ind w:left="2304"/>
      </w:pPr>
      <w:r>
        <w:rPr>
          <w:noProof/>
        </w:rPr>
        <w:pict w14:anchorId="7B5CDA16">
          <v:rect id="_x0000_s1083" style="position:absolute;left:0;text-align:left;margin-left:72.75pt;margin-top:3.2pt;width:340.5pt;height:59.25pt;z-index:251911680" fillcolor="#f7caac [1301]">
            <v:textbox>
              <w:txbxContent>
                <w:p w14:paraId="33F7A021" w14:textId="72CA5C79" w:rsidR="00C43C78" w:rsidRPr="00380FCD" w:rsidRDefault="00C43C78">
                  <w:pPr>
                    <w:rPr>
                      <w:b/>
                      <w:bCs/>
                      <w:sz w:val="18"/>
                      <w:szCs w:val="18"/>
                    </w:rPr>
                  </w:pPr>
                  <w:r w:rsidRPr="00276D73">
                    <w:rPr>
                      <w:sz w:val="18"/>
                      <w:szCs w:val="18"/>
                    </w:rPr>
                    <w:t xml:space="preserve">So </w:t>
                  </w:r>
                  <w:r w:rsidR="00276D73" w:rsidRPr="00276D73">
                    <w:rPr>
                      <w:sz w:val="18"/>
                      <w:szCs w:val="18"/>
                    </w:rPr>
                    <w:t xml:space="preserve">in the employee table the foreign key </w:t>
                  </w:r>
                  <w:r w:rsidR="00276D73" w:rsidRPr="00276D73">
                    <w:rPr>
                      <w:b/>
                      <w:bCs/>
                      <w:sz w:val="18"/>
                      <w:szCs w:val="18"/>
                    </w:rPr>
                    <w:t>salary</w:t>
                  </w:r>
                  <w:r w:rsidR="00276D73" w:rsidRPr="00276D73">
                    <w:rPr>
                      <w:sz w:val="18"/>
                      <w:szCs w:val="18"/>
                    </w:rPr>
                    <w:t xml:space="preserve"> which built an composition with </w:t>
                  </w:r>
                  <w:r w:rsidR="00276D73" w:rsidRPr="00276D73">
                    <w:rPr>
                      <w:b/>
                      <w:bCs/>
                      <w:sz w:val="18"/>
                      <w:szCs w:val="18"/>
                    </w:rPr>
                    <w:t>ID</w:t>
                  </w:r>
                  <w:r w:rsidR="00276D73" w:rsidRPr="00276D73">
                    <w:rPr>
                      <w:sz w:val="18"/>
                      <w:szCs w:val="18"/>
                    </w:rPr>
                    <w:t xml:space="preserve"> </w:t>
                  </w:r>
                  <w:r w:rsidR="00276D73">
                    <w:rPr>
                      <w:sz w:val="18"/>
                      <w:szCs w:val="18"/>
                    </w:rPr>
                    <w:t xml:space="preserve">which is a primary key </w:t>
                  </w:r>
                  <w:r w:rsidR="00276D73" w:rsidRPr="00276D73">
                    <w:rPr>
                      <w:sz w:val="18"/>
                      <w:szCs w:val="18"/>
                    </w:rPr>
                    <w:t xml:space="preserve">of the Salary table. So in the data file the foreign key would be </w:t>
                  </w:r>
                  <w:r w:rsidR="00276D73">
                    <w:rPr>
                      <w:sz w:val="18"/>
                      <w:szCs w:val="18"/>
                    </w:rPr>
                    <w:t>renamed</w:t>
                  </w:r>
                  <w:r w:rsidR="00276D73" w:rsidRPr="00276D73">
                    <w:rPr>
                      <w:sz w:val="18"/>
                      <w:szCs w:val="18"/>
                    </w:rPr>
                    <w:t xml:space="preserve"> to </w:t>
                  </w:r>
                  <w:r w:rsidR="00276D73" w:rsidRPr="00276D73">
                    <w:rPr>
                      <w:b/>
                      <w:bCs/>
                      <w:sz w:val="18"/>
                      <w:szCs w:val="18"/>
                    </w:rPr>
                    <w:t xml:space="preserve">salary_ID </w:t>
                  </w:r>
                  <w:r w:rsidR="00276D73" w:rsidRPr="00276D73">
                    <w:rPr>
                      <w:sz w:val="18"/>
                      <w:szCs w:val="18"/>
                    </w:rPr>
                    <w:t>and its value would be same as the ID of the Salary table</w:t>
                  </w:r>
                  <w:r w:rsidR="00276D73">
                    <w:rPr>
                      <w:sz w:val="18"/>
                      <w:szCs w:val="18"/>
                    </w:rPr>
                    <w:t>. So that we can easily navigate.</w:t>
                  </w:r>
                  <w:r w:rsidR="00380FCD">
                    <w:rPr>
                      <w:sz w:val="18"/>
                      <w:szCs w:val="18"/>
                    </w:rPr>
                    <w:t xml:space="preserve"> Similar would be happen with </w:t>
                  </w:r>
                  <w:r w:rsidR="00380FCD">
                    <w:rPr>
                      <w:b/>
                      <w:bCs/>
                      <w:sz w:val="18"/>
                      <w:szCs w:val="18"/>
                    </w:rPr>
                    <w:t>department &amp; designation</w:t>
                  </w:r>
                </w:p>
              </w:txbxContent>
            </v:textbox>
          </v:rect>
        </w:pict>
      </w:r>
    </w:p>
    <w:p w14:paraId="1E12E88C" w14:textId="77777777" w:rsidR="008546FB" w:rsidRDefault="008546FB" w:rsidP="00157768">
      <w:pPr>
        <w:shd w:val="clear" w:color="auto" w:fill="FFFFFF"/>
        <w:spacing w:line="285" w:lineRule="atLeast"/>
        <w:ind w:left="2304"/>
      </w:pPr>
    </w:p>
    <w:p w14:paraId="248E61C6" w14:textId="77777777" w:rsidR="008546FB" w:rsidRDefault="008546FB" w:rsidP="00157768">
      <w:pPr>
        <w:shd w:val="clear" w:color="auto" w:fill="FFFFFF"/>
        <w:spacing w:line="285" w:lineRule="atLeast"/>
        <w:ind w:left="2304"/>
      </w:pPr>
    </w:p>
    <w:p w14:paraId="74F94854" w14:textId="77777777" w:rsidR="008546FB" w:rsidRPr="002236F8" w:rsidRDefault="008546FB" w:rsidP="00157768">
      <w:pPr>
        <w:shd w:val="clear" w:color="auto" w:fill="FFFFFF"/>
        <w:spacing w:line="285" w:lineRule="atLeast"/>
        <w:ind w:left="2304"/>
      </w:pPr>
    </w:p>
    <w:p w14:paraId="17534181" w14:textId="56C22C21" w:rsidR="00EC4A88" w:rsidRPr="007E34DE" w:rsidRDefault="00F23A21" w:rsidP="008234F9">
      <w:pPr>
        <w:shd w:val="clear" w:color="auto" w:fill="FFFFFF"/>
        <w:spacing w:line="285" w:lineRule="atLeast"/>
      </w:pPr>
      <w:r w:rsidRPr="00CE0325">
        <w:rPr>
          <w:noProof/>
        </w:rPr>
        <w:drawing>
          <wp:anchor distT="0" distB="0" distL="114300" distR="114300" simplePos="0" relativeHeight="251516416" behindDoc="0" locked="0" layoutInCell="1" allowOverlap="1" wp14:anchorId="4493F365" wp14:editId="07842D6B">
            <wp:simplePos x="0" y="0"/>
            <wp:positionH relativeFrom="margin">
              <wp:posOffset>4610099</wp:posOffset>
            </wp:positionH>
            <wp:positionV relativeFrom="paragraph">
              <wp:posOffset>423863</wp:posOffset>
            </wp:positionV>
            <wp:extent cx="1971523" cy="119062"/>
            <wp:effectExtent l="0" t="0" r="0" b="0"/>
            <wp:wrapNone/>
            <wp:docPr id="1191085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085913" name=""/>
                    <pic:cNvPicPr/>
                  </pic:nvPicPr>
                  <pic:blipFill>
                    <a:blip r:embed="rId319" cstate="print">
                      <a:extLst>
                        <a:ext uri="{28A0092B-C50C-407E-A947-70E740481C1C}">
                          <a14:useLocalDpi xmlns:a14="http://schemas.microsoft.com/office/drawing/2010/main" val="0"/>
                        </a:ext>
                      </a:extLst>
                    </a:blip>
                    <a:stretch>
                      <a:fillRect/>
                    </a:stretch>
                  </pic:blipFill>
                  <pic:spPr>
                    <a:xfrm>
                      <a:off x="0" y="0"/>
                      <a:ext cx="2039114" cy="123144"/>
                    </a:xfrm>
                    <a:prstGeom prst="rect">
                      <a:avLst/>
                    </a:prstGeom>
                  </pic:spPr>
                </pic:pic>
              </a:graphicData>
            </a:graphic>
            <wp14:sizeRelH relativeFrom="page">
              <wp14:pctWidth>0</wp14:pctWidth>
            </wp14:sizeRelH>
            <wp14:sizeRelV relativeFrom="page">
              <wp14:pctHeight>0</wp14:pctHeight>
            </wp14:sizeRelV>
          </wp:anchor>
        </w:drawing>
      </w:r>
      <w:r w:rsidRPr="00CE0325">
        <w:rPr>
          <w:noProof/>
        </w:rPr>
        <w:drawing>
          <wp:anchor distT="0" distB="0" distL="114300" distR="114300" simplePos="0" relativeHeight="251515392" behindDoc="0" locked="0" layoutInCell="1" allowOverlap="1" wp14:anchorId="5A52A6A7" wp14:editId="2C8F10CC">
            <wp:simplePos x="0" y="0"/>
            <wp:positionH relativeFrom="column">
              <wp:posOffset>2476500</wp:posOffset>
            </wp:positionH>
            <wp:positionV relativeFrom="paragraph">
              <wp:posOffset>0</wp:posOffset>
            </wp:positionV>
            <wp:extent cx="2471745" cy="171450"/>
            <wp:effectExtent l="0" t="0" r="5080" b="0"/>
            <wp:wrapNone/>
            <wp:docPr id="1995130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130716" name=""/>
                    <pic:cNvPicPr/>
                  </pic:nvPicPr>
                  <pic:blipFill rotWithShape="1">
                    <a:blip r:embed="rId320">
                      <a:extLst>
                        <a:ext uri="{28A0092B-C50C-407E-A947-70E740481C1C}">
                          <a14:useLocalDpi xmlns:a14="http://schemas.microsoft.com/office/drawing/2010/main" val="0"/>
                        </a:ext>
                      </a:extLst>
                    </a:blip>
                    <a:srcRect l="4420"/>
                    <a:stretch/>
                  </pic:blipFill>
                  <pic:spPr bwMode="auto">
                    <a:xfrm>
                      <a:off x="0" y="0"/>
                      <a:ext cx="2471745" cy="1714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So in the above example we have seen that</w:t>
      </w:r>
      <w:r>
        <w:tab/>
      </w:r>
      <w:r>
        <w:tab/>
      </w:r>
      <w:r>
        <w:tab/>
      </w:r>
      <w:r>
        <w:tab/>
      </w:r>
      <w:r>
        <w:tab/>
        <w:t xml:space="preserve">             so here an Employee has only one department that’s why we have write this. Or another way we can write  </w:t>
      </w:r>
      <w:r w:rsidR="00CD7524">
        <w:t xml:space="preserve">this means </w:t>
      </w:r>
      <w:r w:rsidR="00CD7524" w:rsidRPr="00CD7524">
        <w:rPr>
          <w:b/>
          <w:bCs/>
        </w:rPr>
        <w:t>one to one relationship</w:t>
      </w:r>
      <w:r w:rsidR="00CD7524">
        <w:rPr>
          <w:b/>
          <w:bCs/>
        </w:rPr>
        <w:t>.</w:t>
      </w:r>
      <w:r w:rsidR="007E34DE">
        <w:rPr>
          <w:b/>
          <w:bCs/>
        </w:rPr>
        <w:t xml:space="preserve"> </w:t>
      </w:r>
      <w:r w:rsidR="007E34DE">
        <w:t xml:space="preserve">If you don’t mention </w:t>
      </w:r>
      <w:r w:rsidR="007E34DE" w:rsidRPr="007E34DE">
        <w:rPr>
          <w:b/>
          <w:bCs/>
        </w:rPr>
        <w:t>one</w:t>
      </w:r>
      <w:r w:rsidR="007E34DE">
        <w:rPr>
          <w:b/>
          <w:bCs/>
        </w:rPr>
        <w:t xml:space="preserve"> </w:t>
      </w:r>
      <w:r w:rsidR="007E34DE">
        <w:t>by default it takes one</w:t>
      </w:r>
    </w:p>
    <w:p w14:paraId="5A0ED537" w14:textId="7FDF0E64" w:rsidR="003E374C" w:rsidRDefault="00294B67" w:rsidP="008234F9">
      <w:pPr>
        <w:shd w:val="clear" w:color="auto" w:fill="FFFFFF"/>
        <w:spacing w:line="285" w:lineRule="atLeast"/>
      </w:pPr>
      <w:r w:rsidRPr="00BA764B">
        <w:rPr>
          <w:noProof/>
        </w:rPr>
        <w:drawing>
          <wp:anchor distT="0" distB="0" distL="114300" distR="114300" simplePos="0" relativeHeight="251684352" behindDoc="0" locked="0" layoutInCell="1" allowOverlap="1" wp14:anchorId="49903255" wp14:editId="6EAE816A">
            <wp:simplePos x="0" y="0"/>
            <wp:positionH relativeFrom="margin">
              <wp:posOffset>1028700</wp:posOffset>
            </wp:positionH>
            <wp:positionV relativeFrom="paragraph">
              <wp:posOffset>174307</wp:posOffset>
            </wp:positionV>
            <wp:extent cx="1700213" cy="205415"/>
            <wp:effectExtent l="0" t="0" r="0" b="0"/>
            <wp:wrapNone/>
            <wp:docPr id="1105700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700438" name=""/>
                    <pic:cNvPicPr/>
                  </pic:nvPicPr>
                  <pic:blipFill>
                    <a:blip r:embed="rId321" cstate="print">
                      <a:extLst>
                        <a:ext uri="{28A0092B-C50C-407E-A947-70E740481C1C}">
                          <a14:useLocalDpi xmlns:a14="http://schemas.microsoft.com/office/drawing/2010/main" val="0"/>
                        </a:ext>
                      </a:extLst>
                    </a:blip>
                    <a:stretch>
                      <a:fillRect/>
                    </a:stretch>
                  </pic:blipFill>
                  <pic:spPr>
                    <a:xfrm>
                      <a:off x="0" y="0"/>
                      <a:ext cx="1700213" cy="205415"/>
                    </a:xfrm>
                    <a:prstGeom prst="rect">
                      <a:avLst/>
                    </a:prstGeom>
                  </pic:spPr>
                </pic:pic>
              </a:graphicData>
            </a:graphic>
            <wp14:sizeRelH relativeFrom="page">
              <wp14:pctWidth>0</wp14:pctWidth>
            </wp14:sizeRelH>
            <wp14:sizeRelV relativeFrom="page">
              <wp14:pctHeight>0</wp14:pctHeight>
            </wp14:sizeRelV>
          </wp:anchor>
        </w:drawing>
      </w:r>
      <w:r w:rsidR="007F2A14">
        <w:t>we can do vice versa also, that means from the Department table also we can built relation to the Employee table.</w:t>
      </w:r>
      <w:r w:rsidRPr="00294B67">
        <w:t xml:space="preserve"> </w:t>
      </w:r>
      <w:r>
        <w:tab/>
      </w:r>
      <w:r>
        <w:tab/>
      </w:r>
      <w:r>
        <w:tab/>
      </w:r>
      <w:r>
        <w:tab/>
        <w:t xml:space="preserve"> Here we have written unmanaged association</w:t>
      </w:r>
    </w:p>
    <w:p w14:paraId="1A8C5543" w14:textId="2B380B57" w:rsidR="00294B67" w:rsidRDefault="00294B67" w:rsidP="008234F9">
      <w:pPr>
        <w:shd w:val="clear" w:color="auto" w:fill="FFFFFF"/>
        <w:spacing w:line="285" w:lineRule="atLeast"/>
      </w:pPr>
      <w:r w:rsidRPr="00411DB1">
        <w:rPr>
          <w:noProof/>
        </w:rPr>
        <w:drawing>
          <wp:anchor distT="0" distB="0" distL="114300" distR="114300" simplePos="0" relativeHeight="251592192" behindDoc="0" locked="0" layoutInCell="1" allowOverlap="1" wp14:anchorId="22227D28" wp14:editId="409A38E8">
            <wp:simplePos x="0" y="0"/>
            <wp:positionH relativeFrom="margin">
              <wp:posOffset>-790258</wp:posOffset>
            </wp:positionH>
            <wp:positionV relativeFrom="paragraph">
              <wp:posOffset>295910</wp:posOffset>
            </wp:positionV>
            <wp:extent cx="1956243" cy="157162"/>
            <wp:effectExtent l="0" t="0" r="0" b="0"/>
            <wp:wrapNone/>
            <wp:docPr id="1988789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789456" name=""/>
                    <pic:cNvPicPr/>
                  </pic:nvPicPr>
                  <pic:blipFill>
                    <a:blip r:embed="rId322" cstate="print">
                      <a:extLst>
                        <a:ext uri="{28A0092B-C50C-407E-A947-70E740481C1C}">
                          <a14:useLocalDpi xmlns:a14="http://schemas.microsoft.com/office/drawing/2010/main" val="0"/>
                        </a:ext>
                      </a:extLst>
                    </a:blip>
                    <a:stretch>
                      <a:fillRect/>
                    </a:stretch>
                  </pic:blipFill>
                  <pic:spPr>
                    <a:xfrm>
                      <a:off x="0" y="0"/>
                      <a:ext cx="1956243" cy="157162"/>
                    </a:xfrm>
                    <a:prstGeom prst="rect">
                      <a:avLst/>
                    </a:prstGeom>
                  </pic:spPr>
                </pic:pic>
              </a:graphicData>
            </a:graphic>
            <wp14:sizeRelH relativeFrom="page">
              <wp14:pctWidth>0</wp14:pctWidth>
            </wp14:sizeRelH>
            <wp14:sizeRelV relativeFrom="page">
              <wp14:pctHeight>0</wp14:pctHeight>
            </wp14:sizeRelV>
          </wp:anchor>
        </w:drawing>
      </w:r>
    </w:p>
    <w:p w14:paraId="7EF6F8E0" w14:textId="629B0226" w:rsidR="00EC4A88" w:rsidRDefault="003E374C" w:rsidP="008234F9">
      <w:pPr>
        <w:shd w:val="clear" w:color="auto" w:fill="FFFFFF"/>
        <w:spacing w:line="285" w:lineRule="atLeast"/>
      </w:pPr>
      <w:r>
        <w:tab/>
      </w:r>
      <w:r>
        <w:tab/>
        <w:t xml:space="preserve">           In this example </w:t>
      </w:r>
      <w:r w:rsidR="00ED42D9">
        <w:t>you can see that the relation between the employee and the salary is composition. That means it is a tight coupling. So if I delete the employee the salary also will be deleted automatically.</w:t>
      </w:r>
      <w:r w:rsidR="004F0885">
        <w:t xml:space="preserve"> Suppose instead of the Composition it is a Association then after delete also the employee the salary will not be deleted.</w:t>
      </w:r>
      <w:r w:rsidR="00D90D18">
        <w:t xml:space="preserve"> So this is the difference </w:t>
      </w:r>
      <w:r w:rsidR="00F469E4">
        <w:t>between the Composition and Association.</w:t>
      </w:r>
    </w:p>
    <w:p w14:paraId="372329A6" w14:textId="78455BF1" w:rsidR="00905A5A" w:rsidRDefault="00905A5A" w:rsidP="00905A5A">
      <w:pPr>
        <w:shd w:val="clear" w:color="auto" w:fill="FFFFFF"/>
        <w:spacing w:line="285" w:lineRule="atLeast"/>
      </w:pPr>
      <w:r w:rsidRPr="00BA764B">
        <w:rPr>
          <w:noProof/>
        </w:rPr>
        <w:drawing>
          <wp:anchor distT="0" distB="0" distL="114300" distR="114300" simplePos="0" relativeHeight="251685376" behindDoc="0" locked="0" layoutInCell="1" allowOverlap="1" wp14:anchorId="5B019973" wp14:editId="37A7AB2E">
            <wp:simplePos x="0" y="0"/>
            <wp:positionH relativeFrom="margin">
              <wp:posOffset>1028700</wp:posOffset>
            </wp:positionH>
            <wp:positionV relativeFrom="paragraph">
              <wp:posOffset>174307</wp:posOffset>
            </wp:positionV>
            <wp:extent cx="1700213" cy="205415"/>
            <wp:effectExtent l="0" t="0" r="0" b="0"/>
            <wp:wrapNone/>
            <wp:docPr id="306538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700438" name=""/>
                    <pic:cNvPicPr/>
                  </pic:nvPicPr>
                  <pic:blipFill>
                    <a:blip r:embed="rId321" cstate="print">
                      <a:extLst>
                        <a:ext uri="{28A0092B-C50C-407E-A947-70E740481C1C}">
                          <a14:useLocalDpi xmlns:a14="http://schemas.microsoft.com/office/drawing/2010/main" val="0"/>
                        </a:ext>
                      </a:extLst>
                    </a:blip>
                    <a:stretch>
                      <a:fillRect/>
                    </a:stretch>
                  </pic:blipFill>
                  <pic:spPr>
                    <a:xfrm>
                      <a:off x="0" y="0"/>
                      <a:ext cx="1700213" cy="205415"/>
                    </a:xfrm>
                    <a:prstGeom prst="rect">
                      <a:avLst/>
                    </a:prstGeom>
                  </pic:spPr>
                </pic:pic>
              </a:graphicData>
            </a:graphic>
            <wp14:sizeRelH relativeFrom="page">
              <wp14:pctWidth>0</wp14:pctWidth>
            </wp14:sizeRelH>
            <wp14:sizeRelV relativeFrom="page">
              <wp14:pctHeight>0</wp14:pctHeight>
            </wp14:sizeRelV>
          </wp:anchor>
        </w:drawing>
      </w:r>
      <w:r>
        <w:t>we can do vice versa also, that means from the Salary table also we can built relation to the Employee table.</w:t>
      </w:r>
      <w:r w:rsidRPr="00294B67">
        <w:t xml:space="preserve"> </w:t>
      </w:r>
      <w:r>
        <w:tab/>
      </w:r>
      <w:r>
        <w:tab/>
      </w:r>
      <w:r>
        <w:tab/>
      </w:r>
      <w:r>
        <w:tab/>
        <w:t xml:space="preserve"> Here we have written unmanaged association</w:t>
      </w:r>
    </w:p>
    <w:p w14:paraId="034FB836" w14:textId="77777777" w:rsidR="00905A5A" w:rsidRDefault="00905A5A" w:rsidP="008234F9">
      <w:pPr>
        <w:shd w:val="clear" w:color="auto" w:fill="FFFFFF"/>
        <w:spacing w:line="285" w:lineRule="atLeast"/>
      </w:pPr>
    </w:p>
    <w:p w14:paraId="2701B316" w14:textId="2505F8F6" w:rsidR="00271CF4" w:rsidRDefault="008C7170" w:rsidP="008234F9">
      <w:pPr>
        <w:shd w:val="clear" w:color="auto" w:fill="FFFFFF"/>
        <w:spacing w:line="285" w:lineRule="atLeast"/>
      </w:pPr>
      <w:r>
        <w:t xml:space="preserve">And there is an one more advantage of Composition over the Association. So if we don’t expose the Salary entity but still there is an composition between the Employee and the Salary. So, we can access the Salary through the </w:t>
      </w:r>
      <w:r w:rsidR="00271CF4">
        <w:rPr>
          <w:b/>
          <w:bCs/>
        </w:rPr>
        <w:t>?$expand=salary</w:t>
      </w:r>
      <w:r>
        <w:rPr>
          <w:b/>
          <w:bCs/>
        </w:rPr>
        <w:t xml:space="preserve">. </w:t>
      </w:r>
      <w:r>
        <w:t>But we can not directly access the Salary table.</w:t>
      </w:r>
      <w:r w:rsidR="00271CF4">
        <w:t xml:space="preserve">                            </w:t>
      </w:r>
    </w:p>
    <w:p w14:paraId="055A81E0" w14:textId="00B5E696" w:rsidR="008C7170" w:rsidRPr="00271CF4" w:rsidRDefault="008778D7" w:rsidP="008234F9">
      <w:pPr>
        <w:shd w:val="clear" w:color="auto" w:fill="FFFFFF"/>
        <w:spacing w:line="285" w:lineRule="atLeast"/>
      </w:pPr>
      <w:r w:rsidRPr="00D952D8">
        <w:rPr>
          <w:noProof/>
        </w:rPr>
        <w:drawing>
          <wp:anchor distT="0" distB="0" distL="114300" distR="114300" simplePos="0" relativeHeight="251520512" behindDoc="0" locked="0" layoutInCell="1" allowOverlap="1" wp14:anchorId="42DD30A4" wp14:editId="3A67F120">
            <wp:simplePos x="0" y="0"/>
            <wp:positionH relativeFrom="margin">
              <wp:posOffset>4666615</wp:posOffset>
            </wp:positionH>
            <wp:positionV relativeFrom="paragraph">
              <wp:posOffset>227647</wp:posOffset>
            </wp:positionV>
            <wp:extent cx="1738313" cy="129449"/>
            <wp:effectExtent l="0" t="0" r="0" b="4445"/>
            <wp:wrapNone/>
            <wp:docPr id="1461256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256134" name=""/>
                    <pic:cNvPicPr/>
                  </pic:nvPicPr>
                  <pic:blipFill>
                    <a:blip r:embed="rId323" cstate="print">
                      <a:extLst>
                        <a:ext uri="{28A0092B-C50C-407E-A947-70E740481C1C}">
                          <a14:useLocalDpi xmlns:a14="http://schemas.microsoft.com/office/drawing/2010/main" val="0"/>
                        </a:ext>
                      </a:extLst>
                    </a:blip>
                    <a:stretch>
                      <a:fillRect/>
                    </a:stretch>
                  </pic:blipFill>
                  <pic:spPr>
                    <a:xfrm>
                      <a:off x="0" y="0"/>
                      <a:ext cx="1738313" cy="129449"/>
                    </a:xfrm>
                    <a:prstGeom prst="rect">
                      <a:avLst/>
                    </a:prstGeom>
                  </pic:spPr>
                </pic:pic>
              </a:graphicData>
            </a:graphic>
            <wp14:sizeRelH relativeFrom="page">
              <wp14:pctWidth>0</wp14:pctWidth>
            </wp14:sizeRelH>
            <wp14:sizeRelV relativeFrom="page">
              <wp14:pctHeight>0</wp14:pctHeight>
            </wp14:sizeRelV>
          </wp:anchor>
        </w:drawing>
      </w:r>
      <w:r w:rsidR="00271CF4">
        <w:t xml:space="preserve">But if the same case happen with the Association. So in that case we can not access the Salary table through the </w:t>
      </w:r>
      <w:r w:rsidR="00271CF4">
        <w:rPr>
          <w:b/>
          <w:bCs/>
        </w:rPr>
        <w:t xml:space="preserve">?$expand=salary </w:t>
      </w:r>
      <w:r w:rsidR="00271CF4">
        <w:t>and also we can not directly access the salary table.</w:t>
      </w:r>
      <w:r w:rsidRPr="008778D7">
        <w:t xml:space="preserve"> </w:t>
      </w:r>
    </w:p>
    <w:p w14:paraId="29863C77" w14:textId="1DCA6B90" w:rsidR="0075751E" w:rsidRDefault="0075751E" w:rsidP="0075751E">
      <w:pPr>
        <w:pStyle w:val="Heading1"/>
      </w:pPr>
      <w:r>
        <w:t>Building a one to many relationship using Composition</w:t>
      </w:r>
    </w:p>
    <w:p w14:paraId="3829D8A4" w14:textId="6A42FECC" w:rsidR="0075751E" w:rsidRPr="0075751E" w:rsidRDefault="00C214AF" w:rsidP="0075751E">
      <w:r w:rsidRPr="00850771">
        <w:rPr>
          <w:noProof/>
        </w:rPr>
        <w:drawing>
          <wp:anchor distT="0" distB="0" distL="114300" distR="114300" simplePos="0" relativeHeight="251521536" behindDoc="0" locked="0" layoutInCell="1" allowOverlap="1" wp14:anchorId="1C106A4D" wp14:editId="71BF9F02">
            <wp:simplePos x="0" y="0"/>
            <wp:positionH relativeFrom="margin">
              <wp:posOffset>-785495</wp:posOffset>
            </wp:positionH>
            <wp:positionV relativeFrom="paragraph">
              <wp:posOffset>430847</wp:posOffset>
            </wp:positionV>
            <wp:extent cx="3426780" cy="1776413"/>
            <wp:effectExtent l="0" t="0" r="2540" b="0"/>
            <wp:wrapNone/>
            <wp:docPr id="972472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472583" name=""/>
                    <pic:cNvPicPr/>
                  </pic:nvPicPr>
                  <pic:blipFill>
                    <a:blip r:embed="rId324" cstate="print">
                      <a:extLst>
                        <a:ext uri="{28A0092B-C50C-407E-A947-70E740481C1C}">
                          <a14:useLocalDpi xmlns:a14="http://schemas.microsoft.com/office/drawing/2010/main" val="0"/>
                        </a:ext>
                      </a:extLst>
                    </a:blip>
                    <a:stretch>
                      <a:fillRect/>
                    </a:stretch>
                  </pic:blipFill>
                  <pic:spPr>
                    <a:xfrm>
                      <a:off x="0" y="0"/>
                      <a:ext cx="3426780" cy="1776413"/>
                    </a:xfrm>
                    <a:prstGeom prst="rect">
                      <a:avLst/>
                    </a:prstGeom>
                  </pic:spPr>
                </pic:pic>
              </a:graphicData>
            </a:graphic>
            <wp14:sizeRelH relativeFrom="page">
              <wp14:pctWidth>0</wp14:pctWidth>
            </wp14:sizeRelH>
            <wp14:sizeRelV relativeFrom="page">
              <wp14:pctHeight>0</wp14:pctHeight>
            </wp14:sizeRelV>
          </wp:anchor>
        </w:drawing>
      </w:r>
      <w:r w:rsidR="00BD23FA">
        <w:t xml:space="preserve">So there is a employee table and </w:t>
      </w:r>
      <w:r w:rsidR="00512C4C">
        <w:t>a address table. So in one employee may be there is multiple address. So I want to build relationship between the employee and the address.</w:t>
      </w:r>
      <w:r w:rsidRPr="00C214AF">
        <w:t xml:space="preserve"> </w:t>
      </w:r>
    </w:p>
    <w:p w14:paraId="4D68888E" w14:textId="77777777" w:rsidR="00EC4A88" w:rsidRDefault="00EC4A88" w:rsidP="008234F9">
      <w:pPr>
        <w:shd w:val="clear" w:color="auto" w:fill="FFFFFF"/>
        <w:spacing w:line="285" w:lineRule="atLeast"/>
      </w:pPr>
    </w:p>
    <w:p w14:paraId="72349428" w14:textId="77777777" w:rsidR="00EC4A88" w:rsidRDefault="00EC4A88" w:rsidP="008234F9">
      <w:pPr>
        <w:shd w:val="clear" w:color="auto" w:fill="FFFFFF"/>
        <w:spacing w:line="285" w:lineRule="atLeast"/>
      </w:pPr>
    </w:p>
    <w:p w14:paraId="28ABF65D" w14:textId="77777777" w:rsidR="00EC4A88" w:rsidRDefault="00EC4A88" w:rsidP="008234F9">
      <w:pPr>
        <w:shd w:val="clear" w:color="auto" w:fill="FFFFFF"/>
        <w:spacing w:line="285" w:lineRule="atLeast"/>
      </w:pPr>
    </w:p>
    <w:p w14:paraId="56EE499F" w14:textId="77777777" w:rsidR="00EC4A88" w:rsidRDefault="00EC4A88" w:rsidP="008234F9">
      <w:pPr>
        <w:shd w:val="clear" w:color="auto" w:fill="FFFFFF"/>
        <w:spacing w:line="285" w:lineRule="atLeast"/>
      </w:pPr>
    </w:p>
    <w:p w14:paraId="3E006DC1" w14:textId="2E7A12B7" w:rsidR="00EC4A88" w:rsidRDefault="008D3E3A" w:rsidP="008234F9">
      <w:pPr>
        <w:shd w:val="clear" w:color="auto" w:fill="FFFFFF"/>
        <w:spacing w:line="285" w:lineRule="atLeast"/>
      </w:pPr>
      <w:r w:rsidRPr="00150C8C">
        <w:rPr>
          <w:noProof/>
        </w:rPr>
        <w:lastRenderedPageBreak/>
        <w:drawing>
          <wp:anchor distT="0" distB="0" distL="114300" distR="114300" simplePos="0" relativeHeight="251522560" behindDoc="0" locked="0" layoutInCell="1" allowOverlap="1" wp14:anchorId="615022BE" wp14:editId="5F440536">
            <wp:simplePos x="0" y="0"/>
            <wp:positionH relativeFrom="margin">
              <wp:posOffset>-728661</wp:posOffset>
            </wp:positionH>
            <wp:positionV relativeFrom="paragraph">
              <wp:posOffset>294958</wp:posOffset>
            </wp:positionV>
            <wp:extent cx="3407084" cy="1081087"/>
            <wp:effectExtent l="0" t="0" r="0" b="0"/>
            <wp:wrapNone/>
            <wp:docPr id="595825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82545" name=""/>
                    <pic:cNvPicPr/>
                  </pic:nvPicPr>
                  <pic:blipFill>
                    <a:blip r:embed="rId325" cstate="print">
                      <a:extLst>
                        <a:ext uri="{28A0092B-C50C-407E-A947-70E740481C1C}">
                          <a14:useLocalDpi xmlns:a14="http://schemas.microsoft.com/office/drawing/2010/main" val="0"/>
                        </a:ext>
                      </a:extLst>
                    </a:blip>
                    <a:stretch>
                      <a:fillRect/>
                    </a:stretch>
                  </pic:blipFill>
                  <pic:spPr>
                    <a:xfrm>
                      <a:off x="0" y="0"/>
                      <a:ext cx="3415498" cy="1083757"/>
                    </a:xfrm>
                    <a:prstGeom prst="rect">
                      <a:avLst/>
                    </a:prstGeom>
                  </pic:spPr>
                </pic:pic>
              </a:graphicData>
            </a:graphic>
            <wp14:sizeRelH relativeFrom="page">
              <wp14:pctWidth>0</wp14:pctWidth>
            </wp14:sizeRelH>
            <wp14:sizeRelV relativeFrom="page">
              <wp14:pctHeight>0</wp14:pctHeight>
            </wp14:sizeRelV>
          </wp:anchor>
        </w:drawing>
      </w:r>
    </w:p>
    <w:p w14:paraId="7ED7C365" w14:textId="2A10239A" w:rsidR="00EC4A88" w:rsidRPr="002B0A2F" w:rsidRDefault="008D3E3A" w:rsidP="008D3E3A">
      <w:pPr>
        <w:shd w:val="clear" w:color="auto" w:fill="FFFFFF"/>
        <w:spacing w:line="285" w:lineRule="atLeast"/>
        <w:ind w:left="4320" w:firstLine="48"/>
      </w:pPr>
      <w:r>
        <w:t>So now as you can see here we built a one to many relationship and One employee having multiple address . So if we delete the employee</w:t>
      </w:r>
      <w:r w:rsidR="00B83B54">
        <w:t xml:space="preserve"> then</w:t>
      </w:r>
      <w:r>
        <w:t xml:space="preserve"> the address related to the employee will be deleted automatically as it is </w:t>
      </w:r>
      <w:r>
        <w:rPr>
          <w:b/>
          <w:bCs/>
        </w:rPr>
        <w:t>Composition.</w:t>
      </w:r>
      <w:r w:rsidR="002B0A2F">
        <w:rPr>
          <w:b/>
          <w:bCs/>
        </w:rPr>
        <w:t xml:space="preserve"> </w:t>
      </w:r>
      <w:r w:rsidR="002B0A2F">
        <w:t>So in the Employee table the address attribute is a unmanaged association.</w:t>
      </w:r>
    </w:p>
    <w:p w14:paraId="00489E26" w14:textId="7792A14C" w:rsidR="00EC4A88" w:rsidRDefault="005435F3" w:rsidP="005435F3">
      <w:pPr>
        <w:shd w:val="clear" w:color="auto" w:fill="FFFFFF"/>
        <w:tabs>
          <w:tab w:val="left" w:pos="5340"/>
        </w:tabs>
        <w:spacing w:line="285" w:lineRule="atLeast"/>
      </w:pPr>
      <w:r w:rsidRPr="000A7924">
        <w:rPr>
          <w:noProof/>
        </w:rPr>
        <w:drawing>
          <wp:anchor distT="0" distB="0" distL="114300" distR="114300" simplePos="0" relativeHeight="251524608" behindDoc="0" locked="0" layoutInCell="1" allowOverlap="1" wp14:anchorId="3E66AE25" wp14:editId="51449E60">
            <wp:simplePos x="0" y="0"/>
            <wp:positionH relativeFrom="margin">
              <wp:posOffset>-842962</wp:posOffset>
            </wp:positionH>
            <wp:positionV relativeFrom="paragraph">
              <wp:posOffset>167957</wp:posOffset>
            </wp:positionV>
            <wp:extent cx="4161372" cy="909637"/>
            <wp:effectExtent l="0" t="0" r="0" b="0"/>
            <wp:wrapNone/>
            <wp:docPr id="140996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96283" name=""/>
                    <pic:cNvPicPr/>
                  </pic:nvPicPr>
                  <pic:blipFill>
                    <a:blip r:embed="rId326" cstate="print">
                      <a:extLst>
                        <a:ext uri="{28A0092B-C50C-407E-A947-70E740481C1C}">
                          <a14:useLocalDpi xmlns:a14="http://schemas.microsoft.com/office/drawing/2010/main" val="0"/>
                        </a:ext>
                      </a:extLst>
                    </a:blip>
                    <a:stretch>
                      <a:fillRect/>
                    </a:stretch>
                  </pic:blipFill>
                  <pic:spPr>
                    <a:xfrm>
                      <a:off x="0" y="0"/>
                      <a:ext cx="4172200" cy="912004"/>
                    </a:xfrm>
                    <a:prstGeom prst="rect">
                      <a:avLst/>
                    </a:prstGeom>
                  </pic:spPr>
                </pic:pic>
              </a:graphicData>
            </a:graphic>
            <wp14:sizeRelH relativeFrom="page">
              <wp14:pctWidth>0</wp14:pctWidth>
            </wp14:sizeRelH>
            <wp14:sizeRelV relativeFrom="page">
              <wp14:pctHeight>0</wp14:pctHeight>
            </wp14:sizeRelV>
          </wp:anchor>
        </w:drawing>
      </w:r>
      <w:r>
        <w:tab/>
      </w:r>
    </w:p>
    <w:p w14:paraId="2DC85B50" w14:textId="77777777" w:rsidR="004C6473" w:rsidRDefault="005435F3" w:rsidP="004C6473">
      <w:pPr>
        <w:shd w:val="clear" w:color="auto" w:fill="FFFFFF"/>
        <w:spacing w:line="285" w:lineRule="atLeast"/>
        <w:ind w:left="5292"/>
      </w:pPr>
      <w:r>
        <w:t>So similarly we are created another one to many relationship between the purchaseorder and poitems.</w:t>
      </w:r>
      <w:r w:rsidR="008649AC">
        <w:t xml:space="preserve"> And we did association.</w:t>
      </w:r>
      <w:r w:rsidR="004C6473">
        <w:t xml:space="preserve"> And here if we delete any </w:t>
      </w:r>
    </w:p>
    <w:p w14:paraId="654E653B" w14:textId="54AC6722" w:rsidR="00EC4A88" w:rsidRDefault="004C6473" w:rsidP="008234F9">
      <w:pPr>
        <w:shd w:val="clear" w:color="auto" w:fill="FFFFFF"/>
        <w:spacing w:line="285" w:lineRule="atLeast"/>
        <w:rPr>
          <w:b/>
          <w:bCs/>
        </w:rPr>
      </w:pPr>
      <w:r>
        <w:t xml:space="preserve">purchaseorder the poitems which is associated with the purchaseorder will not be deleted as we did </w:t>
      </w:r>
      <w:r>
        <w:rPr>
          <w:b/>
          <w:bCs/>
        </w:rPr>
        <w:t>Association</w:t>
      </w:r>
    </w:p>
    <w:p w14:paraId="1118216F" w14:textId="44D30529" w:rsidR="00531808" w:rsidRDefault="00AB1D85" w:rsidP="00AB1D85">
      <w:pPr>
        <w:pStyle w:val="Heading1"/>
      </w:pPr>
      <w:r>
        <w:t xml:space="preserve">So from one entity, how we can fetch multiple </w:t>
      </w:r>
      <w:r w:rsidR="0067515E">
        <w:t>entity?</w:t>
      </w:r>
    </w:p>
    <w:p w14:paraId="647B697D" w14:textId="5F4D2C06" w:rsidR="00AB1D85" w:rsidRDefault="00AB1D85" w:rsidP="00AB1D85">
      <w:r>
        <w:t>First of all relation should be built between the entities.</w:t>
      </w:r>
    </w:p>
    <w:p w14:paraId="19016935" w14:textId="45E9989C" w:rsidR="008F306D" w:rsidRPr="00AB1D85" w:rsidRDefault="008F306D" w:rsidP="00AB1D85">
      <w:r w:rsidRPr="00A51941">
        <w:rPr>
          <w:noProof/>
        </w:rPr>
        <w:drawing>
          <wp:anchor distT="0" distB="0" distL="114300" distR="114300" simplePos="0" relativeHeight="251542016" behindDoc="0" locked="0" layoutInCell="1" allowOverlap="1" wp14:anchorId="0FED57C4" wp14:editId="1062D3E7">
            <wp:simplePos x="0" y="0"/>
            <wp:positionH relativeFrom="margin">
              <wp:posOffset>-733108</wp:posOffset>
            </wp:positionH>
            <wp:positionV relativeFrom="paragraph">
              <wp:posOffset>227648</wp:posOffset>
            </wp:positionV>
            <wp:extent cx="2321344" cy="1333500"/>
            <wp:effectExtent l="190500" t="190500" r="174625" b="171450"/>
            <wp:wrapNone/>
            <wp:docPr id="1592926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926510" name=""/>
                    <pic:cNvPicPr/>
                  </pic:nvPicPr>
                  <pic:blipFill>
                    <a:blip r:embed="rId327" cstate="print">
                      <a:extLst>
                        <a:ext uri="{28A0092B-C50C-407E-A947-70E740481C1C}">
                          <a14:useLocalDpi xmlns:a14="http://schemas.microsoft.com/office/drawing/2010/main" val="0"/>
                        </a:ext>
                      </a:extLst>
                    </a:blip>
                    <a:stretch>
                      <a:fillRect/>
                    </a:stretch>
                  </pic:blipFill>
                  <pic:spPr>
                    <a:xfrm>
                      <a:off x="0" y="0"/>
                      <a:ext cx="2321344" cy="133350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Pr="00A51941">
        <w:rPr>
          <w:noProof/>
        </w:rPr>
        <w:drawing>
          <wp:anchor distT="0" distB="0" distL="114300" distR="114300" simplePos="0" relativeHeight="251532800" behindDoc="0" locked="0" layoutInCell="1" allowOverlap="1" wp14:anchorId="0658D455" wp14:editId="4E4D8E8F">
            <wp:simplePos x="0" y="0"/>
            <wp:positionH relativeFrom="margin">
              <wp:posOffset>0</wp:posOffset>
            </wp:positionH>
            <wp:positionV relativeFrom="paragraph">
              <wp:posOffset>-635</wp:posOffset>
            </wp:positionV>
            <wp:extent cx="5262563" cy="149259"/>
            <wp:effectExtent l="0" t="0" r="0" b="3175"/>
            <wp:wrapNone/>
            <wp:docPr id="552363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363242" name=""/>
                    <pic:cNvPicPr/>
                  </pic:nvPicPr>
                  <pic:blipFill>
                    <a:blip r:embed="rId328" cstate="print">
                      <a:extLst>
                        <a:ext uri="{28A0092B-C50C-407E-A947-70E740481C1C}">
                          <a14:useLocalDpi xmlns:a14="http://schemas.microsoft.com/office/drawing/2010/main" val="0"/>
                        </a:ext>
                      </a:extLst>
                    </a:blip>
                    <a:stretch>
                      <a:fillRect/>
                    </a:stretch>
                  </pic:blipFill>
                  <pic:spPr>
                    <a:xfrm>
                      <a:off x="0" y="0"/>
                      <a:ext cx="5262563" cy="149259"/>
                    </a:xfrm>
                    <a:prstGeom prst="rect">
                      <a:avLst/>
                    </a:prstGeom>
                  </pic:spPr>
                </pic:pic>
              </a:graphicData>
            </a:graphic>
            <wp14:sizeRelH relativeFrom="page">
              <wp14:pctWidth>0</wp14:pctWidth>
            </wp14:sizeRelH>
            <wp14:sizeRelV relativeFrom="page">
              <wp14:pctHeight>0</wp14:pctHeight>
            </wp14:sizeRelV>
          </wp:anchor>
        </w:drawing>
      </w:r>
    </w:p>
    <w:p w14:paraId="1EA1C705" w14:textId="5000B341" w:rsidR="008F306D" w:rsidRDefault="008F306D" w:rsidP="008234F9">
      <w:pPr>
        <w:shd w:val="clear" w:color="auto" w:fill="FFFFFF"/>
        <w:spacing w:line="285" w:lineRule="atLeast"/>
      </w:pPr>
    </w:p>
    <w:p w14:paraId="664A5A67" w14:textId="77777777" w:rsidR="008F306D" w:rsidRDefault="008F306D" w:rsidP="008234F9">
      <w:pPr>
        <w:shd w:val="clear" w:color="auto" w:fill="FFFFFF"/>
        <w:spacing w:line="285" w:lineRule="atLeast"/>
      </w:pPr>
    </w:p>
    <w:p w14:paraId="0794C4A3" w14:textId="3A937B88" w:rsidR="008F306D" w:rsidRDefault="008F306D" w:rsidP="008234F9">
      <w:pPr>
        <w:shd w:val="clear" w:color="auto" w:fill="FFFFFF"/>
        <w:spacing w:line="285" w:lineRule="atLeast"/>
      </w:pPr>
    </w:p>
    <w:p w14:paraId="0EE8125E" w14:textId="069A6572" w:rsidR="008F306D" w:rsidRDefault="008F306D" w:rsidP="008234F9">
      <w:pPr>
        <w:shd w:val="clear" w:color="auto" w:fill="FFFFFF"/>
        <w:spacing w:line="285" w:lineRule="atLeast"/>
      </w:pPr>
    </w:p>
    <w:p w14:paraId="60043E00" w14:textId="49C3AA7A" w:rsidR="00485239" w:rsidRDefault="00485239" w:rsidP="008234F9">
      <w:pPr>
        <w:shd w:val="clear" w:color="auto" w:fill="FFFFFF"/>
        <w:spacing w:line="285" w:lineRule="atLeast"/>
      </w:pPr>
    </w:p>
    <w:p w14:paraId="644FFD24" w14:textId="4BEB161E" w:rsidR="008F306D" w:rsidRDefault="00485239" w:rsidP="00485239">
      <w:pPr>
        <w:pStyle w:val="Heading1"/>
      </w:pPr>
      <w:r>
        <w:t>Convert ODATA V4 -----------------&gt; ODATA V2</w:t>
      </w:r>
    </w:p>
    <w:p w14:paraId="1EC8442F" w14:textId="726FE162" w:rsidR="002044BF" w:rsidRDefault="002044BF" w:rsidP="008234F9">
      <w:pPr>
        <w:shd w:val="clear" w:color="auto" w:fill="FFFFFF"/>
        <w:spacing w:line="285" w:lineRule="atLeast"/>
        <w:rPr>
          <w:b/>
          <w:bCs/>
        </w:rPr>
      </w:pPr>
      <w:r w:rsidRPr="000008C5">
        <w:rPr>
          <w:noProof/>
        </w:rPr>
        <w:drawing>
          <wp:anchor distT="0" distB="0" distL="114300" distR="114300" simplePos="0" relativeHeight="251579904" behindDoc="0" locked="0" layoutInCell="1" allowOverlap="1" wp14:anchorId="6F4785B4" wp14:editId="3BE642F4">
            <wp:simplePos x="0" y="0"/>
            <wp:positionH relativeFrom="margin">
              <wp:posOffset>4972049</wp:posOffset>
            </wp:positionH>
            <wp:positionV relativeFrom="paragraph">
              <wp:posOffset>1086168</wp:posOffset>
            </wp:positionV>
            <wp:extent cx="1528799" cy="2800350"/>
            <wp:effectExtent l="190500" t="190500" r="167005" b="171450"/>
            <wp:wrapNone/>
            <wp:docPr id="2085337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337758" name=""/>
                    <pic:cNvPicPr/>
                  </pic:nvPicPr>
                  <pic:blipFill>
                    <a:blip r:embed="rId329" cstate="print">
                      <a:extLst>
                        <a:ext uri="{28A0092B-C50C-407E-A947-70E740481C1C}">
                          <a14:useLocalDpi xmlns:a14="http://schemas.microsoft.com/office/drawing/2010/main" val="0"/>
                        </a:ext>
                      </a:extLst>
                    </a:blip>
                    <a:stretch>
                      <a:fillRect/>
                    </a:stretch>
                  </pic:blipFill>
                  <pic:spPr>
                    <a:xfrm>
                      <a:off x="0" y="0"/>
                      <a:ext cx="1533591" cy="2809128"/>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9F0283" w:rsidRPr="00944DBC">
        <w:rPr>
          <w:noProof/>
        </w:rPr>
        <w:drawing>
          <wp:anchor distT="0" distB="0" distL="114300" distR="114300" simplePos="0" relativeHeight="251714048" behindDoc="0" locked="0" layoutInCell="1" allowOverlap="1" wp14:anchorId="736F392E" wp14:editId="133FB4F2">
            <wp:simplePos x="0" y="0"/>
            <wp:positionH relativeFrom="margin">
              <wp:posOffset>1176338</wp:posOffset>
            </wp:positionH>
            <wp:positionV relativeFrom="paragraph">
              <wp:posOffset>587692</wp:posOffset>
            </wp:positionV>
            <wp:extent cx="1568850" cy="119063"/>
            <wp:effectExtent l="0" t="0" r="0" b="0"/>
            <wp:wrapNone/>
            <wp:docPr id="716256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256372" name=""/>
                    <pic:cNvPicPr/>
                  </pic:nvPicPr>
                  <pic:blipFill>
                    <a:blip r:embed="rId330" cstate="print">
                      <a:extLst>
                        <a:ext uri="{28A0092B-C50C-407E-A947-70E740481C1C}">
                          <a14:useLocalDpi xmlns:a14="http://schemas.microsoft.com/office/drawing/2010/main" val="0"/>
                        </a:ext>
                      </a:extLst>
                    </a:blip>
                    <a:stretch>
                      <a:fillRect/>
                    </a:stretch>
                  </pic:blipFill>
                  <pic:spPr>
                    <a:xfrm>
                      <a:off x="0" y="0"/>
                      <a:ext cx="1568850" cy="119063"/>
                    </a:xfrm>
                    <a:prstGeom prst="rect">
                      <a:avLst/>
                    </a:prstGeom>
                  </pic:spPr>
                </pic:pic>
              </a:graphicData>
            </a:graphic>
            <wp14:sizeRelH relativeFrom="page">
              <wp14:pctWidth>0</wp14:pctWidth>
            </wp14:sizeRelH>
            <wp14:sizeRelV relativeFrom="page">
              <wp14:pctHeight>0</wp14:pctHeight>
            </wp14:sizeRelV>
          </wp:anchor>
        </w:drawing>
      </w:r>
      <w:r w:rsidR="00770D11">
        <w:t xml:space="preserve">So the service which are generated by the CAPM it is come as </w:t>
      </w:r>
      <w:r w:rsidR="00770D11" w:rsidRPr="00770D11">
        <w:rPr>
          <w:b/>
          <w:bCs/>
        </w:rPr>
        <w:t>ODATA V4</w:t>
      </w:r>
      <w:r w:rsidR="00770D11">
        <w:rPr>
          <w:b/>
          <w:bCs/>
        </w:rPr>
        <w:t xml:space="preserve"> </w:t>
      </w:r>
      <w:r w:rsidR="00770D11">
        <w:t>version.</w:t>
      </w:r>
      <w:r w:rsidR="00E044C1">
        <w:t xml:space="preserve"> But </w:t>
      </w:r>
      <w:r w:rsidR="00E044C1">
        <w:tab/>
      </w:r>
      <w:r w:rsidR="00E044C1">
        <w:tab/>
        <w:t xml:space="preserve">            sometimes we need the </w:t>
      </w:r>
      <w:r w:rsidR="00E044C1" w:rsidRPr="008B42AA">
        <w:rPr>
          <w:b/>
          <w:bCs/>
        </w:rPr>
        <w:t>ODATA V2</w:t>
      </w:r>
      <w:r w:rsidR="00E044C1">
        <w:t xml:space="preserve"> version also, because some element does not support                                  </w:t>
      </w:r>
      <w:r w:rsidR="00E044C1" w:rsidRPr="00E044C1">
        <w:rPr>
          <w:b/>
          <w:bCs/>
        </w:rPr>
        <w:t>ODATA V2</w:t>
      </w:r>
      <w:r w:rsidR="00E044C1">
        <w:rPr>
          <w:b/>
          <w:bCs/>
        </w:rPr>
        <w:t xml:space="preserve">. </w:t>
      </w:r>
      <w:r w:rsidR="00E044C1">
        <w:t>So for that we can convert the V4 to V2 as well.</w:t>
      </w:r>
      <w:r w:rsidR="009F0283">
        <w:t xml:space="preserve"> For that we need to download a                                 node module called </w:t>
      </w:r>
      <w:r w:rsidR="00817055">
        <w:tab/>
      </w:r>
      <w:r w:rsidR="00817055">
        <w:tab/>
      </w:r>
      <w:r w:rsidR="00817055">
        <w:tab/>
      </w:r>
      <w:r w:rsidR="00817055">
        <w:tab/>
      </w:r>
      <w:r w:rsidR="007E3A0C">
        <w:t xml:space="preserve">. The command for download is                                           </w:t>
      </w:r>
      <w:r w:rsidR="007E3A0C" w:rsidRPr="007E3A0C">
        <w:rPr>
          <w:rFonts w:ascii="Consolas" w:hAnsi="Consolas"/>
          <w:color w:val="FF0000"/>
          <w:sz w:val="21"/>
          <w:szCs w:val="21"/>
          <w:shd w:val="clear" w:color="auto" w:fill="FFFFFF"/>
        </w:rPr>
        <w:t>npm i @sap/cds-odata-v2-adapter-proxy</w:t>
      </w:r>
      <w:r w:rsidR="007E3A0C">
        <w:rPr>
          <w:rFonts w:ascii="Consolas" w:hAnsi="Consolas"/>
          <w:color w:val="FF0000"/>
          <w:sz w:val="21"/>
          <w:szCs w:val="21"/>
          <w:shd w:val="clear" w:color="auto" w:fill="FFFFFF"/>
        </w:rPr>
        <w:t xml:space="preserve"> </w:t>
      </w:r>
      <w:r w:rsidR="007E3A0C">
        <w:rPr>
          <w:rFonts w:cstheme="minorHAnsi"/>
          <w:shd w:val="clear" w:color="auto" w:fill="FFFFFF"/>
        </w:rPr>
        <w:t xml:space="preserve">after install I will create a </w:t>
      </w:r>
      <w:r w:rsidR="007E3A0C">
        <w:rPr>
          <w:rFonts w:cstheme="minorHAnsi"/>
          <w:b/>
          <w:bCs/>
          <w:shd w:val="clear" w:color="auto" w:fill="FFFFFF"/>
        </w:rPr>
        <w:t xml:space="preserve">server.js </w:t>
      </w:r>
      <w:r w:rsidR="007E3A0C">
        <w:rPr>
          <w:rFonts w:cstheme="minorHAnsi"/>
          <w:shd w:val="clear" w:color="auto" w:fill="FFFFFF"/>
        </w:rPr>
        <w:t xml:space="preserve">file in the                     </w:t>
      </w:r>
      <w:r w:rsidR="007E3A0C">
        <w:rPr>
          <w:rFonts w:cstheme="minorHAnsi"/>
          <w:b/>
          <w:bCs/>
          <w:shd w:val="clear" w:color="auto" w:fill="FFFFFF"/>
        </w:rPr>
        <w:t xml:space="preserve">srv </w:t>
      </w:r>
      <w:r w:rsidR="007E3A0C">
        <w:rPr>
          <w:rFonts w:cstheme="minorHAnsi"/>
          <w:shd w:val="clear" w:color="auto" w:fill="FFFFFF"/>
        </w:rPr>
        <w:t xml:space="preserve">folder. And in that file I will copy the piece of code, which I will get from the </w:t>
      </w:r>
      <w:r w:rsidR="005304A6">
        <w:rPr>
          <w:rFonts w:cstheme="minorHAnsi"/>
          <w:shd w:val="clear" w:color="auto" w:fill="FFFFFF"/>
        </w:rPr>
        <w:t xml:space="preserve">page                                      where I got the </w:t>
      </w:r>
      <w:r w:rsidR="005B778C">
        <w:rPr>
          <w:rFonts w:cstheme="minorHAnsi"/>
          <w:shd w:val="clear" w:color="auto" w:fill="FFFFFF"/>
        </w:rPr>
        <w:t xml:space="preserve">node </w:t>
      </w:r>
      <w:r w:rsidR="005304A6">
        <w:rPr>
          <w:rFonts w:cstheme="minorHAnsi"/>
          <w:shd w:val="clear" w:color="auto" w:fill="FFFFFF"/>
        </w:rPr>
        <w:t>module.</w:t>
      </w:r>
      <w:r w:rsidR="004D35EB" w:rsidRPr="004D35EB">
        <w:t xml:space="preserve"> </w:t>
      </w:r>
      <w:r w:rsidR="003C6BBE">
        <w:t xml:space="preserve"> After </w:t>
      </w:r>
      <w:r w:rsidR="003E58F2">
        <w:t xml:space="preserve">install the module and after </w:t>
      </w:r>
      <w:r w:rsidR="003C6BBE">
        <w:t xml:space="preserve">adding the code </w:t>
      </w:r>
      <w:r w:rsidR="003E58F2">
        <w:t xml:space="preserve">                                                                </w:t>
      </w:r>
      <w:r w:rsidR="003C6BBE">
        <w:t>I will deploy the code</w:t>
      </w:r>
      <w:r w:rsidR="003E58F2">
        <w:t xml:space="preserve"> </w:t>
      </w:r>
      <w:r w:rsidR="005B45A5" w:rsidRPr="005B45A5">
        <w:rPr>
          <w:b/>
          <w:bCs/>
        </w:rPr>
        <w:t>cds deploy --to sqlite:soumik.db</w:t>
      </w:r>
    </w:p>
    <w:p w14:paraId="0B057716" w14:textId="77777777" w:rsidR="002044BF" w:rsidRDefault="002044BF" w:rsidP="008234F9">
      <w:pPr>
        <w:shd w:val="clear" w:color="auto" w:fill="FFFFFF"/>
        <w:spacing w:line="285" w:lineRule="atLeast"/>
        <w:rPr>
          <w:b/>
          <w:bCs/>
        </w:rPr>
      </w:pPr>
    </w:p>
    <w:p w14:paraId="4A131213" w14:textId="77777777" w:rsidR="002044BF" w:rsidRDefault="002044BF" w:rsidP="008234F9">
      <w:pPr>
        <w:shd w:val="clear" w:color="auto" w:fill="FFFFFF"/>
        <w:spacing w:line="285" w:lineRule="atLeast"/>
        <w:rPr>
          <w:b/>
          <w:bCs/>
        </w:rPr>
      </w:pPr>
    </w:p>
    <w:p w14:paraId="6FBA14A0" w14:textId="77777777" w:rsidR="002044BF" w:rsidRDefault="002044BF" w:rsidP="008234F9">
      <w:pPr>
        <w:shd w:val="clear" w:color="auto" w:fill="FFFFFF"/>
        <w:spacing w:line="285" w:lineRule="atLeast"/>
        <w:rPr>
          <w:b/>
          <w:bCs/>
        </w:rPr>
      </w:pPr>
    </w:p>
    <w:p w14:paraId="3673514C" w14:textId="20DB1A95" w:rsidR="002044BF" w:rsidRDefault="006D4FB4" w:rsidP="006D4FB4">
      <w:pPr>
        <w:shd w:val="clear" w:color="auto" w:fill="FFFFFF"/>
        <w:spacing w:line="285" w:lineRule="atLeast"/>
        <w:ind w:left="2160" w:firstLine="720"/>
        <w:rPr>
          <w:b/>
          <w:bCs/>
        </w:rPr>
      </w:pPr>
      <w:r>
        <w:rPr>
          <w:b/>
          <w:bCs/>
        </w:rPr>
        <w:t>Before convert to V4 -------------------------------------&gt;</w:t>
      </w:r>
    </w:p>
    <w:p w14:paraId="306CEAE6" w14:textId="77777777" w:rsidR="006D4FB4" w:rsidRPr="002044BF" w:rsidRDefault="006D4FB4" w:rsidP="008234F9">
      <w:pPr>
        <w:shd w:val="clear" w:color="auto" w:fill="FFFFFF"/>
        <w:spacing w:line="285" w:lineRule="atLeast"/>
        <w:rPr>
          <w:b/>
          <w:bCs/>
        </w:rPr>
      </w:pPr>
    </w:p>
    <w:p w14:paraId="4C4863C7" w14:textId="58F9EBB3" w:rsidR="008F306D" w:rsidRDefault="0029684E" w:rsidP="002044BF">
      <w:pPr>
        <w:shd w:val="clear" w:color="auto" w:fill="FFFFFF"/>
        <w:spacing w:line="285" w:lineRule="atLeast"/>
        <w:ind w:left="2880"/>
      </w:pPr>
      <w:r w:rsidRPr="00AB008E">
        <w:rPr>
          <w:noProof/>
        </w:rPr>
        <w:lastRenderedPageBreak/>
        <w:drawing>
          <wp:anchor distT="0" distB="0" distL="114300" distR="114300" simplePos="0" relativeHeight="251709952" behindDoc="0" locked="0" layoutInCell="1" allowOverlap="1" wp14:anchorId="2D4249BC" wp14:editId="721AA6B2">
            <wp:simplePos x="0" y="0"/>
            <wp:positionH relativeFrom="margin">
              <wp:posOffset>-909637</wp:posOffset>
            </wp:positionH>
            <wp:positionV relativeFrom="paragraph">
              <wp:posOffset>1381125</wp:posOffset>
            </wp:positionV>
            <wp:extent cx="3529013" cy="2986088"/>
            <wp:effectExtent l="171450" t="133350" r="167005" b="176530"/>
            <wp:wrapNone/>
            <wp:docPr id="613863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863428" name=""/>
                    <pic:cNvPicPr/>
                  </pic:nvPicPr>
                  <pic:blipFill>
                    <a:blip r:embed="rId331" cstate="print">
                      <a:extLst>
                        <a:ext uri="{28A0092B-C50C-407E-A947-70E740481C1C}">
                          <a14:useLocalDpi xmlns:a14="http://schemas.microsoft.com/office/drawing/2010/main" val="0"/>
                        </a:ext>
                      </a:extLst>
                    </a:blip>
                    <a:stretch>
                      <a:fillRect/>
                    </a:stretch>
                  </pic:blipFill>
                  <pic:spPr>
                    <a:xfrm>
                      <a:off x="0" y="0"/>
                      <a:ext cx="3529013" cy="2986088"/>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5B45A5" w:rsidRPr="00686534">
        <w:rPr>
          <w:noProof/>
        </w:rPr>
        <w:drawing>
          <wp:anchor distT="0" distB="0" distL="114300" distR="114300" simplePos="0" relativeHeight="251691520" behindDoc="0" locked="0" layoutInCell="1" allowOverlap="1" wp14:anchorId="7A23BA9D" wp14:editId="778F44C1">
            <wp:simplePos x="0" y="0"/>
            <wp:positionH relativeFrom="margin">
              <wp:posOffset>-847090</wp:posOffset>
            </wp:positionH>
            <wp:positionV relativeFrom="paragraph">
              <wp:posOffset>28575</wp:posOffset>
            </wp:positionV>
            <wp:extent cx="2569375" cy="723900"/>
            <wp:effectExtent l="190500" t="190500" r="173990" b="171450"/>
            <wp:wrapNone/>
            <wp:docPr id="1234466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466404" name=""/>
                    <pic:cNvPicPr/>
                  </pic:nvPicPr>
                  <pic:blipFill>
                    <a:blip r:embed="rId332" cstate="print">
                      <a:extLst>
                        <a:ext uri="{28A0092B-C50C-407E-A947-70E740481C1C}">
                          <a14:useLocalDpi xmlns:a14="http://schemas.microsoft.com/office/drawing/2010/main" val="0"/>
                        </a:ext>
                      </a:extLst>
                    </a:blip>
                    <a:stretch>
                      <a:fillRect/>
                    </a:stretch>
                  </pic:blipFill>
                  <pic:spPr>
                    <a:xfrm>
                      <a:off x="0" y="0"/>
                      <a:ext cx="2569375" cy="72390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2044BF" w:rsidRPr="002044BF">
        <w:t xml:space="preserve">So in this code we have imported </w:t>
      </w:r>
      <w:r w:rsidR="002044BF">
        <w:t>2</w:t>
      </w:r>
      <w:r w:rsidR="002044BF" w:rsidRPr="002044BF">
        <w:t xml:space="preserve"> modules one is </w:t>
      </w:r>
      <w:r w:rsidR="002044BF" w:rsidRPr="002044BF">
        <w:rPr>
          <w:b/>
          <w:bCs/>
        </w:rPr>
        <w:t>cds</w:t>
      </w:r>
      <w:r w:rsidR="002044BF" w:rsidRPr="002044BF">
        <w:t xml:space="preserve"> and another is </w:t>
      </w:r>
      <w:r w:rsidR="002044BF" w:rsidRPr="002044BF">
        <w:rPr>
          <w:b/>
          <w:bCs/>
        </w:rPr>
        <w:t>v2-adopter-proxy</w:t>
      </w:r>
      <w:r w:rsidR="002044BF" w:rsidRPr="002044BF">
        <w:t>.</w:t>
      </w:r>
      <w:r w:rsidR="002044BF">
        <w:t xml:space="preserve"> </w:t>
      </w:r>
      <w:r w:rsidR="002044BF" w:rsidRPr="002044BF">
        <w:t xml:space="preserve">And we have created a event call </w:t>
      </w:r>
      <w:r w:rsidR="002044BF" w:rsidRPr="002044BF">
        <w:rPr>
          <w:b/>
          <w:bCs/>
        </w:rPr>
        <w:t>bootstrap</w:t>
      </w:r>
      <w:r w:rsidR="002044BF" w:rsidRPr="002044BF">
        <w:t xml:space="preserve"> and to handle this event we have written an event</w:t>
      </w:r>
      <w:r w:rsidR="002044BF">
        <w:t>-</w:t>
      </w:r>
      <w:r w:rsidR="002044BF" w:rsidRPr="002044BF">
        <w:t>handler.</w:t>
      </w:r>
      <w:r w:rsidR="002044BF">
        <w:t xml:space="preserve"> </w:t>
      </w:r>
      <w:r w:rsidR="002044BF" w:rsidRPr="002044BF">
        <w:t>So before starting the application we do bootstrap, while doing the bootstrap this bootstrap event will be called and inside that the callback function will execute. And that callback function will convert the V4 model to V2 model</w:t>
      </w:r>
      <w:r w:rsidR="00341ADF">
        <w:tab/>
      </w:r>
      <w:r w:rsidR="00341ADF">
        <w:tab/>
      </w:r>
      <w:r w:rsidR="00341ADF">
        <w:tab/>
      </w:r>
      <w:r w:rsidR="00341ADF">
        <w:tab/>
      </w:r>
      <w:r w:rsidR="00341ADF">
        <w:tab/>
      </w:r>
      <w:r w:rsidR="00341ADF">
        <w:tab/>
      </w:r>
      <w:r w:rsidR="00341ADF">
        <w:tab/>
      </w:r>
      <w:r w:rsidR="00341ADF">
        <w:tab/>
      </w:r>
      <w:r w:rsidR="00341ADF">
        <w:tab/>
      </w:r>
      <w:r w:rsidR="00341ADF">
        <w:tab/>
      </w:r>
    </w:p>
    <w:p w14:paraId="4DB57CCD" w14:textId="61D34055" w:rsidR="00F904D1" w:rsidRDefault="00341ADF" w:rsidP="00F904D1">
      <w:pPr>
        <w:shd w:val="clear" w:color="auto" w:fill="FFFFFF"/>
        <w:spacing w:line="285" w:lineRule="atLeast"/>
        <w:ind w:left="4320"/>
      </w:pPr>
      <w:r>
        <w:t xml:space="preserve">So here in the picture you can see after convert </w:t>
      </w:r>
      <w:r w:rsidR="00F621B4">
        <w:t>V2</w:t>
      </w:r>
      <w:r>
        <w:t xml:space="preserve"> </w:t>
      </w:r>
      <w:r w:rsidR="00F621B4">
        <w:t>b</w:t>
      </w:r>
      <w:r>
        <w:t>oth V2 and V4 are available. V4 was by default.</w:t>
      </w:r>
      <w:r w:rsidR="00991030">
        <w:t xml:space="preserve"> So now to access the V2 we have to provide </w:t>
      </w:r>
      <w:r w:rsidR="00991030">
        <w:rPr>
          <w:b/>
          <w:bCs/>
        </w:rPr>
        <w:t xml:space="preserve">/V2 </w:t>
      </w:r>
      <w:r w:rsidR="00991030">
        <w:t xml:space="preserve">in the </w:t>
      </w:r>
      <w:r w:rsidR="00F904D1">
        <w:t>URL</w:t>
      </w:r>
    </w:p>
    <w:p w14:paraId="0AC07462" w14:textId="6A8FF50F" w:rsidR="00F904D1" w:rsidRPr="00991030" w:rsidRDefault="00F904D1" w:rsidP="00F904D1">
      <w:pPr>
        <w:shd w:val="clear" w:color="auto" w:fill="FFFFFF"/>
        <w:spacing w:line="285" w:lineRule="atLeast"/>
        <w:ind w:left="4320"/>
      </w:pPr>
      <w:r>
        <w:t xml:space="preserve">Access the </w:t>
      </w:r>
      <w:r w:rsidRPr="00F904D1">
        <w:rPr>
          <w:b/>
          <w:bCs/>
        </w:rPr>
        <w:t>EmployeeSet</w:t>
      </w:r>
      <w:r>
        <w:t xml:space="preserve"> in both V2 and V4</w:t>
      </w:r>
    </w:p>
    <w:p w14:paraId="02AA0EE0" w14:textId="7AAD0A06" w:rsidR="00F904D1" w:rsidRDefault="00F904D1" w:rsidP="008234F9">
      <w:pPr>
        <w:shd w:val="clear" w:color="auto" w:fill="FFFFFF"/>
        <w:spacing w:line="285" w:lineRule="atLeast"/>
      </w:pPr>
      <w:r w:rsidRPr="00AB008E">
        <w:rPr>
          <w:noProof/>
        </w:rPr>
        <w:drawing>
          <wp:anchor distT="0" distB="0" distL="114300" distR="114300" simplePos="0" relativeHeight="251741696" behindDoc="0" locked="0" layoutInCell="1" allowOverlap="1" wp14:anchorId="1871FB1B" wp14:editId="42952D9D">
            <wp:simplePos x="0" y="0"/>
            <wp:positionH relativeFrom="margin">
              <wp:posOffset>2990850</wp:posOffset>
            </wp:positionH>
            <wp:positionV relativeFrom="paragraph">
              <wp:posOffset>32068</wp:posOffset>
            </wp:positionV>
            <wp:extent cx="3424724" cy="138112"/>
            <wp:effectExtent l="171450" t="190500" r="118745" b="167005"/>
            <wp:wrapNone/>
            <wp:docPr id="954353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353560" name=""/>
                    <pic:cNvPicPr/>
                  </pic:nvPicPr>
                  <pic:blipFill>
                    <a:blip r:embed="rId333">
                      <a:extLst>
                        <a:ext uri="{28A0092B-C50C-407E-A947-70E740481C1C}">
                          <a14:useLocalDpi xmlns:a14="http://schemas.microsoft.com/office/drawing/2010/main" val="0"/>
                        </a:ext>
                      </a:extLst>
                    </a:blip>
                    <a:stretch>
                      <a:fillRect/>
                    </a:stretch>
                  </pic:blipFill>
                  <pic:spPr>
                    <a:xfrm>
                      <a:off x="0" y="0"/>
                      <a:ext cx="3464813" cy="139729"/>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tab/>
      </w:r>
      <w:r>
        <w:tab/>
      </w:r>
      <w:r>
        <w:tab/>
      </w:r>
      <w:r>
        <w:tab/>
      </w:r>
      <w:r>
        <w:tab/>
      </w:r>
      <w:r>
        <w:tab/>
        <w:t>V4:</w:t>
      </w:r>
    </w:p>
    <w:p w14:paraId="1C70662E" w14:textId="28A94AA6" w:rsidR="008F306D" w:rsidRDefault="00F904D1" w:rsidP="008234F9">
      <w:pPr>
        <w:shd w:val="clear" w:color="auto" w:fill="FFFFFF"/>
        <w:spacing w:line="285" w:lineRule="atLeast"/>
      </w:pPr>
      <w:r w:rsidRPr="00AB008E">
        <w:rPr>
          <w:noProof/>
        </w:rPr>
        <w:drawing>
          <wp:anchor distT="0" distB="0" distL="114300" distR="114300" simplePos="0" relativeHeight="251743744" behindDoc="0" locked="0" layoutInCell="1" allowOverlap="1" wp14:anchorId="75C5560E" wp14:editId="33AFBA6A">
            <wp:simplePos x="0" y="0"/>
            <wp:positionH relativeFrom="margin">
              <wp:posOffset>3000375</wp:posOffset>
            </wp:positionH>
            <wp:positionV relativeFrom="paragraph">
              <wp:posOffset>15558</wp:posOffset>
            </wp:positionV>
            <wp:extent cx="3393652" cy="142875"/>
            <wp:effectExtent l="171450" t="190500" r="130810" b="161925"/>
            <wp:wrapNone/>
            <wp:docPr id="425198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198726" name=""/>
                    <pic:cNvPicPr/>
                  </pic:nvPicPr>
                  <pic:blipFill>
                    <a:blip r:embed="rId334" cstate="print">
                      <a:extLst>
                        <a:ext uri="{28A0092B-C50C-407E-A947-70E740481C1C}">
                          <a14:useLocalDpi xmlns:a14="http://schemas.microsoft.com/office/drawing/2010/main" val="0"/>
                        </a:ext>
                      </a:extLst>
                    </a:blip>
                    <a:stretch>
                      <a:fillRect/>
                    </a:stretch>
                  </pic:blipFill>
                  <pic:spPr>
                    <a:xfrm>
                      <a:off x="0" y="0"/>
                      <a:ext cx="3393652" cy="14287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tab/>
      </w:r>
      <w:r>
        <w:tab/>
      </w:r>
      <w:r>
        <w:tab/>
      </w:r>
      <w:r>
        <w:tab/>
      </w:r>
      <w:r>
        <w:tab/>
      </w:r>
      <w:r>
        <w:tab/>
        <w:t xml:space="preserve">V2: </w:t>
      </w:r>
    </w:p>
    <w:p w14:paraId="4612015C" w14:textId="77777777" w:rsidR="008F306D" w:rsidRDefault="008F306D" w:rsidP="008234F9">
      <w:pPr>
        <w:shd w:val="clear" w:color="auto" w:fill="FFFFFF"/>
        <w:spacing w:line="285" w:lineRule="atLeast"/>
      </w:pPr>
    </w:p>
    <w:p w14:paraId="7680E45A" w14:textId="77777777" w:rsidR="008F306D" w:rsidRDefault="008F306D" w:rsidP="008234F9">
      <w:pPr>
        <w:shd w:val="clear" w:color="auto" w:fill="FFFFFF"/>
        <w:spacing w:line="285" w:lineRule="atLeast"/>
      </w:pPr>
    </w:p>
    <w:p w14:paraId="2FF16DFF" w14:textId="77777777" w:rsidR="008F306D" w:rsidRDefault="008F306D" w:rsidP="008234F9">
      <w:pPr>
        <w:shd w:val="clear" w:color="auto" w:fill="FFFFFF"/>
        <w:spacing w:line="285" w:lineRule="atLeast"/>
      </w:pPr>
    </w:p>
    <w:p w14:paraId="4261C98A" w14:textId="77777777" w:rsidR="008F306D" w:rsidRDefault="008F306D" w:rsidP="008234F9">
      <w:pPr>
        <w:shd w:val="clear" w:color="auto" w:fill="FFFFFF"/>
        <w:spacing w:line="285" w:lineRule="atLeast"/>
      </w:pPr>
    </w:p>
    <w:p w14:paraId="397BC846" w14:textId="77777777" w:rsidR="008F306D" w:rsidRDefault="008F306D" w:rsidP="008234F9">
      <w:pPr>
        <w:shd w:val="clear" w:color="auto" w:fill="FFFFFF"/>
        <w:spacing w:line="285" w:lineRule="atLeast"/>
      </w:pPr>
    </w:p>
    <w:p w14:paraId="71E41E32" w14:textId="34E712C0" w:rsidR="005844A9" w:rsidRPr="00A51D5F" w:rsidRDefault="00A51D5F" w:rsidP="008234F9">
      <w:pPr>
        <w:shd w:val="clear" w:color="auto" w:fill="FFFFFF"/>
        <w:spacing w:line="285" w:lineRule="atLeast"/>
        <w:rPr>
          <w:b/>
          <w:bCs/>
          <w:color w:val="FF0000"/>
        </w:rPr>
      </w:pPr>
      <w:r>
        <w:tab/>
      </w:r>
      <w:r>
        <w:tab/>
      </w:r>
      <w:r>
        <w:tab/>
      </w:r>
      <w:r>
        <w:tab/>
      </w:r>
      <w:r>
        <w:tab/>
      </w:r>
      <w:r w:rsidRPr="00A51D5F">
        <w:rPr>
          <w:b/>
          <w:bCs/>
          <w:color w:val="FF0000"/>
        </w:rPr>
        <w:t>[NR]</w:t>
      </w:r>
    </w:p>
    <w:p w14:paraId="2EC40996" w14:textId="5E52EE23" w:rsidR="008234F9" w:rsidRPr="00A8098B" w:rsidRDefault="008234F9" w:rsidP="008234F9">
      <w:pPr>
        <w:shd w:val="clear" w:color="auto" w:fill="FFFFFF"/>
        <w:spacing w:line="285" w:lineRule="atLeast"/>
        <w:rPr>
          <w:lang w:eastAsia="en-IN" w:bidi="bn-IN"/>
        </w:rPr>
      </w:pPr>
      <w:r>
        <w:t xml:space="preserve">So previously we faced some problem </w:t>
      </w:r>
      <w:r w:rsidR="00352D19">
        <w:t xml:space="preserve">during the creation of </w:t>
      </w:r>
      <w:r>
        <w:t xml:space="preserve">employee, so I have made some changes. So in the employee table there is a attribute </w:t>
      </w:r>
      <w:r w:rsidRPr="008234F9">
        <w:rPr>
          <w:rFonts w:ascii="Consolas" w:eastAsia="Times New Roman" w:hAnsi="Consolas" w:cs="Times New Roman"/>
          <w:b/>
          <w:bCs/>
          <w:color w:val="E50000"/>
          <w:kern w:val="0"/>
          <w:sz w:val="21"/>
          <w:szCs w:val="21"/>
          <w:lang w:eastAsia="en-IN" w:bidi="bn-IN"/>
          <w14:ligatures w14:val="none"/>
        </w:rPr>
        <w:t>bankId</w:t>
      </w:r>
      <w:r>
        <w:rPr>
          <w:rFonts w:ascii="Consolas" w:eastAsia="Times New Roman" w:hAnsi="Consolas" w:cs="Times New Roman"/>
          <w:b/>
          <w:bCs/>
          <w:color w:val="E50000"/>
          <w:kern w:val="0"/>
          <w:sz w:val="21"/>
          <w:szCs w:val="21"/>
          <w:lang w:eastAsia="en-IN" w:bidi="bn-IN"/>
          <w14:ligatures w14:val="none"/>
        </w:rPr>
        <w:t xml:space="preserve"> </w:t>
      </w:r>
      <w:r w:rsidRPr="008234F9">
        <w:rPr>
          <w:rFonts w:eastAsia="Times New Roman" w:cstheme="minorHAnsi"/>
          <w:kern w:val="0"/>
          <w:lang w:eastAsia="en-IN" w:bidi="bn-IN"/>
          <w14:ligatures w14:val="none"/>
        </w:rPr>
        <w:t xml:space="preserve">so there </w:t>
      </w:r>
      <w:r>
        <w:rPr>
          <w:rFonts w:eastAsia="Times New Roman" w:cstheme="minorHAnsi"/>
          <w:kern w:val="0"/>
          <w:lang w:eastAsia="en-IN" w:bidi="bn-IN"/>
          <w14:ligatures w14:val="none"/>
        </w:rPr>
        <w:t xml:space="preserve">previously the size was </w:t>
      </w:r>
      <w:r w:rsidRPr="008234F9">
        <w:rPr>
          <w:rFonts w:eastAsia="Times New Roman" w:cstheme="minorHAnsi"/>
          <w:b/>
          <w:bCs/>
          <w:kern w:val="0"/>
          <w:lang w:eastAsia="en-IN" w:bidi="bn-IN"/>
          <w14:ligatures w14:val="none"/>
        </w:rPr>
        <w:t>String(8)</w:t>
      </w:r>
      <w:r>
        <w:rPr>
          <w:rFonts w:eastAsia="Times New Roman" w:cstheme="minorHAnsi"/>
          <w:b/>
          <w:bCs/>
          <w:kern w:val="0"/>
          <w:lang w:eastAsia="en-IN" w:bidi="bn-IN"/>
          <w14:ligatures w14:val="none"/>
        </w:rPr>
        <w:t xml:space="preserve"> </w:t>
      </w:r>
      <w:r>
        <w:rPr>
          <w:rFonts w:eastAsia="Times New Roman" w:cstheme="minorHAnsi"/>
          <w:kern w:val="0"/>
          <w:lang w:eastAsia="en-IN" w:bidi="bn-IN"/>
          <w14:ligatures w14:val="none"/>
        </w:rPr>
        <w:t xml:space="preserve">and I have changed to </w:t>
      </w:r>
      <w:r>
        <w:rPr>
          <w:rFonts w:eastAsia="Times New Roman" w:cstheme="minorHAnsi"/>
          <w:b/>
          <w:bCs/>
          <w:kern w:val="0"/>
          <w:lang w:eastAsia="en-IN" w:bidi="bn-IN"/>
          <w14:ligatures w14:val="none"/>
        </w:rPr>
        <w:t>String(20).</w:t>
      </w:r>
      <w:r>
        <w:rPr>
          <w:b/>
          <w:bCs/>
        </w:rPr>
        <w:t xml:space="preserve"> </w:t>
      </w:r>
      <w:r w:rsidR="00A8098B">
        <w:t xml:space="preserve">And there is a attribute </w:t>
      </w:r>
      <w:r w:rsidR="00A8098B">
        <w:rPr>
          <w:b/>
          <w:bCs/>
        </w:rPr>
        <w:t xml:space="preserve">currency </w:t>
      </w:r>
      <w:r w:rsidR="002E7328">
        <w:t xml:space="preserve">in the employee table </w:t>
      </w:r>
      <w:r w:rsidR="00A8098B">
        <w:t xml:space="preserve">and there we have used </w:t>
      </w:r>
      <w:r w:rsidR="00A8098B">
        <w:rPr>
          <w:b/>
          <w:bCs/>
        </w:rPr>
        <w:t xml:space="preserve">Currency </w:t>
      </w:r>
      <w:r w:rsidR="00A8098B">
        <w:t>aspect.</w:t>
      </w:r>
      <w:r w:rsidR="00E73C33">
        <w:t xml:space="preserve"> And this </w:t>
      </w:r>
      <w:r w:rsidR="002E7328">
        <w:rPr>
          <w:b/>
          <w:bCs/>
        </w:rPr>
        <w:t xml:space="preserve">Currency </w:t>
      </w:r>
      <w:r w:rsidR="00E73C33">
        <w:t>aspect contains 4 fields code, symbol, name, descr</w:t>
      </w:r>
      <w:r w:rsidR="00D63F0D">
        <w:t xml:space="preserve">. </w:t>
      </w:r>
      <w:r w:rsidR="0052689C">
        <w:t>So while doing POST, PUT, PATCH if we pass the Currency attribute then we would need the Currency table maintained properly with the Demo data. So we will create a csv file of currency with all the 4 fields.</w:t>
      </w:r>
      <w:r w:rsidR="002E7328">
        <w:t xml:space="preserve"> So when we will insert data in the currency field, at that time it will match the data with the demo data, which is stored in the csv file.</w:t>
      </w:r>
    </w:p>
    <w:p w14:paraId="0C24CB64" w14:textId="3D6C2FA7" w:rsidR="006F0150" w:rsidRDefault="006F0150" w:rsidP="006F0150">
      <w:pPr>
        <w:tabs>
          <w:tab w:val="center" w:pos="4513"/>
        </w:tabs>
      </w:pPr>
      <w:r w:rsidRPr="006F0150">
        <w:rPr>
          <w:noProof/>
        </w:rPr>
        <w:drawing>
          <wp:anchor distT="0" distB="0" distL="114300" distR="114300" simplePos="0" relativeHeight="251507200" behindDoc="0" locked="0" layoutInCell="1" allowOverlap="1" wp14:anchorId="303C8C5F" wp14:editId="1DD5F1F3">
            <wp:simplePos x="0" y="0"/>
            <wp:positionH relativeFrom="column">
              <wp:posOffset>-816293</wp:posOffset>
            </wp:positionH>
            <wp:positionV relativeFrom="paragraph">
              <wp:posOffset>32385</wp:posOffset>
            </wp:positionV>
            <wp:extent cx="3414265" cy="337038"/>
            <wp:effectExtent l="190500" t="190500" r="167640" b="177800"/>
            <wp:wrapNone/>
            <wp:docPr id="1852901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901000" name=""/>
                    <pic:cNvPicPr/>
                  </pic:nvPicPr>
                  <pic:blipFill>
                    <a:blip r:embed="rId335" cstate="print">
                      <a:extLst>
                        <a:ext uri="{28A0092B-C50C-407E-A947-70E740481C1C}">
                          <a14:useLocalDpi xmlns:a14="http://schemas.microsoft.com/office/drawing/2010/main" val="0"/>
                        </a:ext>
                      </a:extLst>
                    </a:blip>
                    <a:stretch>
                      <a:fillRect/>
                    </a:stretch>
                  </pic:blipFill>
                  <pic:spPr>
                    <a:xfrm>
                      <a:off x="0" y="0"/>
                      <a:ext cx="3414265" cy="337038"/>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tab/>
        <w:t xml:space="preserve">                                                                                  So here I am fetching the employee with the help of </w:t>
      </w:r>
      <w:r w:rsidR="0066130B">
        <w:t xml:space="preserve"> </w:t>
      </w:r>
      <w:r w:rsidR="0066130B">
        <w:tab/>
        <w:t xml:space="preserve">            Employee-</w:t>
      </w:r>
      <w:r>
        <w:t>I</w:t>
      </w:r>
      <w:r w:rsidR="0066130B">
        <w:t>d</w:t>
      </w:r>
    </w:p>
    <w:p w14:paraId="73DB3600" w14:textId="77777777" w:rsidR="00F6053C" w:rsidRDefault="00F6053C" w:rsidP="00F6053C"/>
    <w:p w14:paraId="2780F451" w14:textId="5E58BF14" w:rsidR="00AC0E51" w:rsidRDefault="00844E52" w:rsidP="00F6053C">
      <w:r>
        <w:rPr>
          <w:b/>
          <w:bCs/>
        </w:rPr>
        <w:t>What is the difference between PUT &amp; PATCH ?</w:t>
      </w:r>
      <w:r>
        <w:rPr>
          <w:b/>
          <w:bCs/>
        </w:rPr>
        <w:tab/>
      </w:r>
      <w:r>
        <w:rPr>
          <w:b/>
          <w:bCs/>
        </w:rPr>
        <w:tab/>
      </w:r>
      <w:r>
        <w:rPr>
          <w:b/>
          <w:bCs/>
        </w:rPr>
        <w:tab/>
      </w:r>
      <w:r>
        <w:rPr>
          <w:b/>
          <w:bCs/>
        </w:rPr>
        <w:tab/>
      </w:r>
      <w:r>
        <w:rPr>
          <w:b/>
          <w:bCs/>
        </w:rPr>
        <w:tab/>
        <w:t xml:space="preserve">                           </w:t>
      </w:r>
      <w:r>
        <w:t xml:space="preserve">                      </w:t>
      </w:r>
      <w:r w:rsidRPr="00844E52">
        <w:t xml:space="preserve">So </w:t>
      </w:r>
      <w:r w:rsidRPr="00506E20">
        <w:rPr>
          <w:b/>
          <w:bCs/>
        </w:rPr>
        <w:t>PUT</w:t>
      </w:r>
      <w:r w:rsidRPr="00844E52">
        <w:t xml:space="preserve"> means</w:t>
      </w:r>
      <w:r w:rsidR="0090634D">
        <w:t xml:space="preserve"> update everything. All the field it will update.</w:t>
      </w:r>
      <w:r w:rsidRPr="00844E52">
        <w:t xml:space="preserve"> </w:t>
      </w:r>
      <w:r w:rsidR="00AC0E51">
        <w:t>Basically</w:t>
      </w:r>
      <w:r w:rsidRPr="00844E52">
        <w:t xml:space="preserve"> complete update method that replaces an existing record with a new one</w:t>
      </w:r>
      <w:r>
        <w:t>.</w:t>
      </w:r>
      <w:r w:rsidR="00AC0E51">
        <w:t xml:space="preserve"> While doing PUT if you don’t pass any attribute, then it will consider </w:t>
      </w:r>
      <w:r w:rsidR="00506E20">
        <w:t>attribute value</w:t>
      </w:r>
      <w:r w:rsidR="00AC0E51">
        <w:t xml:space="preserve"> as NULL.</w:t>
      </w:r>
    </w:p>
    <w:p w14:paraId="3D1977D7" w14:textId="6E2BEB44" w:rsidR="003F4A2A" w:rsidRDefault="00506E20" w:rsidP="003F4A2A">
      <w:r w:rsidRPr="00506E20">
        <w:rPr>
          <w:b/>
          <w:bCs/>
        </w:rPr>
        <w:t>PATCH</w:t>
      </w:r>
      <w:r w:rsidRPr="00506E20">
        <w:t xml:space="preserve"> — </w:t>
      </w:r>
      <w:r w:rsidR="003F4A2A">
        <w:t>means</w:t>
      </w:r>
      <w:r w:rsidRPr="00506E20">
        <w:t xml:space="preserve"> partial update method</w:t>
      </w:r>
      <w:r w:rsidR="003F4A2A">
        <w:t>.</w:t>
      </w:r>
      <w:r w:rsidRPr="00506E20">
        <w:t xml:space="preserve"> </w:t>
      </w:r>
      <w:r w:rsidR="003F4A2A">
        <w:t>While doing PATCH if you don’t pass any attribute, then it will consider existing attribute value only</w:t>
      </w:r>
      <w:r w:rsidR="00BF6098">
        <w:t>.</w:t>
      </w:r>
    </w:p>
    <w:p w14:paraId="20D6F7DB" w14:textId="15175890" w:rsidR="00506E20" w:rsidRDefault="00506E20" w:rsidP="00506E20"/>
    <w:p w14:paraId="026A0B98" w14:textId="630C1C8A" w:rsidR="00506E20" w:rsidRDefault="008F400C" w:rsidP="00506E20">
      <w:pPr>
        <w:rPr>
          <w:b/>
          <w:bCs/>
        </w:rPr>
      </w:pPr>
      <w:r w:rsidRPr="003F5345">
        <w:rPr>
          <w:b/>
          <w:bCs/>
          <w:noProof/>
        </w:rPr>
        <w:lastRenderedPageBreak/>
        <w:drawing>
          <wp:anchor distT="0" distB="0" distL="114300" distR="114300" simplePos="0" relativeHeight="251504128" behindDoc="0" locked="0" layoutInCell="1" allowOverlap="1" wp14:anchorId="265D2333" wp14:editId="1CEF58AF">
            <wp:simplePos x="0" y="0"/>
            <wp:positionH relativeFrom="column">
              <wp:posOffset>4014470</wp:posOffset>
            </wp:positionH>
            <wp:positionV relativeFrom="paragraph">
              <wp:posOffset>103847</wp:posOffset>
            </wp:positionV>
            <wp:extent cx="2466648" cy="2602523"/>
            <wp:effectExtent l="190500" t="190500" r="162560" b="179070"/>
            <wp:wrapNone/>
            <wp:docPr id="205749553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495539" name="Picture 1" descr="A screenshot of a computer code&#10;&#10;Description automatically generated"/>
                    <pic:cNvPicPr/>
                  </pic:nvPicPr>
                  <pic:blipFill>
                    <a:blip r:embed="rId336">
                      <a:extLst>
                        <a:ext uri="{28A0092B-C50C-407E-A947-70E740481C1C}">
                          <a14:useLocalDpi xmlns:a14="http://schemas.microsoft.com/office/drawing/2010/main" val="0"/>
                        </a:ext>
                      </a:extLst>
                    </a:blip>
                    <a:stretch>
                      <a:fillRect/>
                    </a:stretch>
                  </pic:blipFill>
                  <pic:spPr>
                    <a:xfrm>
                      <a:off x="0" y="0"/>
                      <a:ext cx="2466648" cy="2602523"/>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C83F5A" w:rsidRPr="00C83F5A">
        <w:rPr>
          <w:b/>
          <w:bCs/>
          <w:noProof/>
        </w:rPr>
        <w:drawing>
          <wp:anchor distT="0" distB="0" distL="114300" distR="114300" simplePos="0" relativeHeight="251486720" behindDoc="0" locked="0" layoutInCell="1" allowOverlap="1" wp14:anchorId="418750A7" wp14:editId="37CBBB1C">
            <wp:simplePos x="0" y="0"/>
            <wp:positionH relativeFrom="column">
              <wp:posOffset>-814168</wp:posOffset>
            </wp:positionH>
            <wp:positionV relativeFrom="paragraph">
              <wp:posOffset>285408</wp:posOffset>
            </wp:positionV>
            <wp:extent cx="3420162" cy="1037492"/>
            <wp:effectExtent l="190500" t="190500" r="161290" b="163195"/>
            <wp:wrapNone/>
            <wp:docPr id="1887077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077666" name=""/>
                    <pic:cNvPicPr/>
                  </pic:nvPicPr>
                  <pic:blipFill>
                    <a:blip r:embed="rId337" cstate="print">
                      <a:extLst>
                        <a:ext uri="{28A0092B-C50C-407E-A947-70E740481C1C}">
                          <a14:useLocalDpi xmlns:a14="http://schemas.microsoft.com/office/drawing/2010/main" val="0"/>
                        </a:ext>
                      </a:extLst>
                    </a:blip>
                    <a:stretch>
                      <a:fillRect/>
                    </a:stretch>
                  </pic:blipFill>
                  <pic:spPr>
                    <a:xfrm>
                      <a:off x="0" y="0"/>
                      <a:ext cx="3420162" cy="1037492"/>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506E20" w:rsidRPr="00C83F5A">
        <w:rPr>
          <w:b/>
          <w:bCs/>
        </w:rPr>
        <w:t>Update the Employee details using PUT.</w:t>
      </w:r>
    </w:p>
    <w:p w14:paraId="1B5C72F6" w14:textId="5E731C80" w:rsidR="00C83F5A" w:rsidRDefault="00C83F5A" w:rsidP="00506E20">
      <w:pPr>
        <w:rPr>
          <w:b/>
          <w:bCs/>
        </w:rPr>
      </w:pPr>
    </w:p>
    <w:p w14:paraId="191A54EE" w14:textId="77777777" w:rsidR="003F5345" w:rsidRPr="003F5345" w:rsidRDefault="003F5345" w:rsidP="003F5345"/>
    <w:p w14:paraId="7AA54CD7" w14:textId="09C3FD3B" w:rsidR="003F5345" w:rsidRPr="003F5345" w:rsidRDefault="003F5345" w:rsidP="003F5345"/>
    <w:p w14:paraId="38843A6A" w14:textId="77777777" w:rsidR="003F5345" w:rsidRDefault="003F5345" w:rsidP="003F5345">
      <w:pPr>
        <w:rPr>
          <w:b/>
          <w:bCs/>
        </w:rPr>
      </w:pPr>
    </w:p>
    <w:p w14:paraId="622D9D3D" w14:textId="4C8D1180" w:rsidR="008F400C" w:rsidRDefault="003F5345" w:rsidP="008F400C">
      <w:pPr>
        <w:shd w:val="clear" w:color="auto" w:fill="FFFFFF"/>
        <w:spacing w:line="285" w:lineRule="atLeast"/>
      </w:pPr>
      <w:r>
        <w:t>So here as you can see I updated the employee details using PUT, but</w:t>
      </w:r>
      <w:r>
        <w:tab/>
      </w:r>
      <w:r>
        <w:tab/>
      </w:r>
      <w:r>
        <w:tab/>
      </w:r>
      <w:r>
        <w:tab/>
        <w:t xml:space="preserve">                    </w:t>
      </w:r>
      <w:r w:rsidR="005E7A7F">
        <w:t xml:space="preserve">after update in the response you can see that whatever we have </w:t>
      </w:r>
      <w:r w:rsidR="005E7A7F">
        <w:tab/>
      </w:r>
      <w:r w:rsidR="005E7A7F">
        <w:tab/>
      </w:r>
      <w:r w:rsidR="005E7A7F">
        <w:tab/>
      </w:r>
      <w:r w:rsidR="005E7A7F">
        <w:tab/>
        <w:t xml:space="preserve">                   passed in the request-body that means </w:t>
      </w:r>
      <w:r w:rsidR="005E7A7F">
        <w:rPr>
          <w:b/>
          <w:bCs/>
        </w:rPr>
        <w:t xml:space="preserve">validFrom, validTo,                                                               salaryAmount, currency_code </w:t>
      </w:r>
      <w:r w:rsidR="005E7A7F">
        <w:t xml:space="preserve">that value got updated in the response                                                               other attributes value is showing </w:t>
      </w:r>
      <w:r w:rsidR="005E7A7F">
        <w:rPr>
          <w:b/>
          <w:bCs/>
        </w:rPr>
        <w:t>null</w:t>
      </w:r>
      <w:r w:rsidR="009625FB">
        <w:rPr>
          <w:b/>
          <w:bCs/>
        </w:rPr>
        <w:t xml:space="preserve">. </w:t>
      </w:r>
      <w:r w:rsidR="009625FB">
        <w:t xml:space="preserve">And one this we need to                                                                            remember that while doing PUT or PATCH we have to pass                                           </w:t>
      </w:r>
      <w:r w:rsidR="009625FB" w:rsidRPr="009625FB">
        <w:rPr>
          <w:rFonts w:ascii="Consolas" w:eastAsia="Times New Roman" w:hAnsi="Consolas" w:cs="Times New Roman"/>
          <w:color w:val="A31515"/>
          <w:kern w:val="0"/>
          <w:sz w:val="21"/>
          <w:szCs w:val="21"/>
          <w:lang w:eastAsia="en-IN" w:bidi="bn-IN"/>
          <w14:ligatures w14:val="none"/>
        </w:rPr>
        <w:t>IEEE754Compatible=true</w:t>
      </w:r>
      <w:r w:rsidR="009625FB">
        <w:rPr>
          <w:rFonts w:ascii="Consolas" w:eastAsia="Times New Roman" w:hAnsi="Consolas" w:cs="Times New Roman"/>
          <w:color w:val="A31515"/>
          <w:kern w:val="0"/>
          <w:sz w:val="21"/>
          <w:szCs w:val="21"/>
          <w:lang w:eastAsia="en-IN" w:bidi="bn-IN"/>
          <w14:ligatures w14:val="none"/>
        </w:rPr>
        <w:t xml:space="preserve"> </w:t>
      </w:r>
      <w:r w:rsidR="009625FB">
        <w:rPr>
          <w:rFonts w:eastAsia="Times New Roman" w:cstheme="minorHAnsi"/>
          <w:kern w:val="0"/>
          <w:lang w:eastAsia="en-IN" w:bidi="bn-IN"/>
          <w14:ligatures w14:val="none"/>
        </w:rPr>
        <w:t>in the Content-type, otherwise it will                                                                     throw  error.</w:t>
      </w:r>
      <w:r w:rsidR="008F400C">
        <w:rPr>
          <w:rFonts w:eastAsia="Times New Roman" w:cstheme="minorHAnsi"/>
          <w:kern w:val="0"/>
          <w:lang w:eastAsia="en-IN" w:bidi="bn-IN"/>
          <w14:ligatures w14:val="none"/>
        </w:rPr>
        <w:t xml:space="preserve"> And before doing the PUT one thing again we have to</w:t>
      </w:r>
      <w:r w:rsidR="008F400C">
        <w:rPr>
          <w:rFonts w:eastAsia="Times New Roman" w:cstheme="minorHAnsi"/>
          <w:kern w:val="0"/>
          <w:lang w:eastAsia="en-IN" w:bidi="bn-IN"/>
          <w14:ligatures w14:val="none"/>
        </w:rPr>
        <w:tab/>
        <w:t xml:space="preserve">                                                                 make sure that in the request body we are passing the </w:t>
      </w:r>
      <w:r w:rsidR="008F400C">
        <w:rPr>
          <w:rFonts w:eastAsia="Times New Roman" w:cstheme="minorHAnsi"/>
          <w:b/>
          <w:bCs/>
          <w:kern w:val="0"/>
          <w:lang w:eastAsia="en-IN" w:bidi="bn-IN"/>
          <w14:ligatures w14:val="none"/>
        </w:rPr>
        <w:t xml:space="preserve">currency_code </w:t>
      </w:r>
      <w:r w:rsidR="008F400C">
        <w:rPr>
          <w:rFonts w:eastAsia="Times New Roman" w:cstheme="minorHAnsi"/>
          <w:kern w:val="0"/>
          <w:lang w:eastAsia="en-IN" w:bidi="bn-IN"/>
          <w14:ligatures w14:val="none"/>
        </w:rPr>
        <w:t xml:space="preserve">and  in the table for this </w:t>
      </w:r>
      <w:r w:rsidR="008F400C">
        <w:rPr>
          <w:rFonts w:eastAsia="Times New Roman" w:cstheme="minorHAnsi"/>
          <w:b/>
          <w:bCs/>
          <w:kern w:val="0"/>
          <w:lang w:eastAsia="en-IN" w:bidi="bn-IN"/>
          <w14:ligatures w14:val="none"/>
        </w:rPr>
        <w:t xml:space="preserve">currency_code </w:t>
      </w:r>
      <w:r w:rsidR="008F400C">
        <w:rPr>
          <w:rFonts w:eastAsia="Times New Roman" w:cstheme="minorHAnsi"/>
          <w:kern w:val="0"/>
          <w:lang w:eastAsia="en-IN" w:bidi="bn-IN"/>
          <w14:ligatures w14:val="none"/>
        </w:rPr>
        <w:t xml:space="preserve">you have passed the </w:t>
      </w:r>
      <w:r w:rsidR="008F400C">
        <w:rPr>
          <w:b/>
          <w:bCs/>
        </w:rPr>
        <w:t xml:space="preserve">Currency </w:t>
      </w:r>
      <w:r w:rsidR="008F400C">
        <w:t>aspect</w:t>
      </w:r>
      <w:r w:rsidR="00FE75A8">
        <w:t xml:space="preserve">. And this Currency aspect </w:t>
      </w:r>
      <w:r w:rsidR="008F400C">
        <w:t xml:space="preserve">contains 4 fields </w:t>
      </w:r>
      <w:r w:rsidR="008F400C" w:rsidRPr="008F400C">
        <w:rPr>
          <w:i/>
          <w:iCs/>
        </w:rPr>
        <w:t>code, symbol, name, descr</w:t>
      </w:r>
      <w:r w:rsidR="008F400C">
        <w:t xml:space="preserve">. So while doing POST, PUT, PATCH if we pass the </w:t>
      </w:r>
      <w:r w:rsidR="008F400C">
        <w:rPr>
          <w:rFonts w:eastAsia="Times New Roman" w:cstheme="minorHAnsi"/>
          <w:b/>
          <w:bCs/>
          <w:kern w:val="0"/>
          <w:lang w:eastAsia="en-IN" w:bidi="bn-IN"/>
          <w14:ligatures w14:val="none"/>
        </w:rPr>
        <w:t xml:space="preserve">currency_code </w:t>
      </w:r>
      <w:r w:rsidR="008F400C">
        <w:t xml:space="preserve">attribute in the request body then we would need the Currency table maintained properly with the Demo data. So we will create a csv file named </w:t>
      </w:r>
      <w:r w:rsidR="008F400C" w:rsidRPr="008F400C">
        <w:rPr>
          <w:b/>
          <w:bCs/>
        </w:rPr>
        <w:t>sap.common-Currencies</w:t>
      </w:r>
      <w:r w:rsidR="008F400C">
        <w:t xml:space="preserve"> with all the 4 fields. So when we will insert data in the </w:t>
      </w:r>
      <w:r w:rsidR="008F400C">
        <w:rPr>
          <w:rFonts w:eastAsia="Times New Roman" w:cstheme="minorHAnsi"/>
          <w:b/>
          <w:bCs/>
          <w:kern w:val="0"/>
          <w:lang w:eastAsia="en-IN" w:bidi="bn-IN"/>
          <w14:ligatures w14:val="none"/>
        </w:rPr>
        <w:t>currency_code</w:t>
      </w:r>
      <w:r w:rsidR="008F400C">
        <w:t xml:space="preserve"> field, at that time it will match the data with the demo data, which is stored in the csv file. </w:t>
      </w:r>
    </w:p>
    <w:p w14:paraId="6DFAD0C0" w14:textId="5AE54260" w:rsidR="00FE75A8" w:rsidRPr="00A8098B" w:rsidRDefault="00707497" w:rsidP="008F400C">
      <w:pPr>
        <w:shd w:val="clear" w:color="auto" w:fill="FFFFFF"/>
        <w:spacing w:line="285" w:lineRule="atLeast"/>
        <w:rPr>
          <w:lang w:eastAsia="en-IN" w:bidi="bn-IN"/>
        </w:rPr>
      </w:pPr>
      <w:r w:rsidRPr="00FE75A8">
        <w:rPr>
          <w:noProof/>
          <w:lang w:eastAsia="en-IN" w:bidi="bn-IN"/>
        </w:rPr>
        <w:drawing>
          <wp:anchor distT="0" distB="0" distL="114300" distR="114300" simplePos="0" relativeHeight="251575808" behindDoc="0" locked="0" layoutInCell="1" allowOverlap="1" wp14:anchorId="1E130B09" wp14:editId="7EF8E1DF">
            <wp:simplePos x="0" y="0"/>
            <wp:positionH relativeFrom="column">
              <wp:posOffset>-566420</wp:posOffset>
            </wp:positionH>
            <wp:positionV relativeFrom="paragraph">
              <wp:posOffset>84455</wp:posOffset>
            </wp:positionV>
            <wp:extent cx="2202835" cy="1735016"/>
            <wp:effectExtent l="190500" t="190500" r="178435" b="170180"/>
            <wp:wrapNone/>
            <wp:docPr id="1563607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607648" name=""/>
                    <pic:cNvPicPr/>
                  </pic:nvPicPr>
                  <pic:blipFill>
                    <a:blip r:embed="rId338">
                      <a:extLst>
                        <a:ext uri="{28A0092B-C50C-407E-A947-70E740481C1C}">
                          <a14:useLocalDpi xmlns:a14="http://schemas.microsoft.com/office/drawing/2010/main" val="0"/>
                        </a:ext>
                      </a:extLst>
                    </a:blip>
                    <a:stretch>
                      <a:fillRect/>
                    </a:stretch>
                  </pic:blipFill>
                  <pic:spPr>
                    <a:xfrm>
                      <a:off x="0" y="0"/>
                      <a:ext cx="2202835" cy="1735016"/>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14:paraId="577AF139" w14:textId="0AF6220D" w:rsidR="009625FB" w:rsidRPr="008F400C" w:rsidRDefault="009625FB" w:rsidP="009625FB">
      <w:pPr>
        <w:shd w:val="clear" w:color="auto" w:fill="FFFFFF"/>
        <w:spacing w:line="285" w:lineRule="atLeast"/>
        <w:rPr>
          <w:rFonts w:eastAsia="Times New Roman" w:cstheme="minorHAnsi"/>
          <w:kern w:val="0"/>
          <w:lang w:eastAsia="en-IN" w:bidi="bn-IN"/>
          <w14:ligatures w14:val="none"/>
        </w:rPr>
      </w:pPr>
    </w:p>
    <w:p w14:paraId="336815AF" w14:textId="2284FCDD" w:rsidR="003F5345" w:rsidRDefault="003F5345" w:rsidP="003F5345"/>
    <w:p w14:paraId="5BED44AD" w14:textId="77777777" w:rsidR="00707497" w:rsidRDefault="00707497" w:rsidP="003F5345"/>
    <w:p w14:paraId="4EBD9C7F" w14:textId="77777777" w:rsidR="00707497" w:rsidRDefault="00707497" w:rsidP="003F5345"/>
    <w:p w14:paraId="64AE5C30" w14:textId="77777777" w:rsidR="00707497" w:rsidRDefault="00707497" w:rsidP="003F5345"/>
    <w:p w14:paraId="0ABA0411" w14:textId="77777777" w:rsidR="00E26ED0" w:rsidRDefault="00E26ED0" w:rsidP="003F5345"/>
    <w:p w14:paraId="72CB1FA7" w14:textId="77777777" w:rsidR="00E26ED0" w:rsidRDefault="00E26ED0" w:rsidP="003F5345"/>
    <w:p w14:paraId="508AEA07" w14:textId="4DE08C51" w:rsidR="00C74665" w:rsidRDefault="009D2029" w:rsidP="003F5345">
      <w:pPr>
        <w:rPr>
          <w:b/>
          <w:bCs/>
        </w:rPr>
      </w:pPr>
      <w:r w:rsidRPr="009D2029">
        <w:rPr>
          <w:noProof/>
        </w:rPr>
        <w:drawing>
          <wp:anchor distT="0" distB="0" distL="114300" distR="114300" simplePos="0" relativeHeight="251773440" behindDoc="0" locked="0" layoutInCell="1" allowOverlap="1" wp14:anchorId="4C05E4E7" wp14:editId="034EEA34">
            <wp:simplePos x="0" y="0"/>
            <wp:positionH relativeFrom="column">
              <wp:posOffset>4255379</wp:posOffset>
            </wp:positionH>
            <wp:positionV relativeFrom="paragraph">
              <wp:posOffset>207694</wp:posOffset>
            </wp:positionV>
            <wp:extent cx="2144783" cy="2174631"/>
            <wp:effectExtent l="190500" t="190500" r="179705" b="168910"/>
            <wp:wrapNone/>
            <wp:docPr id="43505662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056623" name="Picture 1" descr="A screenshot of a computer code&#10;&#10;Description automatically generated"/>
                    <pic:cNvPicPr/>
                  </pic:nvPicPr>
                  <pic:blipFill>
                    <a:blip r:embed="rId339">
                      <a:extLst>
                        <a:ext uri="{28A0092B-C50C-407E-A947-70E740481C1C}">
                          <a14:useLocalDpi xmlns:a14="http://schemas.microsoft.com/office/drawing/2010/main" val="0"/>
                        </a:ext>
                      </a:extLst>
                    </a:blip>
                    <a:stretch>
                      <a:fillRect/>
                    </a:stretch>
                  </pic:blipFill>
                  <pic:spPr>
                    <a:xfrm>
                      <a:off x="0" y="0"/>
                      <a:ext cx="2144783" cy="2174631"/>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Pr="009D2029">
        <w:rPr>
          <w:noProof/>
        </w:rPr>
        <w:drawing>
          <wp:anchor distT="0" distB="0" distL="114300" distR="114300" simplePos="0" relativeHeight="251760128" behindDoc="0" locked="0" layoutInCell="1" allowOverlap="1" wp14:anchorId="585540D1" wp14:editId="4DE69282">
            <wp:simplePos x="0" y="0"/>
            <wp:positionH relativeFrom="column">
              <wp:posOffset>-832339</wp:posOffset>
            </wp:positionH>
            <wp:positionV relativeFrom="paragraph">
              <wp:posOffset>234266</wp:posOffset>
            </wp:positionV>
            <wp:extent cx="3942714" cy="937847"/>
            <wp:effectExtent l="190500" t="190500" r="172720" b="167640"/>
            <wp:wrapNone/>
            <wp:docPr id="18248721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872142" name="Picture 1" descr="A screenshot of a computer&#10;&#10;Description automatically generated"/>
                    <pic:cNvPicPr/>
                  </pic:nvPicPr>
                  <pic:blipFill>
                    <a:blip r:embed="rId340">
                      <a:extLst>
                        <a:ext uri="{28A0092B-C50C-407E-A947-70E740481C1C}">
                          <a14:useLocalDpi xmlns:a14="http://schemas.microsoft.com/office/drawing/2010/main" val="0"/>
                        </a:ext>
                      </a:extLst>
                    </a:blip>
                    <a:stretch>
                      <a:fillRect/>
                    </a:stretch>
                  </pic:blipFill>
                  <pic:spPr>
                    <a:xfrm>
                      <a:off x="0" y="0"/>
                      <a:ext cx="3942714" cy="937847"/>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Pr="00C83F5A">
        <w:rPr>
          <w:b/>
          <w:bCs/>
        </w:rPr>
        <w:t>Update the Employee details using P</w:t>
      </w:r>
      <w:r>
        <w:rPr>
          <w:b/>
          <w:bCs/>
        </w:rPr>
        <w:t>ATCH</w:t>
      </w:r>
    </w:p>
    <w:p w14:paraId="4560334E" w14:textId="1312A8C0" w:rsidR="009D2029" w:rsidRDefault="009D2029" w:rsidP="003F5345"/>
    <w:p w14:paraId="433607FF" w14:textId="77777777" w:rsidR="001A64FD" w:rsidRDefault="001A64FD" w:rsidP="003F5345"/>
    <w:p w14:paraId="4030A98A" w14:textId="77777777" w:rsidR="001A64FD" w:rsidRDefault="001A64FD" w:rsidP="003F5345"/>
    <w:p w14:paraId="57E5BAD7" w14:textId="77777777" w:rsidR="001A64FD" w:rsidRDefault="001A64FD" w:rsidP="003F5345"/>
    <w:p w14:paraId="0DD5D774" w14:textId="510207C8" w:rsidR="001A64FD" w:rsidRDefault="001A64FD" w:rsidP="003F5345">
      <w:r>
        <w:t xml:space="preserve">So here I have updated the </w:t>
      </w:r>
      <w:r>
        <w:rPr>
          <w:b/>
          <w:bCs/>
        </w:rPr>
        <w:t xml:space="preserve">salaryAmount, currency_code </w:t>
      </w:r>
      <w:r>
        <w:t xml:space="preserve">using PATCH                                                                       and PATCH is a partial update, so </w:t>
      </w:r>
      <w:r w:rsidR="001E702F">
        <w:t>the attribute which we will not update</w:t>
      </w:r>
      <w:r w:rsidR="001E702F">
        <w:tab/>
      </w:r>
      <w:r w:rsidR="001E702F">
        <w:tab/>
      </w:r>
      <w:r w:rsidR="001E702F">
        <w:tab/>
      </w:r>
      <w:r w:rsidR="001E702F">
        <w:tab/>
        <w:t xml:space="preserve">                                          the value of that attribute will be remain as it is.</w:t>
      </w:r>
    </w:p>
    <w:p w14:paraId="353F682E" w14:textId="77777777" w:rsidR="00A07166" w:rsidRDefault="00A07166" w:rsidP="003F5345"/>
    <w:p w14:paraId="65B5B58A" w14:textId="73C28B97" w:rsidR="00A07166" w:rsidRDefault="00A07166" w:rsidP="00A07166">
      <w:pPr>
        <w:pStyle w:val="Heading1"/>
        <w:rPr>
          <w:shd w:val="clear" w:color="auto" w:fill="FFFFFF"/>
        </w:rPr>
      </w:pPr>
      <w:r>
        <w:rPr>
          <w:shd w:val="clear" w:color="auto" w:fill="FFFFFF"/>
        </w:rPr>
        <w:lastRenderedPageBreak/>
        <w:t>Capabilities Annotation</w:t>
      </w:r>
    </w:p>
    <w:p w14:paraId="6246FAF9" w14:textId="2CEFE4AA" w:rsidR="00A07166" w:rsidRDefault="00AB6893" w:rsidP="00A07166">
      <w:r>
        <w:t xml:space="preserve">Suppose there is a requirement from the client, where you want to restrict somebody to do Update or Somebody to do a insert or Somebody to do a delete on an entity, That we can handle with the help of </w:t>
      </w:r>
      <w:r w:rsidR="00927701">
        <w:t>Capabilities</w:t>
      </w:r>
      <w:r>
        <w:t>.</w:t>
      </w:r>
    </w:p>
    <w:p w14:paraId="0546D1A4" w14:textId="2C23774C" w:rsidR="00317252" w:rsidRPr="00153193" w:rsidRDefault="00317252" w:rsidP="00A07166">
      <w:r>
        <w:rPr>
          <w:b/>
          <w:bCs/>
        </w:rPr>
        <w:t xml:space="preserve">@readonly : </w:t>
      </w:r>
      <w:r>
        <w:t xml:space="preserve">If we use this capability, that means we can only read, but we can not do any operations like </w:t>
      </w:r>
      <w:r>
        <w:rPr>
          <w:b/>
          <w:bCs/>
        </w:rPr>
        <w:t>create, update, delete.</w:t>
      </w:r>
      <w:r w:rsidR="00153193">
        <w:rPr>
          <w:b/>
          <w:bCs/>
        </w:rPr>
        <w:t xml:space="preserve"> </w:t>
      </w:r>
      <w:r w:rsidR="00153193">
        <w:t>If you do create, update, delete you will get error.</w:t>
      </w:r>
    </w:p>
    <w:p w14:paraId="571D325C" w14:textId="74D887D0" w:rsidR="008E0CF7" w:rsidRDefault="00C548B0" w:rsidP="00A07166">
      <w:pPr>
        <w:rPr>
          <w:rFonts w:cstheme="minorHAnsi"/>
          <w:color w:val="0D0D0D"/>
          <w:shd w:val="clear" w:color="auto" w:fill="FFFFFF"/>
        </w:rPr>
      </w:pPr>
      <w:r w:rsidRPr="00C548B0">
        <w:rPr>
          <w:rFonts w:cstheme="minorHAnsi"/>
          <w:b/>
          <w:bCs/>
          <w:color w:val="0D0D0D"/>
          <w:shd w:val="clear" w:color="auto" w:fill="FFFFFF"/>
        </w:rPr>
        <w:t>@Capabilities: {Insertable,</w:t>
      </w:r>
      <w:r>
        <w:rPr>
          <w:rFonts w:cstheme="minorHAnsi"/>
          <w:b/>
          <w:bCs/>
          <w:color w:val="0D0D0D"/>
          <w:shd w:val="clear" w:color="auto" w:fill="FFFFFF"/>
        </w:rPr>
        <w:t xml:space="preserve"> </w:t>
      </w:r>
      <w:r w:rsidRPr="00C548B0">
        <w:rPr>
          <w:rFonts w:cstheme="minorHAnsi"/>
          <w:b/>
          <w:bCs/>
          <w:color w:val="0D0D0D"/>
          <w:shd w:val="clear" w:color="auto" w:fill="FFFFFF"/>
        </w:rPr>
        <w:t>Updatable : false,</w:t>
      </w:r>
      <w:r>
        <w:rPr>
          <w:rFonts w:cstheme="minorHAnsi"/>
          <w:b/>
          <w:bCs/>
          <w:color w:val="0D0D0D"/>
          <w:shd w:val="clear" w:color="auto" w:fill="FFFFFF"/>
        </w:rPr>
        <w:t xml:space="preserve"> </w:t>
      </w:r>
      <w:r w:rsidRPr="00C548B0">
        <w:rPr>
          <w:rFonts w:cstheme="minorHAnsi"/>
          <w:b/>
          <w:bCs/>
          <w:color w:val="0D0D0D"/>
          <w:shd w:val="clear" w:color="auto" w:fill="FFFFFF"/>
        </w:rPr>
        <w:t>Deletable,</w:t>
      </w:r>
      <w:r>
        <w:rPr>
          <w:rFonts w:cstheme="minorHAnsi"/>
          <w:b/>
          <w:bCs/>
          <w:color w:val="0D0D0D"/>
          <w:shd w:val="clear" w:color="auto" w:fill="FFFFFF"/>
        </w:rPr>
        <w:t xml:space="preserve"> </w:t>
      </w:r>
      <w:r w:rsidRPr="00C548B0">
        <w:rPr>
          <w:rFonts w:cstheme="minorHAnsi"/>
          <w:b/>
          <w:bCs/>
          <w:color w:val="0D0D0D"/>
          <w:shd w:val="clear" w:color="auto" w:fill="FFFFFF"/>
        </w:rPr>
        <w:t>Readable}</w:t>
      </w:r>
      <w:r>
        <w:rPr>
          <w:rFonts w:cstheme="minorHAnsi"/>
          <w:b/>
          <w:bCs/>
          <w:color w:val="0D0D0D"/>
          <w:shd w:val="clear" w:color="auto" w:fill="FFFFFF"/>
        </w:rPr>
        <w:t xml:space="preserve"> : </w:t>
      </w:r>
      <w:r w:rsidR="00E83F4E">
        <w:rPr>
          <w:rFonts w:cstheme="minorHAnsi"/>
          <w:color w:val="0D0D0D"/>
          <w:shd w:val="clear" w:color="auto" w:fill="FFFFFF"/>
        </w:rPr>
        <w:t xml:space="preserve">the meaning of this capabilities is </w:t>
      </w:r>
      <w:r>
        <w:rPr>
          <w:rFonts w:cstheme="minorHAnsi"/>
          <w:color w:val="0D0D0D"/>
          <w:shd w:val="clear" w:color="auto" w:fill="FFFFFF"/>
        </w:rPr>
        <w:t xml:space="preserve"> </w:t>
      </w:r>
      <w:r w:rsidR="00611A29">
        <w:rPr>
          <w:rFonts w:cstheme="minorHAnsi"/>
          <w:color w:val="0D0D0D"/>
          <w:shd w:val="clear" w:color="auto" w:fill="FFFFFF"/>
        </w:rPr>
        <w:t xml:space="preserve">you can insert, delete, read, but you </w:t>
      </w:r>
      <w:r w:rsidR="00611A29" w:rsidRPr="00E83F4E">
        <w:rPr>
          <w:rFonts w:cstheme="minorHAnsi"/>
          <w:b/>
          <w:bCs/>
          <w:color w:val="0D0D0D"/>
          <w:shd w:val="clear" w:color="auto" w:fill="FFFFFF"/>
        </w:rPr>
        <w:t>can not update</w:t>
      </w:r>
      <w:r w:rsidR="00611A29">
        <w:rPr>
          <w:rFonts w:cstheme="minorHAnsi"/>
          <w:color w:val="0D0D0D"/>
          <w:shd w:val="clear" w:color="auto" w:fill="FFFFFF"/>
        </w:rPr>
        <w:t>.</w:t>
      </w:r>
    </w:p>
    <w:p w14:paraId="029A8F26" w14:textId="735DEBA8" w:rsidR="003C5479" w:rsidRDefault="000B0359" w:rsidP="008E0CF7">
      <w:pPr>
        <w:ind w:left="2976"/>
      </w:pPr>
      <w:r w:rsidRPr="008E0CF7">
        <w:rPr>
          <w:rFonts w:cstheme="minorHAnsi"/>
          <w:b/>
          <w:bCs/>
          <w:noProof/>
        </w:rPr>
        <w:drawing>
          <wp:anchor distT="0" distB="0" distL="114300" distR="114300" simplePos="0" relativeHeight="251745792" behindDoc="0" locked="0" layoutInCell="1" allowOverlap="1" wp14:anchorId="330E856A" wp14:editId="5C96B8C5">
            <wp:simplePos x="0" y="0"/>
            <wp:positionH relativeFrom="column">
              <wp:posOffset>-854393</wp:posOffset>
            </wp:positionH>
            <wp:positionV relativeFrom="paragraph">
              <wp:posOffset>42227</wp:posOffset>
            </wp:positionV>
            <wp:extent cx="2678723" cy="668091"/>
            <wp:effectExtent l="190500" t="190500" r="179070" b="170180"/>
            <wp:wrapNone/>
            <wp:docPr id="264319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319408" name=""/>
                    <pic:cNvPicPr/>
                  </pic:nvPicPr>
                  <pic:blipFill rotWithShape="1">
                    <a:blip r:embed="rId341">
                      <a:extLst>
                        <a:ext uri="{28A0092B-C50C-407E-A947-70E740481C1C}">
                          <a14:useLocalDpi xmlns:a14="http://schemas.microsoft.com/office/drawing/2010/main" val="0"/>
                        </a:ext>
                      </a:extLst>
                    </a:blip>
                    <a:srcRect l="4828" t="4147" r="1"/>
                    <a:stretch/>
                  </pic:blipFill>
                  <pic:spPr bwMode="auto">
                    <a:xfrm>
                      <a:off x="0" y="0"/>
                      <a:ext cx="2678723" cy="668091"/>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E0CF7" w:rsidRPr="00B531F8">
        <w:rPr>
          <w:rFonts w:cstheme="minorHAnsi"/>
        </w:rPr>
        <w:t xml:space="preserve">In this case the </w:t>
      </w:r>
      <w:r w:rsidR="008E0CF7" w:rsidRPr="00B531F8">
        <w:rPr>
          <w:rFonts w:cstheme="minorHAnsi"/>
          <w:b/>
          <w:bCs/>
        </w:rPr>
        <w:t xml:space="preserve">Capabilities </w:t>
      </w:r>
      <w:r w:rsidR="008E0CF7" w:rsidRPr="00B531F8">
        <w:rPr>
          <w:rFonts w:cstheme="minorHAnsi"/>
        </w:rPr>
        <w:t xml:space="preserve"> are specified outside of </w:t>
      </w:r>
      <w:r w:rsidR="00266E09">
        <w:rPr>
          <w:rFonts w:cstheme="minorHAnsi"/>
        </w:rPr>
        <w:t>all</w:t>
      </w:r>
      <w:r w:rsidR="008E0CF7" w:rsidRPr="00B531F8">
        <w:rPr>
          <w:rFonts w:cstheme="minorHAnsi"/>
        </w:rPr>
        <w:t xml:space="preserve">  entity definition. </w:t>
      </w:r>
      <w:r w:rsidR="00B531F8" w:rsidRPr="00B531F8">
        <w:rPr>
          <w:rFonts w:cstheme="minorHAnsi"/>
          <w:color w:val="0D0D0D"/>
          <w:shd w:val="clear" w:color="auto" w:fill="FFFFFF"/>
        </w:rPr>
        <w:t>This suggests that the capabilities apply globally to all entities</w:t>
      </w:r>
      <w:r w:rsidR="00B531F8">
        <w:rPr>
          <w:rFonts w:cstheme="minorHAnsi"/>
          <w:color w:val="0D0D0D"/>
          <w:shd w:val="clear" w:color="auto" w:fill="FFFFFF"/>
        </w:rPr>
        <w:t>.</w:t>
      </w:r>
      <w:r w:rsidR="002578E5">
        <w:rPr>
          <w:rFonts w:cstheme="minorHAnsi"/>
          <w:color w:val="0D0D0D"/>
          <w:shd w:val="clear" w:color="auto" w:fill="FFFFFF"/>
        </w:rPr>
        <w:t xml:space="preserve"> </w:t>
      </w:r>
      <w:r w:rsidR="002578E5" w:rsidRPr="002578E5">
        <w:t>Therefore, the capabilities specified (Insertable, Updatable, Del</w:t>
      </w:r>
      <w:r w:rsidR="00BD368C">
        <w:t>et</w:t>
      </w:r>
      <w:r w:rsidR="002578E5" w:rsidRPr="002578E5">
        <w:t>able, Readable) apply to all entities</w:t>
      </w:r>
      <w:r w:rsidR="002578E5">
        <w:t>.</w:t>
      </w:r>
    </w:p>
    <w:p w14:paraId="6FB23AB5" w14:textId="5A4CAF2B" w:rsidR="00E9382C" w:rsidRDefault="00D00857" w:rsidP="00E9382C">
      <w:r>
        <w:t xml:space="preserve">Another way we can </w:t>
      </w:r>
      <w:r w:rsidR="002D6A84">
        <w:t>add capabilities</w:t>
      </w:r>
      <w:r>
        <w:t xml:space="preserve"> for a particular entity</w:t>
      </w:r>
      <w:r w:rsidR="007E5D02">
        <w:t xml:space="preserve">. So for that I will create a </w:t>
      </w:r>
      <w:r w:rsidR="002D6A84" w:rsidRPr="002D6A84">
        <w:rPr>
          <w:b/>
          <w:bCs/>
        </w:rPr>
        <w:t>.</w:t>
      </w:r>
      <w:r w:rsidR="007E5D02" w:rsidRPr="002D6A84">
        <w:rPr>
          <w:b/>
          <w:bCs/>
        </w:rPr>
        <w:t>cds</w:t>
      </w:r>
      <w:r w:rsidR="007E5D02">
        <w:t xml:space="preserve"> file inside the </w:t>
      </w:r>
      <w:r w:rsidR="007E5D02" w:rsidRPr="002D6A84">
        <w:rPr>
          <w:b/>
          <w:bCs/>
        </w:rPr>
        <w:t>srv</w:t>
      </w:r>
      <w:r w:rsidR="007E5D02">
        <w:t xml:space="preserve"> folder.</w:t>
      </w:r>
      <w:r w:rsidR="004B15FB">
        <w:t xml:space="preserve"> </w:t>
      </w:r>
      <w:r w:rsidR="00494BEE">
        <w:t>And there I will write the annotations for a particular entity.</w:t>
      </w:r>
      <w:r w:rsidR="00EE512D">
        <w:t xml:space="preserve"> Eg: </w:t>
      </w:r>
      <w:r w:rsidR="00EE512D" w:rsidRPr="00EE512D">
        <w:rPr>
          <w:b/>
          <w:bCs/>
          <w:sz w:val="20"/>
          <w:szCs w:val="20"/>
        </w:rPr>
        <w:t>EmployeeSetAnnotations.cds</w:t>
      </w:r>
    </w:p>
    <w:p w14:paraId="172ED2D4" w14:textId="286D333C" w:rsidR="00571142" w:rsidRDefault="00FF12A2" w:rsidP="00E9382C">
      <w:r w:rsidRPr="00573DFE">
        <w:rPr>
          <w:noProof/>
        </w:rPr>
        <w:drawing>
          <wp:anchor distT="0" distB="0" distL="114300" distR="114300" simplePos="0" relativeHeight="251631104" behindDoc="0" locked="0" layoutInCell="1" allowOverlap="1" wp14:anchorId="00F8C310" wp14:editId="2A9DBC6B">
            <wp:simplePos x="0" y="0"/>
            <wp:positionH relativeFrom="margin">
              <wp:posOffset>-766763</wp:posOffset>
            </wp:positionH>
            <wp:positionV relativeFrom="paragraph">
              <wp:posOffset>622300</wp:posOffset>
            </wp:positionV>
            <wp:extent cx="2961965" cy="2795588"/>
            <wp:effectExtent l="190500" t="190500" r="162560" b="176530"/>
            <wp:wrapNone/>
            <wp:docPr id="1494917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917187" name=""/>
                    <pic:cNvPicPr/>
                  </pic:nvPicPr>
                  <pic:blipFill>
                    <a:blip r:embed="rId342" cstate="print">
                      <a:extLst>
                        <a:ext uri="{28A0092B-C50C-407E-A947-70E740481C1C}">
                          <a14:useLocalDpi xmlns:a14="http://schemas.microsoft.com/office/drawing/2010/main" val="0"/>
                        </a:ext>
                      </a:extLst>
                    </a:blip>
                    <a:stretch>
                      <a:fillRect/>
                    </a:stretch>
                  </pic:blipFill>
                  <pic:spPr>
                    <a:xfrm>
                      <a:off x="0" y="0"/>
                      <a:ext cx="2966919" cy="2800264"/>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571142">
        <w:rPr>
          <w:b/>
          <w:bCs/>
        </w:rPr>
        <w:t xml:space="preserve">Example : </w:t>
      </w:r>
      <w:r w:rsidR="00571142">
        <w:t xml:space="preserve">Suppose for the EmployeeSet entity I want to </w:t>
      </w:r>
      <w:r w:rsidR="002D6A84">
        <w:t>add some capabilities</w:t>
      </w:r>
      <w:r w:rsidR="00571142">
        <w:t>.</w:t>
      </w:r>
      <w:r w:rsidR="003B3DFD">
        <w:t xml:space="preserve"> So for that I will create a file inside the srv folder name </w:t>
      </w:r>
      <w:r w:rsidR="003B3DFD">
        <w:rPr>
          <w:b/>
          <w:bCs/>
        </w:rPr>
        <w:t xml:space="preserve">EmployeeSetAnnotations.cds </w:t>
      </w:r>
      <w:r w:rsidR="003B3DFD">
        <w:t xml:space="preserve">and inside that we will write </w:t>
      </w:r>
      <w:r w:rsidR="002D6A84">
        <w:t>capabilities for the particular entity</w:t>
      </w:r>
      <w:r w:rsidR="003B3DFD">
        <w:t>.</w:t>
      </w:r>
    </w:p>
    <w:p w14:paraId="1E42D698" w14:textId="0B99ACDD" w:rsidR="003E22FA" w:rsidRPr="003E22FA" w:rsidRDefault="005C7266" w:rsidP="00FF12A2">
      <w:pPr>
        <w:ind w:left="3600"/>
      </w:pPr>
      <w:r>
        <w:t>So here in this picture you can see that inside the srv folder we have created cds file for employee entity. That means whatever operations are allowed for the employee entity we will define here.</w:t>
      </w:r>
    </w:p>
    <w:p w14:paraId="044200EE" w14:textId="77777777" w:rsidR="003E22FA" w:rsidRDefault="003E22FA" w:rsidP="00E9382C"/>
    <w:p w14:paraId="7E63B97B" w14:textId="77777777" w:rsidR="003E22FA" w:rsidRDefault="003E22FA" w:rsidP="00E9382C"/>
    <w:p w14:paraId="3937CAD2" w14:textId="19A224EE" w:rsidR="003E22FA" w:rsidRDefault="003E22FA" w:rsidP="00E9382C"/>
    <w:p w14:paraId="5FAEFA06" w14:textId="77777777" w:rsidR="003E22FA" w:rsidRDefault="003E22FA" w:rsidP="00E9382C"/>
    <w:p w14:paraId="626C8F73" w14:textId="77777777" w:rsidR="003E22FA" w:rsidRDefault="003E22FA" w:rsidP="00E9382C"/>
    <w:p w14:paraId="6F485A8F" w14:textId="2D5AB730" w:rsidR="003E22FA" w:rsidRDefault="003E22FA" w:rsidP="00E9382C"/>
    <w:p w14:paraId="0BA52510" w14:textId="77777777" w:rsidR="0054614E" w:rsidRPr="003B3DFD" w:rsidRDefault="0054614E" w:rsidP="00E9382C"/>
    <w:p w14:paraId="6E581E15" w14:textId="77777777" w:rsidR="00E9382C" w:rsidRDefault="00E9382C" w:rsidP="00E9382C">
      <w:pPr>
        <w:pStyle w:val="Heading1"/>
      </w:pPr>
      <w:r>
        <w:t>Generic Handlers</w:t>
      </w:r>
      <w:r>
        <w:tab/>
      </w:r>
    </w:p>
    <w:p w14:paraId="42D34786" w14:textId="4793D086" w:rsidR="003A37A7" w:rsidRDefault="00E9382C" w:rsidP="00E9382C">
      <w:r>
        <w:t xml:space="preserve">The CAPM framework </w:t>
      </w:r>
      <w:r w:rsidR="008A074F">
        <w:t>offers us</w:t>
      </w:r>
      <w:r>
        <w:t xml:space="preserve"> </w:t>
      </w:r>
      <w:r w:rsidRPr="008A074F">
        <w:rPr>
          <w:b/>
          <w:bCs/>
        </w:rPr>
        <w:t>CURDQ</w:t>
      </w:r>
      <w:r>
        <w:t xml:space="preserve"> operations on the entity.</w:t>
      </w:r>
      <w:r w:rsidR="003A37A7">
        <w:t xml:space="preserve"> </w:t>
      </w:r>
      <w:r w:rsidR="008A074F">
        <w:t xml:space="preserve"> </w:t>
      </w:r>
      <w:r w:rsidR="003A37A7">
        <w:t xml:space="preserve">Suppose now </w:t>
      </w:r>
      <w:r w:rsidR="008A074F">
        <w:t>I want to do below operations :</w:t>
      </w:r>
    </w:p>
    <w:p w14:paraId="0F058684" w14:textId="77777777" w:rsidR="003A37A7" w:rsidRDefault="003A37A7" w:rsidP="003A37A7">
      <w:pPr>
        <w:pStyle w:val="ListParagraph"/>
        <w:numPr>
          <w:ilvl w:val="0"/>
          <w:numId w:val="30"/>
        </w:numPr>
      </w:pPr>
      <w:r>
        <w:t>I want to take full control on CURDQ</w:t>
      </w:r>
    </w:p>
    <w:p w14:paraId="323FE739" w14:textId="77777777" w:rsidR="003A37A7" w:rsidRDefault="003A37A7" w:rsidP="003A37A7">
      <w:pPr>
        <w:pStyle w:val="ListParagraph"/>
        <w:numPr>
          <w:ilvl w:val="0"/>
          <w:numId w:val="30"/>
        </w:numPr>
      </w:pPr>
      <w:r>
        <w:t>I want to add my custom validations before the data is updated</w:t>
      </w:r>
    </w:p>
    <w:p w14:paraId="2FF32625" w14:textId="56FD597F" w:rsidR="00521706" w:rsidRDefault="000D5FE8" w:rsidP="003A37A7">
      <w:pPr>
        <w:pStyle w:val="ListParagraph"/>
        <w:numPr>
          <w:ilvl w:val="0"/>
          <w:numId w:val="30"/>
        </w:numPr>
      </w:pPr>
      <w:r>
        <w:t>Before data is save in the database w</w:t>
      </w:r>
      <w:r w:rsidR="00521706">
        <w:t>e</w:t>
      </w:r>
      <w:r w:rsidR="003A37A7">
        <w:t xml:space="preserve"> want to change the data with enrichment.</w:t>
      </w:r>
    </w:p>
    <w:p w14:paraId="1837EBFE" w14:textId="77777777" w:rsidR="000D5FE8" w:rsidRDefault="00521706" w:rsidP="003A37A7">
      <w:pPr>
        <w:pStyle w:val="ListParagraph"/>
        <w:numPr>
          <w:ilvl w:val="0"/>
          <w:numId w:val="30"/>
        </w:numPr>
      </w:pPr>
      <w:r>
        <w:t>Before read the data we want to add extra information to the data.</w:t>
      </w:r>
    </w:p>
    <w:p w14:paraId="4BC32B9F" w14:textId="21299B44" w:rsidR="006D678F" w:rsidRPr="009136EB" w:rsidRDefault="000D5FE8" w:rsidP="006D678F">
      <w:pPr>
        <w:rPr>
          <w:b/>
          <w:bCs/>
        </w:rPr>
      </w:pPr>
      <w:r>
        <w:t xml:space="preserve">All this things we can achieve with the help of </w:t>
      </w:r>
      <w:r w:rsidR="008E1260">
        <w:rPr>
          <w:b/>
          <w:bCs/>
        </w:rPr>
        <w:t>Event</w:t>
      </w:r>
      <w:r w:rsidRPr="000D5FE8">
        <w:rPr>
          <w:b/>
          <w:bCs/>
        </w:rPr>
        <w:t xml:space="preserve"> Handler</w:t>
      </w:r>
      <w:r w:rsidR="008E1260">
        <w:rPr>
          <w:b/>
          <w:bCs/>
        </w:rPr>
        <w:t xml:space="preserve">s. </w:t>
      </w:r>
      <w:r w:rsidR="008E1260">
        <w:t xml:space="preserve">And which is provided by the CAPM by default is </w:t>
      </w:r>
      <w:r w:rsidR="008E1260">
        <w:rPr>
          <w:b/>
          <w:bCs/>
        </w:rPr>
        <w:t>Generic Handlers.</w:t>
      </w:r>
    </w:p>
    <w:p w14:paraId="2F51DE9C" w14:textId="6030DC26" w:rsidR="006D678F" w:rsidRDefault="006D678F" w:rsidP="006D678F">
      <w:pPr>
        <w:pStyle w:val="Heading1"/>
      </w:pPr>
      <w:r>
        <w:lastRenderedPageBreak/>
        <w:t>Event Handling</w:t>
      </w:r>
    </w:p>
    <w:p w14:paraId="635BAC20" w14:textId="637EFFFD" w:rsidR="00E13D77" w:rsidRDefault="006D678F" w:rsidP="006D678F">
      <w:r w:rsidRPr="006D678F">
        <w:t>Your company is planning to build an extension application using the SAP Cloud Application Programming Model (CAP). The generic service handlers that the framework provides for standard CRUD operations (</w:t>
      </w:r>
      <w:r w:rsidRPr="006D678F">
        <w:rPr>
          <w:rStyle w:val="HTMLCode"/>
          <w:rFonts w:asciiTheme="minorHAnsi" w:eastAsiaTheme="minorHAnsi" w:hAnsiTheme="minorHAnsi" w:cstheme="minorBidi"/>
          <w:sz w:val="22"/>
          <w:szCs w:val="22"/>
        </w:rPr>
        <w:t>CREATE</w:t>
      </w:r>
      <w:r w:rsidRPr="006D678F">
        <w:t>, </w:t>
      </w:r>
      <w:r w:rsidRPr="006D678F">
        <w:rPr>
          <w:rStyle w:val="HTMLCode"/>
          <w:rFonts w:asciiTheme="minorHAnsi" w:eastAsiaTheme="minorHAnsi" w:hAnsiTheme="minorHAnsi" w:cstheme="minorBidi"/>
          <w:sz w:val="22"/>
          <w:szCs w:val="22"/>
        </w:rPr>
        <w:t>READ</w:t>
      </w:r>
      <w:r w:rsidRPr="006D678F">
        <w:t>, </w:t>
      </w:r>
      <w:r w:rsidRPr="006D678F">
        <w:rPr>
          <w:rStyle w:val="HTMLCode"/>
          <w:rFonts w:asciiTheme="minorHAnsi" w:eastAsiaTheme="minorHAnsi" w:hAnsiTheme="minorHAnsi" w:cstheme="minorBidi"/>
          <w:sz w:val="22"/>
          <w:szCs w:val="22"/>
        </w:rPr>
        <w:t>UPDATE</w:t>
      </w:r>
      <w:r w:rsidRPr="006D678F">
        <w:t>, </w:t>
      </w:r>
      <w:r w:rsidRPr="006D678F">
        <w:rPr>
          <w:rStyle w:val="HTMLCode"/>
          <w:rFonts w:asciiTheme="minorHAnsi" w:eastAsiaTheme="minorHAnsi" w:hAnsiTheme="minorHAnsi" w:cstheme="minorBidi"/>
          <w:sz w:val="22"/>
          <w:szCs w:val="22"/>
        </w:rPr>
        <w:t>DELETE</w:t>
      </w:r>
      <w:r w:rsidRPr="006D678F">
        <w:t>) do not fully satisfy the application's requirements. You want to implement custom business logic on top of the standard functionality. For that, you need to understand the concept of event handlers in CAP.</w:t>
      </w:r>
    </w:p>
    <w:p w14:paraId="279CA464" w14:textId="77777777" w:rsidR="00050DC9" w:rsidRDefault="00050DC9" w:rsidP="006D678F"/>
    <w:p w14:paraId="54515A40" w14:textId="6F7DFAD9" w:rsidR="00E13D77" w:rsidRPr="00FD21C9" w:rsidRDefault="00FD21C9" w:rsidP="006D678F">
      <w:pPr>
        <w:rPr>
          <w:b/>
          <w:bCs/>
          <w:lang w:bidi="bn-IN"/>
        </w:rPr>
      </w:pPr>
      <w:r>
        <w:rPr>
          <w:lang w:bidi="bn-IN"/>
        </w:rPr>
        <w:t xml:space="preserve">So basically CAPM provided us 3 events </w:t>
      </w:r>
      <w:r>
        <w:rPr>
          <w:b/>
          <w:bCs/>
          <w:lang w:bidi="bn-IN"/>
        </w:rPr>
        <w:t>on, before, after</w:t>
      </w:r>
    </w:p>
    <w:p w14:paraId="26AF281C" w14:textId="2BC8AA6A" w:rsidR="001B6B3D" w:rsidRPr="00E05DA9" w:rsidRDefault="001B6B3D" w:rsidP="006D678F">
      <w:pPr>
        <w:rPr>
          <w:lang w:bidi="bn-IN"/>
        </w:rPr>
      </w:pPr>
      <w:r>
        <w:rPr>
          <w:lang w:bidi="bn-IN"/>
        </w:rPr>
        <w:t xml:space="preserve">So when user send the request it first goes to the </w:t>
      </w:r>
      <w:r w:rsidRPr="000B5BFE">
        <w:rPr>
          <w:b/>
          <w:bCs/>
          <w:lang w:bidi="bn-IN"/>
        </w:rPr>
        <w:t>before</w:t>
      </w:r>
      <w:r>
        <w:rPr>
          <w:lang w:bidi="bn-IN"/>
        </w:rPr>
        <w:t xml:space="preserve"> event, then from before it goes to </w:t>
      </w:r>
      <w:r w:rsidRPr="000B5BFE">
        <w:rPr>
          <w:b/>
          <w:bCs/>
          <w:lang w:bidi="bn-IN"/>
        </w:rPr>
        <w:t>on</w:t>
      </w:r>
      <w:r>
        <w:rPr>
          <w:lang w:bidi="bn-IN"/>
        </w:rPr>
        <w:t xml:space="preserve"> event and </w:t>
      </w:r>
      <w:r w:rsidR="000B5BFE">
        <w:rPr>
          <w:lang w:bidi="bn-IN"/>
        </w:rPr>
        <w:t>last</w:t>
      </w:r>
      <w:r>
        <w:rPr>
          <w:lang w:bidi="bn-IN"/>
        </w:rPr>
        <w:t xml:space="preserve"> it goes to the </w:t>
      </w:r>
      <w:r w:rsidRPr="000B5BFE">
        <w:rPr>
          <w:b/>
          <w:bCs/>
          <w:lang w:bidi="bn-IN"/>
        </w:rPr>
        <w:t>after</w:t>
      </w:r>
      <w:r>
        <w:rPr>
          <w:lang w:bidi="bn-IN"/>
        </w:rPr>
        <w:t xml:space="preserve"> event</w:t>
      </w:r>
      <w:r w:rsidR="00681E98">
        <w:rPr>
          <w:lang w:bidi="bn-IN"/>
        </w:rPr>
        <w:t xml:space="preserve"> and after that the results will go back to the user.</w:t>
      </w:r>
    </w:p>
    <w:p w14:paraId="40B284CD" w14:textId="6AA092F7" w:rsidR="00980CB4" w:rsidRDefault="00FD21C9" w:rsidP="006D678F">
      <w:pPr>
        <w:rPr>
          <w:lang w:bidi="bn-IN"/>
        </w:rPr>
      </w:pPr>
      <w:r>
        <w:rPr>
          <w:b/>
          <w:bCs/>
          <w:lang w:bidi="bn-IN"/>
        </w:rPr>
        <w:t>b</w:t>
      </w:r>
      <w:r w:rsidR="00980CB4">
        <w:rPr>
          <w:b/>
          <w:bCs/>
          <w:lang w:bidi="bn-IN"/>
        </w:rPr>
        <w:t xml:space="preserve">efore : </w:t>
      </w:r>
      <w:r w:rsidR="00980CB4">
        <w:rPr>
          <w:lang w:bidi="bn-IN"/>
        </w:rPr>
        <w:t>Suppose if you want to validate data or enrich data before the insert</w:t>
      </w:r>
      <w:r w:rsidR="00E05DA9">
        <w:rPr>
          <w:lang w:bidi="bn-IN"/>
        </w:rPr>
        <w:t xml:space="preserve"> or post</w:t>
      </w:r>
      <w:r w:rsidR="00980CB4">
        <w:rPr>
          <w:lang w:bidi="bn-IN"/>
        </w:rPr>
        <w:t xml:space="preserve"> happens then you can go with before events.</w:t>
      </w:r>
      <w:r w:rsidR="003271CF">
        <w:rPr>
          <w:lang w:bidi="bn-IN"/>
        </w:rPr>
        <w:t xml:space="preserve"> In this event no database operations happens like CRUDQ.</w:t>
      </w:r>
    </w:p>
    <w:p w14:paraId="73A5061C" w14:textId="2321B48D" w:rsidR="00CC7174" w:rsidRPr="00CC7174" w:rsidRDefault="00CC7174" w:rsidP="006D678F">
      <w:pPr>
        <w:rPr>
          <w:lang w:bidi="bn-IN"/>
        </w:rPr>
      </w:pPr>
      <w:r>
        <w:rPr>
          <w:b/>
          <w:bCs/>
          <w:lang w:bidi="bn-IN"/>
        </w:rPr>
        <w:t xml:space="preserve">on : </w:t>
      </w:r>
      <w:r>
        <w:rPr>
          <w:lang w:bidi="bn-IN"/>
        </w:rPr>
        <w:t xml:space="preserve">After validate or enrich the data from the before event, the data comes to the on event. So basically in on we do the database operations. Basically all the CRUDQ operations are happen in the on event. </w:t>
      </w:r>
    </w:p>
    <w:p w14:paraId="02309B0B" w14:textId="672D1840" w:rsidR="004E2388" w:rsidRDefault="00FD21C9" w:rsidP="004E2388">
      <w:pPr>
        <w:rPr>
          <w:lang w:bidi="bn-IN"/>
        </w:rPr>
      </w:pPr>
      <w:r>
        <w:rPr>
          <w:b/>
          <w:bCs/>
          <w:lang w:bidi="bn-IN"/>
        </w:rPr>
        <w:t>a</w:t>
      </w:r>
      <w:r w:rsidR="004E2388">
        <w:rPr>
          <w:b/>
          <w:bCs/>
          <w:lang w:bidi="bn-IN"/>
        </w:rPr>
        <w:t xml:space="preserve">fter : </w:t>
      </w:r>
      <w:r w:rsidR="00E700B6">
        <w:rPr>
          <w:lang w:bidi="bn-IN"/>
        </w:rPr>
        <w:t>Once all the database operations done and data saved in the on event, then it comes to the after event. So basically if I want to show some extra data before presented to the user, then I will go with the after event.</w:t>
      </w:r>
    </w:p>
    <w:p w14:paraId="56F8489E" w14:textId="313801DD" w:rsidR="0012130C" w:rsidRDefault="005862B8" w:rsidP="0012130C">
      <w:pPr>
        <w:tabs>
          <w:tab w:val="left" w:pos="5428"/>
        </w:tabs>
        <w:rPr>
          <w:lang w:bidi="bn-IN"/>
        </w:rPr>
      </w:pPr>
      <w:r>
        <w:rPr>
          <w:lang w:bidi="bn-IN"/>
        </w:rPr>
        <w:t xml:space="preserve">So in the </w:t>
      </w:r>
      <w:r>
        <w:rPr>
          <w:b/>
          <w:bCs/>
          <w:lang w:bidi="bn-IN"/>
        </w:rPr>
        <w:t xml:space="preserve">before </w:t>
      </w:r>
      <w:r>
        <w:rPr>
          <w:lang w:bidi="bn-IN"/>
        </w:rPr>
        <w:t xml:space="preserve">event what you will be changing that will be saved in the database using </w:t>
      </w:r>
      <w:r>
        <w:rPr>
          <w:b/>
          <w:bCs/>
          <w:lang w:bidi="bn-IN"/>
        </w:rPr>
        <w:t xml:space="preserve">on </w:t>
      </w:r>
      <w:r>
        <w:rPr>
          <w:lang w:bidi="bn-IN"/>
        </w:rPr>
        <w:t>event.</w:t>
      </w:r>
      <w:r w:rsidR="005844A9">
        <w:rPr>
          <w:lang w:bidi="bn-IN"/>
        </w:rPr>
        <w:t xml:space="preserve"> </w:t>
      </w:r>
      <w:r w:rsidR="009B2E2F">
        <w:rPr>
          <w:lang w:bidi="bn-IN"/>
        </w:rPr>
        <w:t xml:space="preserve">So generally in very rare case we use this </w:t>
      </w:r>
      <w:r w:rsidR="009B2E2F">
        <w:rPr>
          <w:b/>
          <w:bCs/>
          <w:lang w:bidi="bn-IN"/>
        </w:rPr>
        <w:t xml:space="preserve">on </w:t>
      </w:r>
      <w:r w:rsidR="009B2E2F">
        <w:rPr>
          <w:lang w:bidi="bn-IN"/>
        </w:rPr>
        <w:t xml:space="preserve">event. In 99% case we don’t use the </w:t>
      </w:r>
      <w:r w:rsidR="009B2E2F">
        <w:rPr>
          <w:b/>
          <w:bCs/>
          <w:lang w:bidi="bn-IN"/>
        </w:rPr>
        <w:t xml:space="preserve">on </w:t>
      </w:r>
      <w:r w:rsidR="009B2E2F">
        <w:rPr>
          <w:lang w:bidi="bn-IN"/>
        </w:rPr>
        <w:t>event.</w:t>
      </w:r>
      <w:r w:rsidR="004E53E0">
        <w:rPr>
          <w:lang w:bidi="bn-IN"/>
        </w:rPr>
        <w:t xml:space="preserve"> So we do all our operations in before and after only.</w:t>
      </w:r>
      <w:r w:rsidR="0012130C">
        <w:rPr>
          <w:lang w:bidi="bn-IN"/>
        </w:rPr>
        <w:tab/>
      </w:r>
      <w:r w:rsidR="0012130C">
        <w:rPr>
          <w:lang w:bidi="bn-IN"/>
        </w:rPr>
        <w:tab/>
      </w:r>
    </w:p>
    <w:p w14:paraId="619ADB68" w14:textId="77777777" w:rsidR="00050DC9" w:rsidRDefault="00050DC9" w:rsidP="00050DC9">
      <w:pPr>
        <w:pStyle w:val="Heading1"/>
        <w:rPr>
          <w:lang w:bidi="bn-IN"/>
        </w:rPr>
      </w:pPr>
    </w:p>
    <w:p w14:paraId="0DC75C7F" w14:textId="77777777" w:rsidR="00953AA8" w:rsidRDefault="00953AA8" w:rsidP="00953AA8">
      <w:pPr>
        <w:rPr>
          <w:lang w:bidi="bn-IN"/>
        </w:rPr>
      </w:pPr>
    </w:p>
    <w:p w14:paraId="4ECC901F" w14:textId="77777777" w:rsidR="00953AA8" w:rsidRDefault="00953AA8" w:rsidP="00953AA8">
      <w:pPr>
        <w:rPr>
          <w:lang w:bidi="bn-IN"/>
        </w:rPr>
      </w:pPr>
    </w:p>
    <w:p w14:paraId="5FED9633" w14:textId="77777777" w:rsidR="00953AA8" w:rsidRDefault="00953AA8" w:rsidP="00953AA8">
      <w:pPr>
        <w:rPr>
          <w:lang w:bidi="bn-IN"/>
        </w:rPr>
      </w:pPr>
    </w:p>
    <w:p w14:paraId="32E9676E" w14:textId="77777777" w:rsidR="00374832" w:rsidRDefault="00374832" w:rsidP="00953AA8">
      <w:pPr>
        <w:rPr>
          <w:lang w:bidi="bn-IN"/>
        </w:rPr>
      </w:pPr>
    </w:p>
    <w:p w14:paraId="733144F8" w14:textId="77777777" w:rsidR="00374832" w:rsidRDefault="00374832" w:rsidP="00953AA8">
      <w:pPr>
        <w:rPr>
          <w:lang w:bidi="bn-IN"/>
        </w:rPr>
      </w:pPr>
    </w:p>
    <w:p w14:paraId="79A9AFC9" w14:textId="77777777" w:rsidR="00374832" w:rsidRDefault="00374832" w:rsidP="00953AA8">
      <w:pPr>
        <w:rPr>
          <w:lang w:bidi="bn-IN"/>
        </w:rPr>
      </w:pPr>
    </w:p>
    <w:p w14:paraId="3E98DCF0" w14:textId="77777777" w:rsidR="00374832" w:rsidRDefault="00374832" w:rsidP="00953AA8">
      <w:pPr>
        <w:rPr>
          <w:lang w:bidi="bn-IN"/>
        </w:rPr>
      </w:pPr>
    </w:p>
    <w:p w14:paraId="601AFD62" w14:textId="77777777" w:rsidR="00374832" w:rsidRDefault="00374832" w:rsidP="00953AA8">
      <w:pPr>
        <w:rPr>
          <w:lang w:bidi="bn-IN"/>
        </w:rPr>
      </w:pPr>
    </w:p>
    <w:p w14:paraId="342B3426" w14:textId="77777777" w:rsidR="00374832" w:rsidRDefault="00374832" w:rsidP="00953AA8">
      <w:pPr>
        <w:rPr>
          <w:lang w:bidi="bn-IN"/>
        </w:rPr>
      </w:pPr>
    </w:p>
    <w:p w14:paraId="2218D656" w14:textId="77777777" w:rsidR="00953AA8" w:rsidRPr="00953AA8" w:rsidRDefault="00953AA8" w:rsidP="00953AA8">
      <w:pPr>
        <w:rPr>
          <w:lang w:bidi="bn-IN"/>
        </w:rPr>
      </w:pPr>
    </w:p>
    <w:p w14:paraId="1682726B" w14:textId="77777777" w:rsidR="00D00857" w:rsidRDefault="00D00857" w:rsidP="00D00857">
      <w:pPr>
        <w:rPr>
          <w:lang w:bidi="bn-IN"/>
        </w:rPr>
      </w:pPr>
    </w:p>
    <w:p w14:paraId="454F248B" w14:textId="77777777" w:rsidR="0054614E" w:rsidRPr="00D00857" w:rsidRDefault="0054614E" w:rsidP="00D00857">
      <w:pPr>
        <w:rPr>
          <w:lang w:bidi="bn-IN"/>
        </w:rPr>
      </w:pPr>
    </w:p>
    <w:p w14:paraId="2C02BEF9" w14:textId="2BB88A35" w:rsidR="00050DC9" w:rsidRDefault="004E2388" w:rsidP="00050DC9">
      <w:pPr>
        <w:pStyle w:val="Heading1"/>
      </w:pPr>
      <w:r>
        <w:rPr>
          <w:lang w:bidi="bn-IN"/>
        </w:rPr>
        <w:lastRenderedPageBreak/>
        <w:t xml:space="preserve"> </w:t>
      </w:r>
      <w:r w:rsidR="00050DC9">
        <w:t>How to Register Event Handlers</w:t>
      </w:r>
    </w:p>
    <w:p w14:paraId="00652C67" w14:textId="77777777" w:rsidR="00050DC9" w:rsidRPr="006D678F" w:rsidRDefault="00050DC9" w:rsidP="00050DC9">
      <w:r>
        <w:t>So here we can choose Option 1 or Option 2 , but the Option 1 is recommended.</w:t>
      </w:r>
    </w:p>
    <w:p w14:paraId="1741B066" w14:textId="77777777" w:rsidR="00050DC9" w:rsidRPr="00050DC9" w:rsidRDefault="00050DC9" w:rsidP="00050DC9">
      <w:pPr>
        <w:rPr>
          <w:b/>
          <w:bCs/>
          <w:lang w:bidi="bn-IN"/>
        </w:rPr>
      </w:pPr>
      <w:r w:rsidRPr="00050DC9">
        <w:rPr>
          <w:b/>
          <w:bCs/>
          <w:lang w:bidi="bn-IN"/>
        </w:rPr>
        <w:t>Option 1</w:t>
      </w:r>
    </w:p>
    <w:p w14:paraId="7856123B" w14:textId="30005175" w:rsidR="00050DC9" w:rsidRDefault="00050DC9" w:rsidP="00050DC9">
      <w:pPr>
        <w:rPr>
          <w:lang w:bidi="bn-IN"/>
        </w:rPr>
      </w:pPr>
      <w:r w:rsidRPr="00050DC9">
        <w:rPr>
          <w:noProof/>
          <w:lang w:bidi="bn-IN"/>
        </w:rPr>
        <w:drawing>
          <wp:anchor distT="0" distB="0" distL="114300" distR="114300" simplePos="0" relativeHeight="251777536" behindDoc="0" locked="0" layoutInCell="1" allowOverlap="1" wp14:anchorId="3DFAAD10" wp14:editId="6ACE6E3C">
            <wp:simplePos x="0" y="0"/>
            <wp:positionH relativeFrom="column">
              <wp:posOffset>2238375</wp:posOffset>
            </wp:positionH>
            <wp:positionV relativeFrom="paragraph">
              <wp:posOffset>447358</wp:posOffset>
            </wp:positionV>
            <wp:extent cx="1238250" cy="498517"/>
            <wp:effectExtent l="190500" t="190500" r="171450" b="168275"/>
            <wp:wrapNone/>
            <wp:docPr id="18375822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582292" name="Picture 1" descr="A screenshot of a computer&#10;&#10;Description automatically generated"/>
                    <pic:cNvPicPr/>
                  </pic:nvPicPr>
                  <pic:blipFill>
                    <a:blip r:embed="rId343">
                      <a:extLst>
                        <a:ext uri="{28A0092B-C50C-407E-A947-70E740481C1C}">
                          <a14:useLocalDpi xmlns:a14="http://schemas.microsoft.com/office/drawing/2010/main" val="0"/>
                        </a:ext>
                      </a:extLst>
                    </a:blip>
                    <a:stretch>
                      <a:fillRect/>
                    </a:stretch>
                  </pic:blipFill>
                  <pic:spPr>
                    <a:xfrm>
                      <a:off x="0" y="0"/>
                      <a:ext cx="1246609" cy="501882"/>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Pr="006D678F">
        <w:rPr>
          <w:lang w:bidi="bn-IN"/>
        </w:rPr>
        <w:t>In this method, the JavaScript file is placed next to the CDS (.cds) file used to define the service, the JavaScript file needs to have the same name as the .cds file, this way the framework hooks up the implementation to the service file.</w:t>
      </w:r>
    </w:p>
    <w:p w14:paraId="31A37C20" w14:textId="77777777" w:rsidR="00050DC9" w:rsidRPr="006D678F" w:rsidRDefault="00050DC9" w:rsidP="00050DC9">
      <w:pPr>
        <w:rPr>
          <w:lang w:bidi="bn-IN"/>
        </w:rPr>
      </w:pPr>
    </w:p>
    <w:p w14:paraId="190650EE" w14:textId="77777777" w:rsidR="00050DC9" w:rsidRPr="003D3892" w:rsidRDefault="00050DC9" w:rsidP="00050DC9">
      <w:pPr>
        <w:rPr>
          <w:b/>
          <w:bCs/>
          <w:lang w:bidi="bn-IN"/>
        </w:rPr>
      </w:pPr>
      <w:r w:rsidRPr="003D3892">
        <w:rPr>
          <w:b/>
          <w:bCs/>
          <w:lang w:bidi="bn-IN"/>
        </w:rPr>
        <w:t>Option 2</w:t>
      </w:r>
    </w:p>
    <w:p w14:paraId="225B78BA" w14:textId="50F6614B" w:rsidR="00050DC9" w:rsidRDefault="003D7212" w:rsidP="00050DC9">
      <w:pPr>
        <w:rPr>
          <w:lang w:bidi="bn-IN"/>
        </w:rPr>
      </w:pPr>
      <w:r w:rsidRPr="008E57FA">
        <w:rPr>
          <w:noProof/>
          <w:lang w:bidi="bn-IN"/>
        </w:rPr>
        <w:drawing>
          <wp:anchor distT="0" distB="0" distL="114300" distR="114300" simplePos="0" relativeHeight="251756032" behindDoc="0" locked="0" layoutInCell="1" allowOverlap="1" wp14:anchorId="695293F8" wp14:editId="77B688AF">
            <wp:simplePos x="0" y="0"/>
            <wp:positionH relativeFrom="column">
              <wp:posOffset>614363</wp:posOffset>
            </wp:positionH>
            <wp:positionV relativeFrom="paragraph">
              <wp:posOffset>617538</wp:posOffset>
            </wp:positionV>
            <wp:extent cx="3524250" cy="221851"/>
            <wp:effectExtent l="190500" t="190500" r="171450" b="178435"/>
            <wp:wrapNone/>
            <wp:docPr id="1901103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103627" name=""/>
                    <pic:cNvPicPr/>
                  </pic:nvPicPr>
                  <pic:blipFill>
                    <a:blip r:embed="rId344">
                      <a:extLst>
                        <a:ext uri="{28A0092B-C50C-407E-A947-70E740481C1C}">
                          <a14:useLocalDpi xmlns:a14="http://schemas.microsoft.com/office/drawing/2010/main" val="0"/>
                        </a:ext>
                      </a:extLst>
                    </a:blip>
                    <a:stretch>
                      <a:fillRect/>
                    </a:stretch>
                  </pic:blipFill>
                  <pic:spPr>
                    <a:xfrm>
                      <a:off x="0" y="0"/>
                      <a:ext cx="3524250" cy="221851"/>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050DC9" w:rsidRPr="006D678F">
        <w:rPr>
          <w:lang w:bidi="bn-IN"/>
        </w:rPr>
        <w:t>Here we set the link through the impl annotation in your CDS model file (.cds), where the respective service implementation can be found. This is useful if you have diverging file names or you want to make it very explicit that the two files belong together.</w:t>
      </w:r>
    </w:p>
    <w:p w14:paraId="4F87A167" w14:textId="2A334F3D" w:rsidR="006D678F" w:rsidRDefault="006D678F" w:rsidP="006D678F">
      <w:pPr>
        <w:rPr>
          <w:lang w:bidi="bn-IN"/>
        </w:rPr>
      </w:pPr>
    </w:p>
    <w:p w14:paraId="315FAD67" w14:textId="32DDCF26" w:rsidR="00603AD7" w:rsidRPr="006038A4" w:rsidRDefault="00714D55" w:rsidP="006D678F">
      <w:pPr>
        <w:rPr>
          <w:rStyle w:val="Heading1Char"/>
        </w:rPr>
      </w:pPr>
      <w:r w:rsidRPr="006038A4">
        <w:rPr>
          <w:rStyle w:val="Heading1Char"/>
          <w:noProof/>
          <w:lang w:val="en-GB"/>
        </w:rPr>
        <w:drawing>
          <wp:anchor distT="0" distB="0" distL="114300" distR="114300" simplePos="0" relativeHeight="251529728" behindDoc="0" locked="0" layoutInCell="1" allowOverlap="1" wp14:anchorId="15692F82" wp14:editId="01D3DCD6">
            <wp:simplePos x="0" y="0"/>
            <wp:positionH relativeFrom="column">
              <wp:posOffset>-871220</wp:posOffset>
            </wp:positionH>
            <wp:positionV relativeFrom="paragraph">
              <wp:posOffset>535305</wp:posOffset>
            </wp:positionV>
            <wp:extent cx="2028968" cy="1195388"/>
            <wp:effectExtent l="190500" t="190500" r="161925" b="176530"/>
            <wp:wrapNone/>
            <wp:docPr id="1118906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906493" name=""/>
                    <pic:cNvPicPr/>
                  </pic:nvPicPr>
                  <pic:blipFill>
                    <a:blip r:embed="rId345" cstate="print">
                      <a:extLst>
                        <a:ext uri="{28A0092B-C50C-407E-A947-70E740481C1C}">
                          <a14:useLocalDpi xmlns:a14="http://schemas.microsoft.com/office/drawing/2010/main" val="0"/>
                        </a:ext>
                      </a:extLst>
                    </a:blip>
                    <a:stretch>
                      <a:fillRect/>
                    </a:stretch>
                  </pic:blipFill>
                  <pic:spPr>
                    <a:xfrm>
                      <a:off x="0" y="0"/>
                      <a:ext cx="2028968" cy="1195388"/>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603AD7" w:rsidRPr="006038A4">
        <w:rPr>
          <w:rStyle w:val="Heading1Char"/>
        </w:rPr>
        <w:t>So now I will create an employee, So I want that before create the employee the before event trigger and after create the employee the after event trigger.</w:t>
      </w:r>
    </w:p>
    <w:p w14:paraId="63148C05" w14:textId="468EC863" w:rsidR="00714D55" w:rsidRDefault="00052EF9" w:rsidP="00055CB1">
      <w:pPr>
        <w:ind w:left="1944"/>
        <w:rPr>
          <w:lang w:bidi="bn-IN"/>
        </w:rPr>
      </w:pPr>
      <w:r w:rsidRPr="00840DD0">
        <w:rPr>
          <w:noProof/>
        </w:rPr>
        <w:drawing>
          <wp:anchor distT="0" distB="0" distL="114300" distR="114300" simplePos="0" relativeHeight="251644416" behindDoc="0" locked="0" layoutInCell="1" allowOverlap="1" wp14:anchorId="0CDCE3B1" wp14:editId="21CA3222">
            <wp:simplePos x="0" y="0"/>
            <wp:positionH relativeFrom="margin">
              <wp:posOffset>2742883</wp:posOffset>
            </wp:positionH>
            <wp:positionV relativeFrom="paragraph">
              <wp:posOffset>702945</wp:posOffset>
            </wp:positionV>
            <wp:extent cx="1690687" cy="392646"/>
            <wp:effectExtent l="190500" t="190500" r="176530" b="179070"/>
            <wp:wrapNone/>
            <wp:docPr id="419397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397325" name=""/>
                    <pic:cNvPicPr/>
                  </pic:nvPicPr>
                  <pic:blipFill>
                    <a:blip r:embed="rId346">
                      <a:extLst>
                        <a:ext uri="{28A0092B-C50C-407E-A947-70E740481C1C}">
                          <a14:useLocalDpi xmlns:a14="http://schemas.microsoft.com/office/drawing/2010/main" val="0"/>
                        </a:ext>
                      </a:extLst>
                    </a:blip>
                    <a:stretch>
                      <a:fillRect/>
                    </a:stretch>
                  </pic:blipFill>
                  <pic:spPr>
                    <a:xfrm>
                      <a:off x="0" y="0"/>
                      <a:ext cx="1690687" cy="392646"/>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714D55">
        <w:rPr>
          <w:lang w:bidi="bn-IN"/>
        </w:rPr>
        <w:t>So here I have written the before and after event.</w:t>
      </w:r>
      <w:r w:rsidR="00055CB1">
        <w:rPr>
          <w:lang w:bidi="bn-IN"/>
        </w:rPr>
        <w:t xml:space="preserve"> So before create the employee the before event will be triggered and it will print the statement. And after employee create after event will be triggered and it will print the statement.</w:t>
      </w:r>
      <w:r w:rsidR="00DC3B73">
        <w:rPr>
          <w:lang w:bidi="bn-IN"/>
        </w:rPr>
        <w:t xml:space="preserve"> While debug </w:t>
      </w:r>
    </w:p>
    <w:p w14:paraId="6F313FCF" w14:textId="0CAF925E" w:rsidR="00603AD7" w:rsidRDefault="00603AD7" w:rsidP="006D678F">
      <w:pPr>
        <w:rPr>
          <w:lang w:bidi="bn-IN"/>
        </w:rPr>
      </w:pPr>
    </w:p>
    <w:p w14:paraId="096BCC53" w14:textId="77777777" w:rsidR="001A077E" w:rsidRDefault="001A077E" w:rsidP="006D678F">
      <w:pPr>
        <w:rPr>
          <w:lang w:bidi="bn-IN"/>
        </w:rPr>
      </w:pPr>
    </w:p>
    <w:p w14:paraId="4A9017A9" w14:textId="6495B065" w:rsidR="001A077E" w:rsidRDefault="001A077E" w:rsidP="001A077E">
      <w:pPr>
        <w:pStyle w:val="Heading1"/>
        <w:rPr>
          <w:lang w:bidi="bn-IN"/>
        </w:rPr>
      </w:pPr>
      <w:r>
        <w:rPr>
          <w:lang w:bidi="bn-IN"/>
        </w:rPr>
        <w:t>How to debug the J</w:t>
      </w:r>
      <w:r w:rsidR="00D24C74">
        <w:rPr>
          <w:lang w:bidi="bn-IN"/>
        </w:rPr>
        <w:t>avaScript</w:t>
      </w:r>
      <w:r>
        <w:rPr>
          <w:lang w:bidi="bn-IN"/>
        </w:rPr>
        <w:t xml:space="preserve"> file in BAS</w:t>
      </w:r>
    </w:p>
    <w:p w14:paraId="606C95FE" w14:textId="2D49555B" w:rsidR="001A077E" w:rsidRDefault="00702CAB" w:rsidP="001A077E">
      <w:pPr>
        <w:rPr>
          <w:lang w:bidi="bn-IN"/>
        </w:rPr>
      </w:pPr>
      <w:r w:rsidRPr="00FA7461">
        <w:rPr>
          <w:noProof/>
          <w:lang w:val="en-GB"/>
        </w:rPr>
        <w:drawing>
          <wp:anchor distT="0" distB="0" distL="114300" distR="114300" simplePos="0" relativeHeight="251557376" behindDoc="0" locked="0" layoutInCell="1" allowOverlap="1" wp14:anchorId="0462DF71" wp14:editId="3FC4F410">
            <wp:simplePos x="0" y="0"/>
            <wp:positionH relativeFrom="column">
              <wp:posOffset>3871595</wp:posOffset>
            </wp:positionH>
            <wp:positionV relativeFrom="paragraph">
              <wp:posOffset>585153</wp:posOffset>
            </wp:positionV>
            <wp:extent cx="909638" cy="132105"/>
            <wp:effectExtent l="171450" t="190500" r="138430" b="172720"/>
            <wp:wrapNone/>
            <wp:docPr id="1615178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178513" name=""/>
                    <pic:cNvPicPr/>
                  </pic:nvPicPr>
                  <pic:blipFill>
                    <a:blip r:embed="rId347" cstate="print">
                      <a:extLst>
                        <a:ext uri="{28A0092B-C50C-407E-A947-70E740481C1C}">
                          <a14:useLocalDpi xmlns:a14="http://schemas.microsoft.com/office/drawing/2010/main" val="0"/>
                        </a:ext>
                      </a:extLst>
                    </a:blip>
                    <a:stretch>
                      <a:fillRect/>
                    </a:stretch>
                  </pic:blipFill>
                  <pic:spPr>
                    <a:xfrm>
                      <a:off x="0" y="0"/>
                      <a:ext cx="909638" cy="13210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1A077E" w:rsidRPr="00FA7461">
        <w:rPr>
          <w:noProof/>
        </w:rPr>
        <w:drawing>
          <wp:anchor distT="0" distB="0" distL="114300" distR="114300" simplePos="0" relativeHeight="251548160" behindDoc="0" locked="0" layoutInCell="1" allowOverlap="1" wp14:anchorId="67F94419" wp14:editId="6615D3A9">
            <wp:simplePos x="0" y="0"/>
            <wp:positionH relativeFrom="column">
              <wp:posOffset>4271962</wp:posOffset>
            </wp:positionH>
            <wp:positionV relativeFrom="paragraph">
              <wp:posOffset>193675</wp:posOffset>
            </wp:positionV>
            <wp:extent cx="1173956" cy="161925"/>
            <wp:effectExtent l="171450" t="190500" r="160020" b="161925"/>
            <wp:wrapNone/>
            <wp:docPr id="1258959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959646" name=""/>
                    <pic:cNvPicPr/>
                  </pic:nvPicPr>
                  <pic:blipFill>
                    <a:blip r:embed="rId348" cstate="print">
                      <a:extLst>
                        <a:ext uri="{28A0092B-C50C-407E-A947-70E740481C1C}">
                          <a14:useLocalDpi xmlns:a14="http://schemas.microsoft.com/office/drawing/2010/main" val="0"/>
                        </a:ext>
                      </a:extLst>
                    </a:blip>
                    <a:stretch>
                      <a:fillRect/>
                    </a:stretch>
                  </pic:blipFill>
                  <pic:spPr>
                    <a:xfrm>
                      <a:off x="0" y="0"/>
                      <a:ext cx="1173956" cy="16192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1A077E" w:rsidRPr="00FA7461">
        <w:rPr>
          <w:noProof/>
          <w:lang w:val="en-GB"/>
        </w:rPr>
        <w:drawing>
          <wp:anchor distT="0" distB="0" distL="114300" distR="114300" simplePos="0" relativeHeight="251537920" behindDoc="0" locked="0" layoutInCell="1" allowOverlap="1" wp14:anchorId="133B3BF7" wp14:editId="69ECBC17">
            <wp:simplePos x="0" y="0"/>
            <wp:positionH relativeFrom="column">
              <wp:posOffset>2000250</wp:posOffset>
            </wp:positionH>
            <wp:positionV relativeFrom="paragraph">
              <wp:posOffset>186404</wp:posOffset>
            </wp:positionV>
            <wp:extent cx="178746" cy="200025"/>
            <wp:effectExtent l="190500" t="171450" r="145415" b="142875"/>
            <wp:wrapNone/>
            <wp:docPr id="889969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969744" name=""/>
                    <pic:cNvPicPr/>
                  </pic:nvPicPr>
                  <pic:blipFill>
                    <a:blip r:embed="rId349">
                      <a:extLst>
                        <a:ext uri="{28A0092B-C50C-407E-A947-70E740481C1C}">
                          <a14:useLocalDpi xmlns:a14="http://schemas.microsoft.com/office/drawing/2010/main" val="0"/>
                        </a:ext>
                      </a:extLst>
                    </a:blip>
                    <a:stretch>
                      <a:fillRect/>
                    </a:stretch>
                  </pic:blipFill>
                  <pic:spPr>
                    <a:xfrm>
                      <a:off x="0" y="0"/>
                      <a:ext cx="178746" cy="20002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1A077E">
        <w:rPr>
          <w:lang w:bidi="bn-IN"/>
        </w:rPr>
        <w:t xml:space="preserve">So to debug the JavaScript file in the bas. First we need to terminate the port if running in the terminal. Then we will click on the         button. Then after that we will click </w:t>
      </w:r>
      <w:r w:rsidR="001A077E">
        <w:rPr>
          <w:lang w:bidi="bn-IN"/>
        </w:rPr>
        <w:tab/>
        <w:t xml:space="preserve">                               </w:t>
      </w:r>
      <w:r w:rsidR="001A077E" w:rsidRPr="001A077E">
        <w:rPr>
          <w:b/>
          <w:bCs/>
          <w:lang w:bidi="bn-IN"/>
        </w:rPr>
        <w:t>start debugging</w:t>
      </w:r>
      <w:r w:rsidR="001A077E">
        <w:rPr>
          <w:lang w:bidi="bn-IN"/>
        </w:rPr>
        <w:t xml:space="preserve"> button. And once it start in the debug console it will show the port number.</w:t>
      </w:r>
      <w:r w:rsidR="00C72417">
        <w:rPr>
          <w:lang w:bidi="bn-IN"/>
        </w:rPr>
        <w:t xml:space="preserve"> We can add breakpoint in our code to see the flow.</w:t>
      </w:r>
      <w:r>
        <w:rPr>
          <w:lang w:bidi="bn-IN"/>
        </w:rPr>
        <w:t xml:space="preserve"> We can close the debug                                by click on the stop button.</w:t>
      </w:r>
    </w:p>
    <w:p w14:paraId="23A087A5" w14:textId="074A46AB" w:rsidR="00B726B8" w:rsidRDefault="008B59C9" w:rsidP="008B59C9">
      <w:pPr>
        <w:pStyle w:val="Heading1"/>
        <w:rPr>
          <w:lang w:bidi="bn-IN"/>
        </w:rPr>
      </w:pPr>
      <w:r>
        <w:rPr>
          <w:lang w:bidi="bn-IN"/>
        </w:rPr>
        <w:t>Now I want that while creating the employee if I give a big salary amount, then it will throw error.</w:t>
      </w:r>
    </w:p>
    <w:p w14:paraId="3CEBA348" w14:textId="384B0124" w:rsidR="00B726B8" w:rsidRPr="001A077E" w:rsidRDefault="00603008" w:rsidP="00603008">
      <w:pPr>
        <w:tabs>
          <w:tab w:val="left" w:pos="2843"/>
        </w:tabs>
        <w:ind w:left="2843"/>
        <w:rPr>
          <w:lang w:bidi="bn-IN"/>
        </w:rPr>
      </w:pPr>
      <w:r w:rsidRPr="00FA7461">
        <w:rPr>
          <w:noProof/>
        </w:rPr>
        <w:drawing>
          <wp:anchor distT="0" distB="0" distL="114300" distR="114300" simplePos="0" relativeHeight="251862528" behindDoc="0" locked="0" layoutInCell="1" allowOverlap="1" wp14:anchorId="392A1D37" wp14:editId="75E937EB">
            <wp:simplePos x="0" y="0"/>
            <wp:positionH relativeFrom="column">
              <wp:posOffset>-838200</wp:posOffset>
            </wp:positionH>
            <wp:positionV relativeFrom="paragraph">
              <wp:posOffset>11748</wp:posOffset>
            </wp:positionV>
            <wp:extent cx="2501599" cy="1376362"/>
            <wp:effectExtent l="190500" t="190500" r="165735" b="167005"/>
            <wp:wrapNone/>
            <wp:docPr id="1011979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979660" name=""/>
                    <pic:cNvPicPr/>
                  </pic:nvPicPr>
                  <pic:blipFill>
                    <a:blip r:embed="rId350">
                      <a:extLst>
                        <a:ext uri="{28A0092B-C50C-407E-A947-70E740481C1C}">
                          <a14:useLocalDpi xmlns:a14="http://schemas.microsoft.com/office/drawing/2010/main" val="0"/>
                        </a:ext>
                      </a:extLst>
                    </a:blip>
                    <a:stretch>
                      <a:fillRect/>
                    </a:stretch>
                  </pic:blipFill>
                  <pic:spPr>
                    <a:xfrm>
                      <a:off x="0" y="0"/>
                      <a:ext cx="2513276" cy="1382786"/>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Pr>
          <w:lang w:bidi="bn-IN"/>
        </w:rPr>
        <w:t>So here as you can see that we have written a condition that while creating the employee if the salary of the employee exceeds 1000000 then will throw an error which status code is 500 and throw an error message.</w:t>
      </w:r>
    </w:p>
    <w:p w14:paraId="14389A35" w14:textId="77777777" w:rsidR="00306A55" w:rsidRDefault="00306A55" w:rsidP="00306A55">
      <w:pPr>
        <w:pStyle w:val="Heading1"/>
        <w:rPr>
          <w:lang w:bidi="bn-IN"/>
        </w:rPr>
      </w:pPr>
    </w:p>
    <w:p w14:paraId="159B8DA6" w14:textId="77777777" w:rsidR="00306A55" w:rsidRPr="00306A55" w:rsidRDefault="00306A55" w:rsidP="00306A55">
      <w:pPr>
        <w:rPr>
          <w:lang w:bidi="bn-IN"/>
        </w:rPr>
      </w:pPr>
    </w:p>
    <w:p w14:paraId="08476064" w14:textId="77777777" w:rsidR="00306A55" w:rsidRDefault="00306A55" w:rsidP="006D678F">
      <w:pPr>
        <w:rPr>
          <w:lang w:bidi="bn-IN"/>
        </w:rPr>
      </w:pPr>
    </w:p>
    <w:p w14:paraId="66A19637" w14:textId="5F6ED8DB" w:rsidR="00306A55" w:rsidRDefault="00306A55" w:rsidP="006D678F">
      <w:pPr>
        <w:rPr>
          <w:lang w:bidi="bn-IN"/>
        </w:rPr>
      </w:pPr>
    </w:p>
    <w:p w14:paraId="2D4A1517" w14:textId="57FC35D9" w:rsidR="00306A55" w:rsidRDefault="00306A55" w:rsidP="00306A55">
      <w:pPr>
        <w:pStyle w:val="Heading1"/>
        <w:rPr>
          <w:lang w:bidi="bn-IN"/>
        </w:rPr>
      </w:pPr>
      <w:r>
        <w:rPr>
          <w:lang w:bidi="bn-IN"/>
        </w:rPr>
        <w:lastRenderedPageBreak/>
        <w:t>I want that while update the employee if I give a big salary amount, then it will throw error.</w:t>
      </w:r>
    </w:p>
    <w:p w14:paraId="09719E86" w14:textId="6A60CE2C" w:rsidR="00306A55" w:rsidRDefault="00EB5BD5" w:rsidP="00306A55">
      <w:pPr>
        <w:rPr>
          <w:lang w:bidi="bn-IN"/>
        </w:rPr>
      </w:pPr>
      <w:r w:rsidRPr="00FA7461">
        <w:rPr>
          <w:noProof/>
        </w:rPr>
        <w:drawing>
          <wp:anchor distT="0" distB="0" distL="114300" distR="114300" simplePos="0" relativeHeight="251609600" behindDoc="0" locked="0" layoutInCell="1" allowOverlap="1" wp14:anchorId="2ED539A1" wp14:editId="12E03E5B">
            <wp:simplePos x="0" y="0"/>
            <wp:positionH relativeFrom="column">
              <wp:posOffset>-819150</wp:posOffset>
            </wp:positionH>
            <wp:positionV relativeFrom="paragraph">
              <wp:posOffset>794068</wp:posOffset>
            </wp:positionV>
            <wp:extent cx="2395538" cy="1186887"/>
            <wp:effectExtent l="190500" t="190500" r="176530" b="165735"/>
            <wp:wrapNone/>
            <wp:docPr id="1308144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144896" name=""/>
                    <pic:cNvPicPr/>
                  </pic:nvPicPr>
                  <pic:blipFill>
                    <a:blip r:embed="rId351" cstate="print">
                      <a:extLst>
                        <a:ext uri="{28A0092B-C50C-407E-A947-70E740481C1C}">
                          <a14:useLocalDpi xmlns:a14="http://schemas.microsoft.com/office/drawing/2010/main" val="0"/>
                        </a:ext>
                      </a:extLst>
                    </a:blip>
                    <a:stretch>
                      <a:fillRect/>
                    </a:stretch>
                  </pic:blipFill>
                  <pic:spPr>
                    <a:xfrm>
                      <a:off x="0" y="0"/>
                      <a:ext cx="2395538" cy="1186887"/>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306A55">
        <w:rPr>
          <w:lang w:bidi="bn-IN"/>
        </w:rPr>
        <w:t>So already in the code we have written a condition that while create the employee if the salary exceeds more than 1000000 then it will throw error. Now I want to write same condition but in different condition, that is while update the employee.</w:t>
      </w:r>
      <w:r w:rsidR="00F05CC8">
        <w:rPr>
          <w:lang w:bidi="bn-IN"/>
        </w:rPr>
        <w:t xml:space="preserve"> So instead of write new condition again an again we will do modify in our existing code, so that code will work for both create and update.</w:t>
      </w:r>
    </w:p>
    <w:p w14:paraId="2F836CDC" w14:textId="5892D1E6" w:rsidR="00EB5BD5" w:rsidRPr="00057145" w:rsidRDefault="00057145" w:rsidP="00057145">
      <w:pPr>
        <w:tabs>
          <w:tab w:val="left" w:pos="2760"/>
        </w:tabs>
        <w:ind w:left="2760"/>
        <w:rPr>
          <w:b/>
          <w:bCs/>
          <w:lang w:bidi="bn-IN"/>
        </w:rPr>
      </w:pPr>
      <w:r>
        <w:rPr>
          <w:lang w:bidi="bn-IN"/>
        </w:rPr>
        <w:t xml:space="preserve">So here as you can see that we modified our code, so basically in the </w:t>
      </w:r>
      <w:r w:rsidRPr="00057145">
        <w:rPr>
          <w:b/>
          <w:bCs/>
          <w:lang w:bidi="bn-IN"/>
        </w:rPr>
        <w:t>before</w:t>
      </w:r>
      <w:r>
        <w:rPr>
          <w:b/>
          <w:bCs/>
          <w:lang w:bidi="bn-IN"/>
        </w:rPr>
        <w:t xml:space="preserve"> </w:t>
      </w:r>
      <w:r>
        <w:rPr>
          <w:lang w:bidi="bn-IN"/>
        </w:rPr>
        <w:t xml:space="preserve">event we have mentioned an array where we have written </w:t>
      </w:r>
      <w:r w:rsidRPr="00057145">
        <w:rPr>
          <w:lang w:bidi="bn-IN"/>
        </w:rPr>
        <w:t>CREATE, UPDATE</w:t>
      </w:r>
      <w:r>
        <w:rPr>
          <w:lang w:bidi="bn-IN"/>
        </w:rPr>
        <w:t xml:space="preserve"> that means while create or update the employee the before event will be triggered</w:t>
      </w:r>
      <w:r w:rsidR="00D259F1">
        <w:rPr>
          <w:lang w:bidi="bn-IN"/>
        </w:rPr>
        <w:t>.</w:t>
      </w:r>
      <w:r w:rsidR="003443DA">
        <w:rPr>
          <w:lang w:bidi="bn-IN"/>
        </w:rPr>
        <w:t xml:space="preserve"> </w:t>
      </w:r>
    </w:p>
    <w:p w14:paraId="3D304728" w14:textId="77777777" w:rsidR="00603AD7" w:rsidRDefault="00603AD7" w:rsidP="006D678F">
      <w:pPr>
        <w:rPr>
          <w:lang w:bidi="bn-IN"/>
        </w:rPr>
      </w:pPr>
    </w:p>
    <w:p w14:paraId="61D28DA9" w14:textId="42D1AB61" w:rsidR="00603AD7" w:rsidRDefault="002963D1" w:rsidP="006D678F">
      <w:pPr>
        <w:rPr>
          <w:lang w:bidi="bn-IN"/>
        </w:rPr>
      </w:pPr>
      <w:r w:rsidRPr="00FA7461">
        <w:rPr>
          <w:noProof/>
        </w:rPr>
        <w:drawing>
          <wp:anchor distT="0" distB="0" distL="114300" distR="114300" simplePos="0" relativeHeight="251715072" behindDoc="0" locked="0" layoutInCell="1" allowOverlap="1" wp14:anchorId="26935A4C" wp14:editId="0E0D6D00">
            <wp:simplePos x="0" y="0"/>
            <wp:positionH relativeFrom="column">
              <wp:posOffset>-714375</wp:posOffset>
            </wp:positionH>
            <wp:positionV relativeFrom="paragraph">
              <wp:posOffset>151765</wp:posOffset>
            </wp:positionV>
            <wp:extent cx="4128909" cy="2524125"/>
            <wp:effectExtent l="190500" t="190500" r="176530" b="161925"/>
            <wp:wrapNone/>
            <wp:docPr id="384754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754027" name=""/>
                    <pic:cNvPicPr/>
                  </pic:nvPicPr>
                  <pic:blipFill>
                    <a:blip r:embed="rId352" cstate="print">
                      <a:extLst>
                        <a:ext uri="{28A0092B-C50C-407E-A947-70E740481C1C}">
                          <a14:useLocalDpi xmlns:a14="http://schemas.microsoft.com/office/drawing/2010/main" val="0"/>
                        </a:ext>
                      </a:extLst>
                    </a:blip>
                    <a:stretch>
                      <a:fillRect/>
                    </a:stretch>
                  </pic:blipFill>
                  <pic:spPr>
                    <a:xfrm>
                      <a:off x="0" y="0"/>
                      <a:ext cx="4137610" cy="2529444"/>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14:paraId="198FA361" w14:textId="3B221CBB" w:rsidR="00603AD7" w:rsidRDefault="00603AD7" w:rsidP="006D678F">
      <w:pPr>
        <w:rPr>
          <w:lang w:bidi="bn-IN"/>
        </w:rPr>
      </w:pPr>
    </w:p>
    <w:p w14:paraId="3A74953F" w14:textId="6751A91D" w:rsidR="00603AD7" w:rsidRDefault="00603AD7" w:rsidP="006D678F">
      <w:pPr>
        <w:rPr>
          <w:lang w:bidi="bn-IN"/>
        </w:rPr>
      </w:pPr>
    </w:p>
    <w:p w14:paraId="627CFF1D" w14:textId="77777777" w:rsidR="00603AD7" w:rsidRDefault="00603AD7" w:rsidP="006D678F">
      <w:pPr>
        <w:rPr>
          <w:lang w:bidi="bn-IN"/>
        </w:rPr>
      </w:pPr>
    </w:p>
    <w:p w14:paraId="5D249EEA" w14:textId="77777777" w:rsidR="00603AD7" w:rsidRDefault="00603AD7" w:rsidP="006D678F">
      <w:pPr>
        <w:rPr>
          <w:lang w:bidi="bn-IN"/>
        </w:rPr>
      </w:pPr>
    </w:p>
    <w:p w14:paraId="25D119D5" w14:textId="77777777" w:rsidR="00603AD7" w:rsidRDefault="00603AD7" w:rsidP="006D678F">
      <w:pPr>
        <w:rPr>
          <w:lang w:bidi="bn-IN"/>
        </w:rPr>
      </w:pPr>
    </w:p>
    <w:p w14:paraId="541F0BB5" w14:textId="77777777" w:rsidR="00603AD7" w:rsidRDefault="00603AD7" w:rsidP="006D678F">
      <w:pPr>
        <w:rPr>
          <w:lang w:bidi="bn-IN"/>
        </w:rPr>
      </w:pPr>
    </w:p>
    <w:p w14:paraId="17C6C6BC" w14:textId="77777777" w:rsidR="00603AD7" w:rsidRDefault="00603AD7" w:rsidP="006D678F">
      <w:pPr>
        <w:rPr>
          <w:lang w:bidi="bn-IN"/>
        </w:rPr>
      </w:pPr>
    </w:p>
    <w:p w14:paraId="2F2EF8AC" w14:textId="77777777" w:rsidR="00603AD7" w:rsidRDefault="00603AD7" w:rsidP="006D678F">
      <w:pPr>
        <w:rPr>
          <w:lang w:bidi="bn-IN"/>
        </w:rPr>
      </w:pPr>
    </w:p>
    <w:p w14:paraId="732AED38" w14:textId="77777777" w:rsidR="00603AD7" w:rsidRDefault="00603AD7" w:rsidP="006D678F">
      <w:pPr>
        <w:rPr>
          <w:lang w:bidi="bn-IN"/>
        </w:rPr>
      </w:pPr>
    </w:p>
    <w:p w14:paraId="1001AEE2" w14:textId="611963A6" w:rsidR="00603AD7" w:rsidRDefault="00CF3398" w:rsidP="00CF3398">
      <w:pPr>
        <w:pStyle w:val="Heading1"/>
        <w:rPr>
          <w:lang w:bidi="bn-IN"/>
        </w:rPr>
      </w:pPr>
      <w:r>
        <w:rPr>
          <w:lang w:bidi="bn-IN"/>
        </w:rPr>
        <w:t>I want that while creating the employee I will pass DOB and it will calculate the age and will give in the response</w:t>
      </w:r>
      <w:r w:rsidR="008201E4">
        <w:rPr>
          <w:lang w:bidi="bn-IN"/>
        </w:rPr>
        <w:t xml:space="preserve"> with the help of before event.</w:t>
      </w:r>
    </w:p>
    <w:p w14:paraId="02F1365A" w14:textId="2026B681" w:rsidR="00CF3398" w:rsidRDefault="00AD7B84" w:rsidP="00CF3398">
      <w:pPr>
        <w:rPr>
          <w:lang w:bidi="bn-IN"/>
        </w:rPr>
      </w:pPr>
      <w:r w:rsidRPr="00FA7461">
        <w:rPr>
          <w:noProof/>
        </w:rPr>
        <w:drawing>
          <wp:anchor distT="0" distB="0" distL="114300" distR="114300" simplePos="0" relativeHeight="251736576" behindDoc="0" locked="0" layoutInCell="1" allowOverlap="1" wp14:anchorId="505CC83F" wp14:editId="725A724F">
            <wp:simplePos x="0" y="0"/>
            <wp:positionH relativeFrom="column">
              <wp:posOffset>4276408</wp:posOffset>
            </wp:positionH>
            <wp:positionV relativeFrom="paragraph">
              <wp:posOffset>731837</wp:posOffset>
            </wp:positionV>
            <wp:extent cx="2129207" cy="1714500"/>
            <wp:effectExtent l="190500" t="190500" r="175895" b="171450"/>
            <wp:wrapNone/>
            <wp:docPr id="1754839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839281" name=""/>
                    <pic:cNvPicPr/>
                  </pic:nvPicPr>
                  <pic:blipFill>
                    <a:blip r:embed="rId353" cstate="print">
                      <a:extLst>
                        <a:ext uri="{28A0092B-C50C-407E-A947-70E740481C1C}">
                          <a14:useLocalDpi xmlns:a14="http://schemas.microsoft.com/office/drawing/2010/main" val="0"/>
                        </a:ext>
                      </a:extLst>
                    </a:blip>
                    <a:stretch>
                      <a:fillRect/>
                    </a:stretch>
                  </pic:blipFill>
                  <pic:spPr>
                    <a:xfrm>
                      <a:off x="0" y="0"/>
                      <a:ext cx="2129207" cy="171450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Pr="00FA7461">
        <w:rPr>
          <w:noProof/>
        </w:rPr>
        <w:drawing>
          <wp:anchor distT="0" distB="0" distL="114300" distR="114300" simplePos="0" relativeHeight="251728384" behindDoc="0" locked="0" layoutInCell="1" allowOverlap="1" wp14:anchorId="67306C12" wp14:editId="01ABF2BA">
            <wp:simplePos x="0" y="0"/>
            <wp:positionH relativeFrom="column">
              <wp:posOffset>-861695</wp:posOffset>
            </wp:positionH>
            <wp:positionV relativeFrom="paragraph">
              <wp:posOffset>809625</wp:posOffset>
            </wp:positionV>
            <wp:extent cx="4077335" cy="2452370"/>
            <wp:effectExtent l="190500" t="190500" r="170815" b="176530"/>
            <wp:wrapNone/>
            <wp:docPr id="1165007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007356" name=""/>
                    <pic:cNvPicPr/>
                  </pic:nvPicPr>
                  <pic:blipFill>
                    <a:blip r:embed="rId354" cstate="print">
                      <a:extLst>
                        <a:ext uri="{28A0092B-C50C-407E-A947-70E740481C1C}">
                          <a14:useLocalDpi xmlns:a14="http://schemas.microsoft.com/office/drawing/2010/main" val="0"/>
                        </a:ext>
                      </a:extLst>
                    </a:blip>
                    <a:stretch>
                      <a:fillRect/>
                    </a:stretch>
                  </pic:blipFill>
                  <pic:spPr>
                    <a:xfrm>
                      <a:off x="0" y="0"/>
                      <a:ext cx="4077335" cy="245237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6D27B3">
        <w:rPr>
          <w:lang w:bidi="bn-IN"/>
        </w:rPr>
        <w:t>So for that I will add DOB, AGE field in the employee entity and I will add those field in the</w:t>
      </w:r>
      <w:r>
        <w:rPr>
          <w:lang w:bidi="bn-IN"/>
        </w:rPr>
        <w:t xml:space="preserve"> employee</w:t>
      </w:r>
      <w:r w:rsidR="006D27B3">
        <w:rPr>
          <w:lang w:bidi="bn-IN"/>
        </w:rPr>
        <w:t xml:space="preserve"> csv file.</w:t>
      </w:r>
      <w:r w:rsidR="00E17426">
        <w:rPr>
          <w:lang w:bidi="bn-IN"/>
        </w:rPr>
        <w:t xml:space="preserve"> And after when creating a new employee we will pass the DOB and AGE </w:t>
      </w:r>
      <w:r>
        <w:rPr>
          <w:lang w:bidi="bn-IN"/>
        </w:rPr>
        <w:t xml:space="preserve">value </w:t>
      </w:r>
      <w:r w:rsidR="00E17426">
        <w:rPr>
          <w:lang w:bidi="bn-IN"/>
        </w:rPr>
        <w:t xml:space="preserve">will pass </w:t>
      </w:r>
      <w:r w:rsidR="00E17426" w:rsidRPr="00E17426">
        <w:rPr>
          <w:b/>
          <w:bCs/>
          <w:lang w:bidi="bn-IN"/>
        </w:rPr>
        <w:t>0</w:t>
      </w:r>
      <w:r w:rsidR="00E17426">
        <w:rPr>
          <w:lang w:bidi="bn-IN"/>
        </w:rPr>
        <w:t xml:space="preserve"> and in the before event we will write our logic</w:t>
      </w:r>
      <w:r>
        <w:rPr>
          <w:lang w:bidi="bn-IN"/>
        </w:rPr>
        <w:t xml:space="preserve">. So </w:t>
      </w:r>
      <w:r w:rsidR="00E17426">
        <w:rPr>
          <w:lang w:bidi="bn-IN"/>
        </w:rPr>
        <w:t xml:space="preserve">based on the DOB it will calculate the AGE and it will show in the </w:t>
      </w:r>
      <w:r>
        <w:rPr>
          <w:lang w:bidi="bn-IN"/>
        </w:rPr>
        <w:t>response</w:t>
      </w:r>
      <w:r w:rsidR="00E17426">
        <w:rPr>
          <w:lang w:bidi="bn-IN"/>
        </w:rPr>
        <w:t>.</w:t>
      </w:r>
      <w:r w:rsidRPr="00AD7B84">
        <w:t xml:space="preserve"> </w:t>
      </w:r>
    </w:p>
    <w:p w14:paraId="0780F5CD" w14:textId="425C2DC7" w:rsidR="00AD7B84" w:rsidRPr="00CF3398" w:rsidRDefault="00AD7B84" w:rsidP="00CF3398">
      <w:pPr>
        <w:rPr>
          <w:lang w:bidi="bn-IN"/>
        </w:rPr>
      </w:pPr>
    </w:p>
    <w:p w14:paraId="1083ED9F" w14:textId="46AB3191" w:rsidR="00384EBB" w:rsidRPr="00384EBB" w:rsidRDefault="00384EBB" w:rsidP="00384EBB">
      <w:pPr>
        <w:rPr>
          <w:lang w:bidi="bn-IN"/>
        </w:rPr>
      </w:pPr>
    </w:p>
    <w:p w14:paraId="1499CE56" w14:textId="5F822DDF" w:rsidR="00384EBB" w:rsidRPr="00384EBB" w:rsidRDefault="00384EBB" w:rsidP="00384EBB">
      <w:pPr>
        <w:rPr>
          <w:lang w:bidi="bn-IN"/>
        </w:rPr>
      </w:pPr>
    </w:p>
    <w:p w14:paraId="2A2C308E" w14:textId="2419268C" w:rsidR="00384EBB" w:rsidRPr="00384EBB" w:rsidRDefault="00384EBB" w:rsidP="00384EBB">
      <w:pPr>
        <w:rPr>
          <w:lang w:bidi="bn-IN"/>
        </w:rPr>
      </w:pPr>
    </w:p>
    <w:p w14:paraId="0F9701CC" w14:textId="1E39573E" w:rsidR="00384EBB" w:rsidRPr="00384EBB" w:rsidRDefault="00384EBB" w:rsidP="00384EBB">
      <w:pPr>
        <w:rPr>
          <w:lang w:bidi="bn-IN"/>
        </w:rPr>
      </w:pPr>
    </w:p>
    <w:p w14:paraId="5D46B318" w14:textId="1B9A6ACE" w:rsidR="00384EBB" w:rsidRPr="00384EBB" w:rsidRDefault="00384EBB" w:rsidP="00384EBB">
      <w:pPr>
        <w:rPr>
          <w:lang w:bidi="bn-IN"/>
        </w:rPr>
      </w:pPr>
    </w:p>
    <w:p w14:paraId="60E44440" w14:textId="5452B6E6" w:rsidR="00384EBB" w:rsidRDefault="00000000" w:rsidP="00384EBB">
      <w:pPr>
        <w:rPr>
          <w:lang w:bidi="bn-IN"/>
        </w:rPr>
      </w:pPr>
      <w:r>
        <w:rPr>
          <w:noProof/>
          <w:lang w:bidi="bn-IN"/>
        </w:rPr>
        <w:pict w14:anchorId="043F7026">
          <v:rect id="_x0000_s1085" style="position:absolute;margin-left:283.15pt;margin-top:16.65pt;width:208.5pt;height:59.25pt;z-index:251912704">
            <v:textbox>
              <w:txbxContent>
                <w:p w14:paraId="64FBB714" w14:textId="5E8FFF22" w:rsidR="002D35D1" w:rsidRPr="002D35D1" w:rsidRDefault="002D35D1">
                  <w:pPr>
                    <w:rPr>
                      <w:sz w:val="20"/>
                      <w:szCs w:val="20"/>
                    </w:rPr>
                  </w:pPr>
                  <w:r w:rsidRPr="002D35D1">
                    <w:rPr>
                      <w:sz w:val="20"/>
                      <w:szCs w:val="20"/>
                    </w:rPr>
                    <w:t xml:space="preserve">One thing you remember that what ever data modification or addition we do in the </w:t>
                  </w:r>
                  <w:r w:rsidRPr="002D35D1">
                    <w:rPr>
                      <w:b/>
                      <w:bCs/>
                      <w:sz w:val="20"/>
                      <w:szCs w:val="20"/>
                    </w:rPr>
                    <w:t>before</w:t>
                  </w:r>
                  <w:r w:rsidRPr="002D35D1">
                    <w:rPr>
                      <w:sz w:val="20"/>
                      <w:szCs w:val="20"/>
                    </w:rPr>
                    <w:t xml:space="preserve"> event that data comes to the </w:t>
                  </w:r>
                  <w:r w:rsidRPr="002D35D1">
                    <w:rPr>
                      <w:b/>
                      <w:bCs/>
                      <w:sz w:val="20"/>
                      <w:szCs w:val="20"/>
                    </w:rPr>
                    <w:t>on</w:t>
                  </w:r>
                  <w:r w:rsidRPr="002D35D1">
                    <w:rPr>
                      <w:sz w:val="20"/>
                      <w:szCs w:val="20"/>
                    </w:rPr>
                    <w:t xml:space="preserve"> event and from there CRUDQ operations happens</w:t>
                  </w:r>
                  <w:r>
                    <w:rPr>
                      <w:sz w:val="20"/>
                      <w:szCs w:val="20"/>
                    </w:rPr>
                    <w:t>.</w:t>
                  </w:r>
                </w:p>
              </w:txbxContent>
            </v:textbox>
          </v:rect>
        </w:pict>
      </w:r>
    </w:p>
    <w:p w14:paraId="21167F3B" w14:textId="28BE83FF" w:rsidR="00384EBB" w:rsidRDefault="00384EBB" w:rsidP="00384EBB">
      <w:pPr>
        <w:rPr>
          <w:lang w:bidi="bn-IN"/>
        </w:rPr>
      </w:pPr>
    </w:p>
    <w:p w14:paraId="74B8254A" w14:textId="077160F4" w:rsidR="00E9553D" w:rsidRDefault="00E9553D" w:rsidP="0058339A">
      <w:pPr>
        <w:pStyle w:val="Heading1"/>
        <w:rPr>
          <w:lang w:bidi="bn-IN"/>
        </w:rPr>
      </w:pPr>
      <w:r>
        <w:rPr>
          <w:lang w:bidi="bn-IN"/>
        </w:rPr>
        <w:lastRenderedPageBreak/>
        <w:t xml:space="preserve">Now I want that after creating the employee in the response the in the First Name of the employee I want to add </w:t>
      </w:r>
      <w:r>
        <w:rPr>
          <w:b/>
          <w:bCs/>
          <w:lang w:bidi="bn-IN"/>
        </w:rPr>
        <w:t xml:space="preserve">Mr </w:t>
      </w:r>
      <w:r>
        <w:rPr>
          <w:lang w:bidi="bn-IN"/>
        </w:rPr>
        <w:t>as prefix. With the help of After event.</w:t>
      </w:r>
    </w:p>
    <w:p w14:paraId="7A4669CC" w14:textId="565DC2F3" w:rsidR="0058339A" w:rsidRDefault="00E90404" w:rsidP="0058339A">
      <w:pPr>
        <w:rPr>
          <w:lang w:bidi="bn-IN"/>
        </w:rPr>
      </w:pPr>
      <w:r w:rsidRPr="00620418">
        <w:rPr>
          <w:noProof/>
        </w:rPr>
        <w:drawing>
          <wp:anchor distT="0" distB="0" distL="114300" distR="114300" simplePos="0" relativeHeight="251671040" behindDoc="0" locked="0" layoutInCell="1" allowOverlap="1" wp14:anchorId="7FAABDE5" wp14:editId="30D312FE">
            <wp:simplePos x="0" y="0"/>
            <wp:positionH relativeFrom="margin">
              <wp:posOffset>-866775</wp:posOffset>
            </wp:positionH>
            <wp:positionV relativeFrom="paragraph">
              <wp:posOffset>455295</wp:posOffset>
            </wp:positionV>
            <wp:extent cx="3041933" cy="947738"/>
            <wp:effectExtent l="190500" t="190500" r="177800" b="176530"/>
            <wp:wrapNone/>
            <wp:docPr id="14853926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392695" name=""/>
                    <pic:cNvPicPr/>
                  </pic:nvPicPr>
                  <pic:blipFill>
                    <a:blip r:embed="rId355">
                      <a:extLst>
                        <a:ext uri="{28A0092B-C50C-407E-A947-70E740481C1C}">
                          <a14:useLocalDpi xmlns:a14="http://schemas.microsoft.com/office/drawing/2010/main" val="0"/>
                        </a:ext>
                      </a:extLst>
                    </a:blip>
                    <a:stretch>
                      <a:fillRect/>
                    </a:stretch>
                  </pic:blipFill>
                  <pic:spPr>
                    <a:xfrm>
                      <a:off x="0" y="0"/>
                      <a:ext cx="3041933" cy="947738"/>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58339A">
        <w:rPr>
          <w:lang w:bidi="bn-IN"/>
        </w:rPr>
        <w:t>So we will do this with the help of after event. So after event is mainly used to show some extra data before it displays to the user.</w:t>
      </w:r>
    </w:p>
    <w:p w14:paraId="4CA18043" w14:textId="485B2B62" w:rsidR="00E90404" w:rsidRDefault="00E90404" w:rsidP="00E90404">
      <w:pPr>
        <w:tabs>
          <w:tab w:val="left" w:pos="3660"/>
        </w:tabs>
        <w:ind w:left="3600"/>
        <w:rPr>
          <w:lang w:bidi="bn-IN"/>
        </w:rPr>
      </w:pPr>
      <w:r>
        <w:rPr>
          <w:lang w:bidi="bn-IN"/>
        </w:rPr>
        <w:t xml:space="preserve">So this is the code, So we have used </w:t>
      </w:r>
      <w:r w:rsidRPr="00E90404">
        <w:rPr>
          <w:b/>
          <w:bCs/>
          <w:lang w:bidi="bn-IN"/>
        </w:rPr>
        <w:t>after</w:t>
      </w:r>
      <w:r>
        <w:rPr>
          <w:lang w:bidi="bn-IN"/>
        </w:rPr>
        <w:t xml:space="preserve"> event and inside the after event we have defined the </w:t>
      </w:r>
      <w:r>
        <w:rPr>
          <w:b/>
          <w:bCs/>
          <w:lang w:bidi="bn-IN"/>
        </w:rPr>
        <w:t xml:space="preserve">READ </w:t>
      </w:r>
      <w:r>
        <w:rPr>
          <w:lang w:bidi="bn-IN"/>
        </w:rPr>
        <w:t xml:space="preserve">because when you create an employee by default you first read only, that’s  why READ also it will work instead of CREATE. So what req we are getting that we are iterating using the for-each loop. </w:t>
      </w:r>
    </w:p>
    <w:p w14:paraId="40E484E6" w14:textId="012838A6" w:rsidR="00E90404" w:rsidRDefault="00E90404" w:rsidP="00E90404">
      <w:pPr>
        <w:tabs>
          <w:tab w:val="left" w:pos="3660"/>
        </w:tabs>
        <w:jc w:val="both"/>
        <w:rPr>
          <w:lang w:bidi="bn-IN"/>
        </w:rPr>
      </w:pPr>
      <w:r>
        <w:rPr>
          <w:lang w:bidi="bn-IN"/>
        </w:rPr>
        <w:t>And we are adding Mr in the First-Name. So after create the employee when we will read the employee data, then we will see that Mr is added as a prefix in the First-Name.</w:t>
      </w:r>
    </w:p>
    <w:p w14:paraId="63192DDB" w14:textId="77777777" w:rsidR="00E90404" w:rsidRPr="00E90404" w:rsidRDefault="00E90404" w:rsidP="00E90404">
      <w:pPr>
        <w:tabs>
          <w:tab w:val="left" w:pos="3660"/>
        </w:tabs>
        <w:ind w:left="3600"/>
        <w:rPr>
          <w:lang w:bidi="bn-IN"/>
        </w:rPr>
      </w:pPr>
    </w:p>
    <w:p w14:paraId="71F9CFD6" w14:textId="77777777" w:rsidR="00E90404" w:rsidRDefault="00E90404" w:rsidP="0058339A">
      <w:pPr>
        <w:rPr>
          <w:lang w:bidi="bn-IN"/>
        </w:rPr>
      </w:pPr>
    </w:p>
    <w:p w14:paraId="03D3CEB5" w14:textId="77777777" w:rsidR="00E90404" w:rsidRDefault="00E90404" w:rsidP="0058339A">
      <w:pPr>
        <w:rPr>
          <w:lang w:bidi="bn-IN"/>
        </w:rPr>
      </w:pPr>
    </w:p>
    <w:p w14:paraId="2E40C6A5" w14:textId="77777777" w:rsidR="0042621C" w:rsidRDefault="0042621C" w:rsidP="0058339A">
      <w:pPr>
        <w:rPr>
          <w:lang w:bidi="bn-IN"/>
        </w:rPr>
      </w:pPr>
    </w:p>
    <w:p w14:paraId="641ABBF6" w14:textId="77777777" w:rsidR="0042621C" w:rsidRDefault="0042621C" w:rsidP="0058339A">
      <w:pPr>
        <w:rPr>
          <w:lang w:bidi="bn-IN"/>
        </w:rPr>
      </w:pPr>
    </w:p>
    <w:p w14:paraId="3B6D81FB" w14:textId="77777777" w:rsidR="0042621C" w:rsidRDefault="0042621C" w:rsidP="0058339A">
      <w:pPr>
        <w:rPr>
          <w:lang w:bidi="bn-IN"/>
        </w:rPr>
      </w:pPr>
    </w:p>
    <w:p w14:paraId="3A3E7C1C" w14:textId="77777777" w:rsidR="0042621C" w:rsidRDefault="0042621C" w:rsidP="0058339A">
      <w:pPr>
        <w:rPr>
          <w:lang w:bidi="bn-IN"/>
        </w:rPr>
      </w:pPr>
    </w:p>
    <w:p w14:paraId="59CCEF4F" w14:textId="77777777" w:rsidR="0042621C" w:rsidRDefault="0042621C" w:rsidP="0058339A">
      <w:pPr>
        <w:rPr>
          <w:lang w:bidi="bn-IN"/>
        </w:rPr>
      </w:pPr>
    </w:p>
    <w:p w14:paraId="4145A0BF" w14:textId="77777777" w:rsidR="0042621C" w:rsidRDefault="0042621C" w:rsidP="0058339A">
      <w:pPr>
        <w:rPr>
          <w:lang w:bidi="bn-IN"/>
        </w:rPr>
      </w:pPr>
    </w:p>
    <w:p w14:paraId="2865920E" w14:textId="77777777" w:rsidR="0042621C" w:rsidRDefault="0042621C" w:rsidP="0058339A">
      <w:pPr>
        <w:rPr>
          <w:lang w:bidi="bn-IN"/>
        </w:rPr>
      </w:pPr>
    </w:p>
    <w:p w14:paraId="45D552A8" w14:textId="77777777" w:rsidR="0042621C" w:rsidRDefault="0042621C" w:rsidP="0058339A">
      <w:pPr>
        <w:rPr>
          <w:lang w:bidi="bn-IN"/>
        </w:rPr>
      </w:pPr>
    </w:p>
    <w:p w14:paraId="1A93E796" w14:textId="77777777" w:rsidR="0042621C" w:rsidRDefault="0042621C" w:rsidP="0058339A">
      <w:pPr>
        <w:rPr>
          <w:lang w:bidi="bn-IN"/>
        </w:rPr>
      </w:pPr>
    </w:p>
    <w:p w14:paraId="1A3B5DC8" w14:textId="77777777" w:rsidR="0042621C" w:rsidRDefault="0042621C" w:rsidP="0058339A">
      <w:pPr>
        <w:rPr>
          <w:lang w:bidi="bn-IN"/>
        </w:rPr>
      </w:pPr>
    </w:p>
    <w:p w14:paraId="228CBAEB" w14:textId="77777777" w:rsidR="0042621C" w:rsidRDefault="0042621C" w:rsidP="0058339A">
      <w:pPr>
        <w:rPr>
          <w:lang w:bidi="bn-IN"/>
        </w:rPr>
      </w:pPr>
    </w:p>
    <w:p w14:paraId="644F606F" w14:textId="77777777" w:rsidR="0042621C" w:rsidRDefault="0042621C" w:rsidP="0058339A">
      <w:pPr>
        <w:rPr>
          <w:lang w:bidi="bn-IN"/>
        </w:rPr>
      </w:pPr>
    </w:p>
    <w:p w14:paraId="7336BA21" w14:textId="77777777" w:rsidR="00E90404" w:rsidRDefault="00E90404" w:rsidP="0058339A">
      <w:pPr>
        <w:rPr>
          <w:lang w:bidi="bn-IN"/>
        </w:rPr>
      </w:pPr>
    </w:p>
    <w:p w14:paraId="3DB25ED7" w14:textId="77777777" w:rsidR="00E90404" w:rsidRDefault="00E90404" w:rsidP="0058339A">
      <w:pPr>
        <w:rPr>
          <w:lang w:bidi="bn-IN"/>
        </w:rPr>
      </w:pPr>
    </w:p>
    <w:p w14:paraId="6EEF606B" w14:textId="77777777" w:rsidR="00E90404" w:rsidRDefault="00E90404" w:rsidP="0058339A">
      <w:pPr>
        <w:rPr>
          <w:lang w:bidi="bn-IN"/>
        </w:rPr>
      </w:pPr>
    </w:p>
    <w:p w14:paraId="35406C9E" w14:textId="77777777" w:rsidR="00E90404" w:rsidRDefault="00E90404" w:rsidP="0058339A">
      <w:pPr>
        <w:rPr>
          <w:lang w:bidi="bn-IN"/>
        </w:rPr>
      </w:pPr>
    </w:p>
    <w:p w14:paraId="580EBD50" w14:textId="77777777" w:rsidR="00E90404" w:rsidRDefault="00E90404" w:rsidP="0058339A">
      <w:pPr>
        <w:rPr>
          <w:lang w:bidi="bn-IN"/>
        </w:rPr>
      </w:pPr>
    </w:p>
    <w:p w14:paraId="2BA44C20" w14:textId="77777777" w:rsidR="00E90404" w:rsidRPr="0058339A" w:rsidRDefault="00E90404" w:rsidP="0058339A">
      <w:pPr>
        <w:rPr>
          <w:lang w:bidi="bn-IN"/>
        </w:rPr>
      </w:pPr>
    </w:p>
    <w:p w14:paraId="10C55AA4" w14:textId="1547A066" w:rsidR="00C96B2C" w:rsidRDefault="004F3549" w:rsidP="004F3549">
      <w:pPr>
        <w:pStyle w:val="Heading1"/>
        <w:rPr>
          <w:lang w:bidi="bn-IN"/>
        </w:rPr>
      </w:pPr>
      <w:r>
        <w:rPr>
          <w:lang w:bidi="bn-IN"/>
        </w:rPr>
        <w:lastRenderedPageBreak/>
        <w:t>What is fiori elements?</w:t>
      </w:r>
    </w:p>
    <w:p w14:paraId="5AC0F71A" w14:textId="21E89AA2" w:rsidR="00455EE3" w:rsidRDefault="004F3549" w:rsidP="004F3549">
      <w:pPr>
        <w:rPr>
          <w:lang w:bidi="bn-IN"/>
        </w:rPr>
      </w:pPr>
      <w:r>
        <w:rPr>
          <w:lang w:bidi="bn-IN"/>
        </w:rPr>
        <w:t>SAP Fiori elements is a framework that consists of the most commonly used floorplan templates and is designed to</w:t>
      </w:r>
      <w:r w:rsidR="00BA538D">
        <w:rPr>
          <w:lang w:bidi="bn-IN"/>
        </w:rPr>
        <w:t xml:space="preserve"> </w:t>
      </w:r>
      <w:r w:rsidR="00455EE3">
        <w:rPr>
          <w:lang w:bidi="bn-IN"/>
        </w:rPr>
        <w:t>:</w:t>
      </w:r>
    </w:p>
    <w:p w14:paraId="15D073E3" w14:textId="6F1A306F" w:rsidR="004F3549" w:rsidRDefault="004F3549" w:rsidP="00294F62">
      <w:pPr>
        <w:pStyle w:val="ListParagraph"/>
        <w:numPr>
          <w:ilvl w:val="0"/>
          <w:numId w:val="32"/>
        </w:numPr>
        <w:rPr>
          <w:lang w:bidi="bn-IN"/>
        </w:rPr>
      </w:pPr>
      <w:r>
        <w:rPr>
          <w:lang w:bidi="bn-IN"/>
        </w:rPr>
        <w:t>Speed up development by reducing the amount of frontend code needed to build SAP Fiori apps.</w:t>
      </w:r>
    </w:p>
    <w:p w14:paraId="6D3E3F44" w14:textId="161530DA" w:rsidR="004F3549" w:rsidRDefault="00455EE3" w:rsidP="004F3549">
      <w:pPr>
        <w:pStyle w:val="ListParagraph"/>
        <w:numPr>
          <w:ilvl w:val="0"/>
          <w:numId w:val="32"/>
        </w:numPr>
        <w:rPr>
          <w:lang w:bidi="bn-IN"/>
        </w:rPr>
      </w:pPr>
      <w:r w:rsidRPr="00455EE3">
        <w:rPr>
          <w:lang w:bidi="bn-IN"/>
        </w:rPr>
        <w:t>Drive UX consistency and compliance with the latest SAP Fiori design guidelines.</w:t>
      </w:r>
    </w:p>
    <w:p w14:paraId="4AAF51AA" w14:textId="0741F977" w:rsidR="006E6BA7" w:rsidRDefault="006E6BA7" w:rsidP="009C3C00">
      <w:pPr>
        <w:rPr>
          <w:lang w:bidi="bn-IN"/>
        </w:rPr>
      </w:pPr>
      <w:r>
        <w:rPr>
          <w:lang w:bidi="bn-IN"/>
        </w:rPr>
        <w:t>There are different fiori templates are available</w:t>
      </w:r>
    </w:p>
    <w:p w14:paraId="2D24CE03" w14:textId="3C77EC10" w:rsidR="006E6BA7" w:rsidRDefault="006E6BA7" w:rsidP="006E6BA7">
      <w:pPr>
        <w:pStyle w:val="ListParagraph"/>
        <w:numPr>
          <w:ilvl w:val="0"/>
          <w:numId w:val="33"/>
        </w:numPr>
        <w:rPr>
          <w:lang w:bidi="bn-IN"/>
        </w:rPr>
      </w:pPr>
      <w:r>
        <w:rPr>
          <w:lang w:bidi="bn-IN"/>
        </w:rPr>
        <w:t>List Report</w:t>
      </w:r>
    </w:p>
    <w:p w14:paraId="77DA8742" w14:textId="7715C88A" w:rsidR="006E6BA7" w:rsidRDefault="006E6BA7" w:rsidP="006E6BA7">
      <w:pPr>
        <w:pStyle w:val="ListParagraph"/>
        <w:numPr>
          <w:ilvl w:val="0"/>
          <w:numId w:val="33"/>
        </w:numPr>
        <w:rPr>
          <w:lang w:bidi="bn-IN"/>
        </w:rPr>
      </w:pPr>
      <w:r>
        <w:rPr>
          <w:lang w:bidi="bn-IN"/>
        </w:rPr>
        <w:t>Worklist</w:t>
      </w:r>
    </w:p>
    <w:p w14:paraId="4308B1B2" w14:textId="0B65E0E6" w:rsidR="006E6BA7" w:rsidRDefault="006E6BA7" w:rsidP="006E6BA7">
      <w:pPr>
        <w:pStyle w:val="ListParagraph"/>
        <w:numPr>
          <w:ilvl w:val="0"/>
          <w:numId w:val="33"/>
        </w:numPr>
        <w:rPr>
          <w:lang w:bidi="bn-IN"/>
        </w:rPr>
      </w:pPr>
      <w:r>
        <w:rPr>
          <w:lang w:bidi="bn-IN"/>
        </w:rPr>
        <w:t>Object Page</w:t>
      </w:r>
    </w:p>
    <w:p w14:paraId="43E70F7A" w14:textId="22B87097" w:rsidR="006E6BA7" w:rsidRDefault="006E6BA7" w:rsidP="006E6BA7">
      <w:pPr>
        <w:pStyle w:val="ListParagraph"/>
        <w:numPr>
          <w:ilvl w:val="0"/>
          <w:numId w:val="33"/>
        </w:numPr>
        <w:rPr>
          <w:lang w:bidi="bn-IN"/>
        </w:rPr>
      </w:pPr>
      <w:r>
        <w:rPr>
          <w:lang w:bidi="bn-IN"/>
        </w:rPr>
        <w:t>Overview Page</w:t>
      </w:r>
    </w:p>
    <w:p w14:paraId="333A5ECD" w14:textId="461FB82B" w:rsidR="006E6BA7" w:rsidRDefault="006E6BA7" w:rsidP="006E6BA7">
      <w:pPr>
        <w:pStyle w:val="ListParagraph"/>
        <w:numPr>
          <w:ilvl w:val="0"/>
          <w:numId w:val="33"/>
        </w:numPr>
        <w:rPr>
          <w:lang w:bidi="bn-IN"/>
        </w:rPr>
      </w:pPr>
      <w:r>
        <w:rPr>
          <w:lang w:bidi="bn-IN"/>
        </w:rPr>
        <w:t>Analytical List Page</w:t>
      </w:r>
    </w:p>
    <w:p w14:paraId="7A24746D" w14:textId="77777777" w:rsidR="002363F3" w:rsidRDefault="002363F3" w:rsidP="002363F3">
      <w:pPr>
        <w:pStyle w:val="ListParagraph"/>
        <w:rPr>
          <w:lang w:bidi="bn-IN"/>
        </w:rPr>
      </w:pPr>
    </w:p>
    <w:p w14:paraId="2A1F3188" w14:textId="7277F5BE" w:rsidR="002363F3" w:rsidRPr="00DA6CFF" w:rsidRDefault="002363F3" w:rsidP="002363F3">
      <w:pPr>
        <w:jc w:val="both"/>
        <w:rPr>
          <w:b/>
          <w:bCs/>
          <w:lang w:bidi="bn-IN"/>
        </w:rPr>
      </w:pPr>
      <w:r w:rsidRPr="002363F3">
        <w:rPr>
          <w:b/>
          <w:bCs/>
          <w:noProof/>
        </w:rPr>
        <w:drawing>
          <wp:anchor distT="0" distB="0" distL="114300" distR="114300" simplePos="0" relativeHeight="251526656" behindDoc="0" locked="0" layoutInCell="1" allowOverlap="1" wp14:anchorId="0EB740F7" wp14:editId="1485F6D1">
            <wp:simplePos x="0" y="0"/>
            <wp:positionH relativeFrom="column">
              <wp:posOffset>-790575</wp:posOffset>
            </wp:positionH>
            <wp:positionV relativeFrom="paragraph">
              <wp:posOffset>313055</wp:posOffset>
            </wp:positionV>
            <wp:extent cx="4367213" cy="2642577"/>
            <wp:effectExtent l="190500" t="171450" r="167005" b="177165"/>
            <wp:wrapNone/>
            <wp:docPr id="94294338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943380" name="Picture 942943380"/>
                    <pic:cNvPicPr/>
                  </pic:nvPicPr>
                  <pic:blipFill rotWithShape="1">
                    <a:blip r:embed="rId356" cstate="print">
                      <a:extLst>
                        <a:ext uri="{28A0092B-C50C-407E-A947-70E740481C1C}">
                          <a14:useLocalDpi xmlns:a14="http://schemas.microsoft.com/office/drawing/2010/main" val="0"/>
                        </a:ext>
                      </a:extLst>
                    </a:blip>
                    <a:srcRect l="415" t="-361" r="23471" b="361"/>
                    <a:stretch/>
                  </pic:blipFill>
                  <pic:spPr bwMode="auto">
                    <a:xfrm>
                      <a:off x="0" y="0"/>
                      <a:ext cx="4372869" cy="2645999"/>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363F3">
        <w:rPr>
          <w:b/>
          <w:bCs/>
          <w:lang w:bidi="bn-IN"/>
        </w:rPr>
        <w:t>So we will be developed a list report and Object Page</w:t>
      </w:r>
      <w:r w:rsidR="00DA6CFF">
        <w:rPr>
          <w:lang w:bidi="bn-IN"/>
        </w:rPr>
        <w:t xml:space="preserve"> </w:t>
      </w:r>
      <w:r w:rsidR="00DA6CFF">
        <w:rPr>
          <w:b/>
          <w:bCs/>
          <w:lang w:bidi="bn-IN"/>
        </w:rPr>
        <w:t>using fiori elements.</w:t>
      </w:r>
    </w:p>
    <w:p w14:paraId="2D590E56" w14:textId="5E3AE762" w:rsidR="002363F3" w:rsidRDefault="002363F3" w:rsidP="002363F3">
      <w:pPr>
        <w:ind w:left="5856"/>
        <w:jc w:val="both"/>
        <w:rPr>
          <w:lang w:bidi="bn-IN"/>
        </w:rPr>
      </w:pPr>
      <w:r>
        <w:rPr>
          <w:lang w:bidi="bn-IN"/>
        </w:rPr>
        <w:t>So here in the list report on the click of the button it will navigate to the Object Page.</w:t>
      </w:r>
    </w:p>
    <w:p w14:paraId="05F0D956" w14:textId="663A0954" w:rsidR="000D062D" w:rsidRPr="005B77E1" w:rsidRDefault="000D062D" w:rsidP="000D062D">
      <w:pPr>
        <w:ind w:left="5856"/>
        <w:jc w:val="both"/>
        <w:rPr>
          <w:rFonts w:cstheme="minorHAnsi"/>
          <w:lang w:bidi="bn-IN"/>
        </w:rPr>
      </w:pPr>
      <w:r w:rsidRPr="000D062D">
        <w:rPr>
          <w:b/>
          <w:bCs/>
          <w:lang w:bidi="bn-IN"/>
        </w:rPr>
        <w:t>What is facet in object page?</w:t>
      </w:r>
      <w:r w:rsidR="006A0618">
        <w:rPr>
          <w:b/>
          <w:bCs/>
          <w:lang w:bidi="bn-IN"/>
        </w:rPr>
        <w:t xml:space="preserve">                              </w:t>
      </w:r>
      <w:r w:rsidR="005B77E1" w:rsidRPr="005B77E1">
        <w:rPr>
          <w:lang w:bidi="bn-IN"/>
        </w:rPr>
        <w:t xml:space="preserve">Facets are essentially sections or tabs within an object page that organize </w:t>
      </w:r>
      <w:r w:rsidR="009467DD">
        <w:rPr>
          <w:lang w:bidi="bn-IN"/>
        </w:rPr>
        <w:t xml:space="preserve">the </w:t>
      </w:r>
      <w:r w:rsidR="005B77E1" w:rsidRPr="005B77E1">
        <w:rPr>
          <w:lang w:bidi="bn-IN"/>
        </w:rPr>
        <w:t>information related to a particular object or entity</w:t>
      </w:r>
      <w:r w:rsidR="0074585C">
        <w:rPr>
          <w:lang w:bidi="bn-IN"/>
        </w:rPr>
        <w:t xml:space="preserve">. </w:t>
      </w:r>
      <w:r w:rsidR="0074585C" w:rsidRPr="0074585C">
        <w:rPr>
          <w:lang w:bidi="bn-IN"/>
        </w:rPr>
        <w:t xml:space="preserve">Facets help to structure </w:t>
      </w:r>
      <w:r w:rsidR="009467DD">
        <w:rPr>
          <w:lang w:bidi="bn-IN"/>
        </w:rPr>
        <w:t>the</w:t>
      </w:r>
      <w:r w:rsidR="0074585C" w:rsidRPr="0074585C">
        <w:rPr>
          <w:lang w:bidi="bn-IN"/>
        </w:rPr>
        <w:t xml:space="preserve"> information</w:t>
      </w:r>
      <w:r w:rsidR="009467DD">
        <w:rPr>
          <w:lang w:bidi="bn-IN"/>
        </w:rPr>
        <w:t>.</w:t>
      </w:r>
      <w:r w:rsidR="0074585C" w:rsidRPr="0074585C">
        <w:rPr>
          <w:lang w:bidi="bn-IN"/>
        </w:rPr>
        <w:t xml:space="preserve"> </w:t>
      </w:r>
      <w:r w:rsidR="009467DD" w:rsidRPr="0074585C">
        <w:rPr>
          <w:lang w:bidi="bn-IN"/>
        </w:rPr>
        <w:t>U</w:t>
      </w:r>
      <w:r w:rsidR="0074585C" w:rsidRPr="0074585C">
        <w:rPr>
          <w:lang w:bidi="bn-IN"/>
        </w:rPr>
        <w:t>sers</w:t>
      </w:r>
      <w:r w:rsidR="009467DD">
        <w:rPr>
          <w:lang w:bidi="bn-IN"/>
        </w:rPr>
        <w:t xml:space="preserve"> can</w:t>
      </w:r>
      <w:r w:rsidR="0074585C" w:rsidRPr="0074585C">
        <w:rPr>
          <w:lang w:bidi="bn-IN"/>
        </w:rPr>
        <w:t xml:space="preserve"> to easily navigate</w:t>
      </w:r>
      <w:r w:rsidR="009467DD">
        <w:rPr>
          <w:lang w:bidi="bn-IN"/>
        </w:rPr>
        <w:t xml:space="preserve"> from one facet to another facet.</w:t>
      </w:r>
    </w:p>
    <w:p w14:paraId="04E292C1" w14:textId="77777777" w:rsidR="00C96B2C" w:rsidRDefault="00C96B2C" w:rsidP="00384EBB">
      <w:pPr>
        <w:rPr>
          <w:rFonts w:cstheme="minorHAnsi"/>
          <w:lang w:bidi="bn-IN"/>
        </w:rPr>
      </w:pPr>
    </w:p>
    <w:p w14:paraId="221019B4" w14:textId="26041EA1" w:rsidR="00DD5A5A" w:rsidRDefault="00DD5A5A" w:rsidP="00384EBB">
      <w:pPr>
        <w:rPr>
          <w:rFonts w:cstheme="minorHAnsi"/>
          <w:lang w:bidi="bn-IN"/>
        </w:rPr>
      </w:pPr>
    </w:p>
    <w:p w14:paraId="3CB78923" w14:textId="669A75EB" w:rsidR="00DD5A5A" w:rsidRDefault="00DD5A5A" w:rsidP="00384EBB">
      <w:pPr>
        <w:rPr>
          <w:rFonts w:cstheme="minorHAnsi"/>
          <w:color w:val="0D0D0D"/>
          <w:shd w:val="clear" w:color="auto" w:fill="FFFFFF"/>
        </w:rPr>
      </w:pPr>
      <w:r>
        <w:rPr>
          <w:rFonts w:cstheme="minorHAnsi"/>
          <w:b/>
          <w:bCs/>
          <w:lang w:bidi="bn-IN"/>
        </w:rPr>
        <w:t xml:space="preserve">What is line items in object page ?                   </w:t>
      </w:r>
      <w:r>
        <w:rPr>
          <w:rFonts w:cstheme="minorHAnsi"/>
          <w:b/>
          <w:bCs/>
          <w:lang w:bidi="bn-IN"/>
        </w:rPr>
        <w:tab/>
      </w:r>
      <w:r>
        <w:rPr>
          <w:rFonts w:cstheme="minorHAnsi"/>
          <w:b/>
          <w:bCs/>
          <w:lang w:bidi="bn-IN"/>
        </w:rPr>
        <w:tab/>
      </w:r>
      <w:r>
        <w:rPr>
          <w:rFonts w:cstheme="minorHAnsi"/>
          <w:b/>
          <w:bCs/>
          <w:lang w:bidi="bn-IN"/>
        </w:rPr>
        <w:tab/>
        <w:t xml:space="preserve">                                                                                        </w:t>
      </w:r>
      <w:r w:rsidRPr="00DD5A5A">
        <w:rPr>
          <w:rFonts w:cstheme="minorHAnsi"/>
          <w:color w:val="0D0D0D"/>
          <w:shd w:val="clear" w:color="auto" w:fill="FFFFFF"/>
        </w:rPr>
        <w:t>In SAP Fiori, a line item refers to row of data displayed on an object page. Object pages in SAP Fiori typically present detailed information about a particular object or entity, such as a sales order, purchase order, customer, product, etc.</w:t>
      </w:r>
    </w:p>
    <w:p w14:paraId="25DB751D" w14:textId="4402FBBB" w:rsidR="00AB71B0" w:rsidRPr="005E17E1" w:rsidRDefault="00AB71B0" w:rsidP="00384EBB">
      <w:pPr>
        <w:rPr>
          <w:rFonts w:cstheme="minorHAnsi"/>
          <w:color w:val="0D0D0D"/>
          <w:shd w:val="clear" w:color="auto" w:fill="FFFFFF"/>
        </w:rPr>
      </w:pPr>
      <w:r>
        <w:rPr>
          <w:rFonts w:cstheme="minorHAnsi"/>
          <w:b/>
          <w:bCs/>
          <w:lang w:bidi="bn-IN"/>
        </w:rPr>
        <w:t xml:space="preserve">What is object header in the object page ?                                                                                                                                                    </w:t>
      </w:r>
      <w:r>
        <w:br/>
      </w:r>
      <w:r w:rsidRPr="00AB71B0">
        <w:rPr>
          <w:rFonts w:cstheme="minorHAnsi"/>
          <w:color w:val="0D0D0D"/>
          <w:shd w:val="clear" w:color="auto" w:fill="FFFFFF"/>
        </w:rPr>
        <w:t xml:space="preserve">In SAP Fiori, an "object header" typically refers to a UI component used to display information at the top of a page or within a header section. </w:t>
      </w:r>
      <w:r w:rsidR="005E17E1">
        <w:rPr>
          <w:rFonts w:cstheme="minorHAnsi"/>
          <w:color w:val="0D0D0D"/>
          <w:shd w:val="clear" w:color="auto" w:fill="FFFFFF"/>
        </w:rPr>
        <w:t xml:space="preserve">For that we will </w:t>
      </w:r>
      <w:r w:rsidR="005E17E1">
        <w:rPr>
          <w:rFonts w:cstheme="minorHAnsi"/>
          <w:b/>
          <w:bCs/>
          <w:color w:val="0D0D0D"/>
          <w:shd w:val="clear" w:color="auto" w:fill="FFFFFF"/>
        </w:rPr>
        <w:t xml:space="preserve">HeaderInfo </w:t>
      </w:r>
      <w:r w:rsidR="005E17E1">
        <w:rPr>
          <w:rFonts w:cstheme="minorHAnsi"/>
          <w:color w:val="0D0D0D"/>
          <w:shd w:val="clear" w:color="auto" w:fill="FFFFFF"/>
        </w:rPr>
        <w:t>annotation.</w:t>
      </w:r>
    </w:p>
    <w:p w14:paraId="52F03715" w14:textId="77777777" w:rsidR="0042621C" w:rsidRDefault="0042621C" w:rsidP="00384EBB">
      <w:pPr>
        <w:rPr>
          <w:rFonts w:cstheme="minorHAnsi"/>
          <w:color w:val="0D0D0D"/>
          <w:shd w:val="clear" w:color="auto" w:fill="FFFFFF"/>
        </w:rPr>
      </w:pPr>
    </w:p>
    <w:p w14:paraId="50F01467" w14:textId="77777777" w:rsidR="0042621C" w:rsidRDefault="0042621C" w:rsidP="00384EBB">
      <w:pPr>
        <w:rPr>
          <w:rFonts w:cstheme="minorHAnsi"/>
          <w:color w:val="0D0D0D"/>
          <w:shd w:val="clear" w:color="auto" w:fill="FFFFFF"/>
        </w:rPr>
      </w:pPr>
    </w:p>
    <w:p w14:paraId="71430223" w14:textId="77777777" w:rsidR="008E3DC5" w:rsidRDefault="008E3DC5" w:rsidP="00384EBB">
      <w:pPr>
        <w:rPr>
          <w:rFonts w:cstheme="minorHAnsi"/>
          <w:color w:val="0D0D0D"/>
          <w:shd w:val="clear" w:color="auto" w:fill="FFFFFF"/>
        </w:rPr>
      </w:pPr>
    </w:p>
    <w:p w14:paraId="5E4330FA" w14:textId="77777777" w:rsidR="0042621C" w:rsidRDefault="0042621C" w:rsidP="00384EBB">
      <w:pPr>
        <w:rPr>
          <w:rFonts w:cstheme="minorHAnsi"/>
          <w:color w:val="0D0D0D"/>
          <w:shd w:val="clear" w:color="auto" w:fill="FFFFFF"/>
        </w:rPr>
      </w:pPr>
    </w:p>
    <w:p w14:paraId="6A1163BD" w14:textId="17E85EFA" w:rsidR="00DF727F" w:rsidRDefault="00DF727F" w:rsidP="00DF727F">
      <w:pPr>
        <w:pStyle w:val="Heading1"/>
        <w:rPr>
          <w:lang w:bidi="bn-IN"/>
        </w:rPr>
      </w:pPr>
      <w:r>
        <w:rPr>
          <w:lang w:bidi="bn-IN"/>
        </w:rPr>
        <w:lastRenderedPageBreak/>
        <w:t>Difference between freestyle SAPUI5 and SAP Fiori elements</w:t>
      </w:r>
    </w:p>
    <w:p w14:paraId="66D7BD93" w14:textId="77777777" w:rsidR="00DF727F" w:rsidRDefault="00DF727F" w:rsidP="00DF727F">
      <w:pPr>
        <w:rPr>
          <w:lang w:bidi="bn-IN"/>
        </w:rPr>
      </w:pPr>
    </w:p>
    <w:p w14:paraId="32E25B56" w14:textId="0F2BB1FE" w:rsidR="00DF727F" w:rsidRDefault="00DF727F" w:rsidP="00DF727F">
      <w:pPr>
        <w:pStyle w:val="ListParagraph"/>
        <w:numPr>
          <w:ilvl w:val="0"/>
          <w:numId w:val="34"/>
        </w:numPr>
        <w:rPr>
          <w:lang w:bidi="bn-IN"/>
        </w:rPr>
      </w:pPr>
      <w:r>
        <w:rPr>
          <w:lang w:bidi="bn-IN"/>
        </w:rPr>
        <w:t>Freestyle fiori app gives the flexibility and fiori elements gives the efficiency</w:t>
      </w:r>
    </w:p>
    <w:p w14:paraId="429B03FD" w14:textId="450CC940" w:rsidR="00DF727F" w:rsidRDefault="00DF727F" w:rsidP="00DF727F">
      <w:pPr>
        <w:pStyle w:val="ListParagraph"/>
        <w:numPr>
          <w:ilvl w:val="0"/>
          <w:numId w:val="34"/>
        </w:numPr>
        <w:rPr>
          <w:lang w:bidi="bn-IN"/>
        </w:rPr>
      </w:pPr>
      <w:r>
        <w:rPr>
          <w:lang w:bidi="bn-IN"/>
        </w:rPr>
        <w:t>Freestyle fiori app needs the design requirements from the architects and in the fiori elements we get the design requirement from the SAP templates</w:t>
      </w:r>
    </w:p>
    <w:p w14:paraId="3660DBCA" w14:textId="4FC448F4" w:rsidR="00DF727F" w:rsidRDefault="00DF727F" w:rsidP="00DF727F">
      <w:pPr>
        <w:pStyle w:val="ListParagraph"/>
        <w:numPr>
          <w:ilvl w:val="0"/>
          <w:numId w:val="34"/>
        </w:numPr>
        <w:rPr>
          <w:lang w:bidi="bn-IN"/>
        </w:rPr>
      </w:pPr>
      <w:r>
        <w:rPr>
          <w:lang w:bidi="bn-IN"/>
        </w:rPr>
        <w:t>To build the freestyle fiori app we need the web-development knowledge. And to build the fiori elements we need to know the annotations.</w:t>
      </w:r>
    </w:p>
    <w:p w14:paraId="7BB69F0E" w14:textId="382F8C56" w:rsidR="00DF727F" w:rsidRDefault="00FF3E93" w:rsidP="00DF727F">
      <w:pPr>
        <w:pStyle w:val="ListParagraph"/>
        <w:numPr>
          <w:ilvl w:val="0"/>
          <w:numId w:val="34"/>
        </w:numPr>
        <w:rPr>
          <w:lang w:bidi="bn-IN"/>
        </w:rPr>
      </w:pPr>
      <w:r w:rsidRPr="00097BE4">
        <w:rPr>
          <w:noProof/>
        </w:rPr>
        <w:drawing>
          <wp:anchor distT="0" distB="0" distL="114300" distR="114300" simplePos="0" relativeHeight="251750912" behindDoc="0" locked="0" layoutInCell="1" allowOverlap="1" wp14:anchorId="0BAC17BD" wp14:editId="4F3A8ED2">
            <wp:simplePos x="0" y="0"/>
            <wp:positionH relativeFrom="margin">
              <wp:posOffset>5661025</wp:posOffset>
            </wp:positionH>
            <wp:positionV relativeFrom="paragraph">
              <wp:posOffset>454978</wp:posOffset>
            </wp:positionV>
            <wp:extent cx="957221" cy="2671762"/>
            <wp:effectExtent l="190500" t="190500" r="167005" b="167005"/>
            <wp:wrapNone/>
            <wp:docPr id="2132846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846410" name=""/>
                    <pic:cNvPicPr/>
                  </pic:nvPicPr>
                  <pic:blipFill>
                    <a:blip r:embed="rId357" cstate="print">
                      <a:extLst>
                        <a:ext uri="{28A0092B-C50C-407E-A947-70E740481C1C}">
                          <a14:useLocalDpi xmlns:a14="http://schemas.microsoft.com/office/drawing/2010/main" val="0"/>
                        </a:ext>
                      </a:extLst>
                    </a:blip>
                    <a:stretch>
                      <a:fillRect/>
                    </a:stretch>
                  </pic:blipFill>
                  <pic:spPr>
                    <a:xfrm>
                      <a:off x="0" y="0"/>
                      <a:ext cx="957221" cy="2671762"/>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DF727F">
        <w:rPr>
          <w:lang w:bidi="bn-IN"/>
        </w:rPr>
        <w:t xml:space="preserve">In the freestyle fiori app we need to write the code and UI logic by own that means we are the owner and we will take care of the maintenance and in the fiori elements the annotations are the owner and they will take care of the </w:t>
      </w:r>
      <w:r w:rsidR="003F4497">
        <w:rPr>
          <w:lang w:bidi="bn-IN"/>
        </w:rPr>
        <w:t>maintenance</w:t>
      </w:r>
      <w:r w:rsidR="00DF727F">
        <w:rPr>
          <w:lang w:bidi="bn-IN"/>
        </w:rPr>
        <w:t>.</w:t>
      </w:r>
    </w:p>
    <w:p w14:paraId="46D2B5B7" w14:textId="024EA250" w:rsidR="003F4497" w:rsidRDefault="003F4497" w:rsidP="00DF727F">
      <w:pPr>
        <w:pStyle w:val="ListParagraph"/>
        <w:numPr>
          <w:ilvl w:val="0"/>
          <w:numId w:val="34"/>
        </w:numPr>
        <w:rPr>
          <w:lang w:bidi="bn-IN"/>
        </w:rPr>
      </w:pPr>
      <w:r>
        <w:rPr>
          <w:lang w:bidi="bn-IN"/>
        </w:rPr>
        <w:t>The total cost of development and maintenance of the freestyle fiori app is Higer. For the fiori elements the total cost of development and maintenance is lower.</w:t>
      </w:r>
    </w:p>
    <w:p w14:paraId="717C33FE" w14:textId="4939D7A6" w:rsidR="00E5079F" w:rsidRDefault="00E5079F" w:rsidP="00E5079F">
      <w:pPr>
        <w:pStyle w:val="Heading1"/>
        <w:rPr>
          <w:lang w:bidi="bn-IN"/>
        </w:rPr>
      </w:pPr>
      <w:r w:rsidRPr="00E5079F">
        <w:rPr>
          <w:lang w:bidi="bn-IN"/>
        </w:rPr>
        <w:t xml:space="preserve"> So we will start developing the fiori elements</w:t>
      </w:r>
    </w:p>
    <w:p w14:paraId="2E3B465A" w14:textId="69E052B8" w:rsidR="00C96B2C" w:rsidRDefault="00612B13" w:rsidP="00384EBB">
      <w:pPr>
        <w:rPr>
          <w:lang w:bidi="bn-IN"/>
        </w:rPr>
      </w:pPr>
      <w:r w:rsidRPr="00097BE4">
        <w:rPr>
          <w:noProof/>
        </w:rPr>
        <w:drawing>
          <wp:anchor distT="0" distB="0" distL="114300" distR="114300" simplePos="0" relativeHeight="251755008" behindDoc="0" locked="0" layoutInCell="1" allowOverlap="1" wp14:anchorId="32121D32" wp14:editId="3B8DEFF0">
            <wp:simplePos x="0" y="0"/>
            <wp:positionH relativeFrom="margin">
              <wp:posOffset>-814388</wp:posOffset>
            </wp:positionH>
            <wp:positionV relativeFrom="paragraph">
              <wp:posOffset>2038985</wp:posOffset>
            </wp:positionV>
            <wp:extent cx="1038225" cy="276060"/>
            <wp:effectExtent l="190500" t="190500" r="161925" b="162560"/>
            <wp:wrapNone/>
            <wp:docPr id="2060054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054641" name=""/>
                    <pic:cNvPicPr/>
                  </pic:nvPicPr>
                  <pic:blipFill>
                    <a:blip r:embed="rId358" cstate="print">
                      <a:extLst>
                        <a:ext uri="{28A0092B-C50C-407E-A947-70E740481C1C}">
                          <a14:useLocalDpi xmlns:a14="http://schemas.microsoft.com/office/drawing/2010/main" val="0"/>
                        </a:ext>
                      </a:extLst>
                    </a:blip>
                    <a:stretch>
                      <a:fillRect/>
                    </a:stretch>
                  </pic:blipFill>
                  <pic:spPr>
                    <a:xfrm>
                      <a:off x="0" y="0"/>
                      <a:ext cx="1038225" cy="27606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Pr="00BA5BE7">
        <w:rPr>
          <w:noProof/>
        </w:rPr>
        <w:drawing>
          <wp:anchor distT="0" distB="0" distL="114300" distR="114300" simplePos="0" relativeHeight="251733504" behindDoc="0" locked="0" layoutInCell="1" allowOverlap="1" wp14:anchorId="61307A24" wp14:editId="637B5219">
            <wp:simplePos x="0" y="0"/>
            <wp:positionH relativeFrom="margin">
              <wp:posOffset>5591175</wp:posOffset>
            </wp:positionH>
            <wp:positionV relativeFrom="paragraph">
              <wp:posOffset>1953260</wp:posOffset>
            </wp:positionV>
            <wp:extent cx="1017948" cy="1338262"/>
            <wp:effectExtent l="190500" t="190500" r="163195" b="167005"/>
            <wp:wrapNone/>
            <wp:docPr id="1981201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201881" name=""/>
                    <pic:cNvPicPr/>
                  </pic:nvPicPr>
                  <pic:blipFill>
                    <a:blip r:embed="rId359" cstate="print">
                      <a:extLst>
                        <a:ext uri="{28A0092B-C50C-407E-A947-70E740481C1C}">
                          <a14:useLocalDpi xmlns:a14="http://schemas.microsoft.com/office/drawing/2010/main" val="0"/>
                        </a:ext>
                      </a:extLst>
                    </a:blip>
                    <a:stretch>
                      <a:fillRect/>
                    </a:stretch>
                  </pic:blipFill>
                  <pic:spPr>
                    <a:xfrm>
                      <a:off x="0" y="0"/>
                      <a:ext cx="1017948" cy="1338262"/>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EF3371" w:rsidRPr="00CD46CC">
        <w:rPr>
          <w:noProof/>
        </w:rPr>
        <w:drawing>
          <wp:anchor distT="0" distB="0" distL="114300" distR="114300" simplePos="0" relativeHeight="251538944" behindDoc="0" locked="0" layoutInCell="1" allowOverlap="1" wp14:anchorId="3F7875B2" wp14:editId="2C14F87F">
            <wp:simplePos x="0" y="0"/>
            <wp:positionH relativeFrom="margin">
              <wp:posOffset>1842770</wp:posOffset>
            </wp:positionH>
            <wp:positionV relativeFrom="paragraph">
              <wp:posOffset>167640</wp:posOffset>
            </wp:positionV>
            <wp:extent cx="928687" cy="224625"/>
            <wp:effectExtent l="190500" t="190500" r="176530" b="175895"/>
            <wp:wrapNone/>
            <wp:docPr id="502790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790039" name=""/>
                    <pic:cNvPicPr/>
                  </pic:nvPicPr>
                  <pic:blipFill>
                    <a:blip r:embed="rId360" cstate="print">
                      <a:extLst>
                        <a:ext uri="{28A0092B-C50C-407E-A947-70E740481C1C}">
                          <a14:useLocalDpi xmlns:a14="http://schemas.microsoft.com/office/drawing/2010/main" val="0"/>
                        </a:ext>
                      </a:extLst>
                    </a:blip>
                    <a:stretch>
                      <a:fillRect/>
                    </a:stretch>
                  </pic:blipFill>
                  <pic:spPr>
                    <a:xfrm>
                      <a:off x="0" y="0"/>
                      <a:ext cx="928687" cy="22462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E5079F">
        <w:rPr>
          <w:lang w:bidi="bn-IN"/>
        </w:rPr>
        <w:t xml:space="preserve">I will go the BAS where is my CAPM project is present. There I will click </w:t>
      </w:r>
      <w:r w:rsidR="00E5079F">
        <w:rPr>
          <w:b/>
          <w:bCs/>
          <w:lang w:bidi="bn-IN"/>
        </w:rPr>
        <w:t>Ctrl+Shift+P</w:t>
      </w:r>
      <w:r w:rsidR="00EF3371">
        <w:rPr>
          <w:b/>
          <w:bCs/>
          <w:lang w:bidi="bn-IN"/>
        </w:rPr>
        <w:t xml:space="preserve"> </w:t>
      </w:r>
      <w:r w:rsidR="00EF3371">
        <w:rPr>
          <w:lang w:bidi="bn-IN"/>
        </w:rPr>
        <w:t>and I will select the Open Application Generator</w:t>
      </w:r>
      <w:r w:rsidR="00EE2196">
        <w:rPr>
          <w:lang w:bidi="bn-IN"/>
        </w:rPr>
        <w:tab/>
      </w:r>
      <w:r w:rsidR="00EE2196">
        <w:rPr>
          <w:lang w:bidi="bn-IN"/>
        </w:rPr>
        <w:tab/>
      </w:r>
      <w:r w:rsidR="00EE2196">
        <w:rPr>
          <w:lang w:bidi="bn-IN"/>
        </w:rPr>
        <w:tab/>
        <w:t xml:space="preserve">   and from there I will choose the </w:t>
      </w:r>
      <w:r w:rsidR="00EE2196">
        <w:rPr>
          <w:b/>
          <w:bCs/>
          <w:lang w:bidi="bn-IN"/>
        </w:rPr>
        <w:t>List Report Page</w:t>
      </w:r>
      <w:r w:rsidR="0029433D">
        <w:rPr>
          <w:b/>
          <w:bCs/>
          <w:lang w:bidi="bn-IN"/>
        </w:rPr>
        <w:t xml:space="preserve"> </w:t>
      </w:r>
      <w:r w:rsidR="0029433D">
        <w:rPr>
          <w:lang w:bidi="bn-IN"/>
        </w:rPr>
        <w:t xml:space="preserve">and will click on NEXT. </w:t>
      </w:r>
      <w:r w:rsidR="003F13E4">
        <w:rPr>
          <w:lang w:bidi="bn-IN"/>
        </w:rPr>
        <w:t xml:space="preserve">And in the data source section I will choose </w:t>
      </w:r>
      <w:r w:rsidR="003F13E4" w:rsidRPr="003F13E4">
        <w:rPr>
          <w:b/>
          <w:bCs/>
          <w:i/>
          <w:iCs/>
          <w:lang w:bidi="bn-IN"/>
        </w:rPr>
        <w:t>Local CAP Project</w:t>
      </w:r>
      <w:r w:rsidR="003F13E4">
        <w:rPr>
          <w:lang w:bidi="bn-IN"/>
        </w:rPr>
        <w:t xml:space="preserve">. And I will choose my CAP project name which is </w:t>
      </w:r>
      <w:r w:rsidR="003F13E4">
        <w:rPr>
          <w:b/>
          <w:bCs/>
          <w:lang w:bidi="bn-IN"/>
        </w:rPr>
        <w:t xml:space="preserve">capm. </w:t>
      </w:r>
      <w:r w:rsidR="003F13E4">
        <w:rPr>
          <w:lang w:bidi="bn-IN"/>
        </w:rPr>
        <w:t xml:space="preserve">And after that I will choose the </w:t>
      </w:r>
      <w:r w:rsidR="006C0C67">
        <w:rPr>
          <w:lang w:bidi="bn-IN"/>
        </w:rPr>
        <w:t>OData</w:t>
      </w:r>
      <w:r w:rsidR="003F13E4">
        <w:rPr>
          <w:lang w:bidi="bn-IN"/>
        </w:rPr>
        <w:t xml:space="preserve"> Service</w:t>
      </w:r>
      <w:r w:rsidR="006C0C67">
        <w:rPr>
          <w:lang w:bidi="bn-IN"/>
        </w:rPr>
        <w:t xml:space="preserve"> as </w:t>
      </w:r>
      <w:r w:rsidR="006C0C67" w:rsidRPr="006C0C67">
        <w:rPr>
          <w:b/>
          <w:bCs/>
          <w:lang w:bidi="bn-IN"/>
        </w:rPr>
        <w:t>CatalogService</w:t>
      </w:r>
      <w:r w:rsidR="00EA7F54">
        <w:rPr>
          <w:b/>
          <w:bCs/>
          <w:lang w:bidi="bn-IN"/>
        </w:rPr>
        <w:t xml:space="preserve"> </w:t>
      </w:r>
      <w:r w:rsidR="00EA7F54">
        <w:rPr>
          <w:lang w:bidi="bn-IN"/>
        </w:rPr>
        <w:t>and after that I will click on next.</w:t>
      </w:r>
      <w:r w:rsidR="006329C9">
        <w:rPr>
          <w:lang w:bidi="bn-IN"/>
        </w:rPr>
        <w:t xml:space="preserve"> And I will choose the main-entity as                                       </w:t>
      </w:r>
      <w:r w:rsidR="006329C9" w:rsidRPr="006329C9">
        <w:rPr>
          <w:b/>
          <w:bCs/>
          <w:lang w:bidi="bn-IN"/>
        </w:rPr>
        <w:t>Pos</w:t>
      </w:r>
      <w:r w:rsidR="006329C9">
        <w:rPr>
          <w:lang w:bidi="bn-IN"/>
        </w:rPr>
        <w:t xml:space="preserve"> (Purchase order) and I will choose the navigation-entity as </w:t>
      </w:r>
      <w:r w:rsidR="006329C9" w:rsidRPr="006329C9">
        <w:rPr>
          <w:b/>
          <w:bCs/>
          <w:lang w:bidi="bn-IN"/>
        </w:rPr>
        <w:t>Items</w:t>
      </w:r>
      <w:r w:rsidR="006329C9">
        <w:rPr>
          <w:b/>
          <w:bCs/>
          <w:lang w:bidi="bn-IN"/>
        </w:rPr>
        <w:t xml:space="preserve">. </w:t>
      </w:r>
      <w:r w:rsidR="006329C9">
        <w:rPr>
          <w:lang w:bidi="bn-IN"/>
        </w:rPr>
        <w:t xml:space="preserve">So that means when </w:t>
      </w:r>
      <w:r w:rsidR="00114AF8">
        <w:rPr>
          <w:lang w:bidi="bn-IN"/>
        </w:rPr>
        <w:t xml:space="preserve">                                   </w:t>
      </w:r>
      <w:r w:rsidR="006329C9">
        <w:rPr>
          <w:lang w:bidi="bn-IN"/>
        </w:rPr>
        <w:t>I click on the Purchase Order I will navigate to the Purchase Items.</w:t>
      </w:r>
      <w:r w:rsidR="00472E3A">
        <w:rPr>
          <w:lang w:bidi="bn-IN"/>
        </w:rPr>
        <w:t xml:space="preserve"> After that I will configure my project attributes.</w:t>
      </w:r>
      <w:r w:rsidR="00581A4F">
        <w:rPr>
          <w:lang w:bidi="bn-IN"/>
        </w:rPr>
        <w:t xml:space="preserve"> After that I will click on next and I will fill the Fiori Launchpad configuration.</w:t>
      </w:r>
      <w:r w:rsidR="003E157E" w:rsidRPr="003E157E">
        <w:t xml:space="preserve"> </w:t>
      </w:r>
      <w:r w:rsidR="00114AF8">
        <w:t xml:space="preserve">                  And I will click on finish.</w:t>
      </w:r>
      <w:r w:rsidR="00676CCF">
        <w:t xml:space="preserve"> And after that In the App section the Project will be create automatically.</w:t>
      </w:r>
      <w:r w:rsidR="000E6F5E">
        <w:t xml:space="preserve">                              And now I will hit the command </w:t>
      </w:r>
      <w:r w:rsidR="000E6F5E" w:rsidRPr="000E6F5E">
        <w:rPr>
          <w:b/>
          <w:bCs/>
        </w:rPr>
        <w:t>cds watch</w:t>
      </w:r>
      <w:r w:rsidR="000E6F5E">
        <w:t xml:space="preserve"> and I will open the port. And there apart from the                             service I will see the web applications also</w:t>
      </w:r>
      <w:r w:rsidR="00DD05A4">
        <w:t>. So that will be my fiori application.</w:t>
      </w:r>
    </w:p>
    <w:p w14:paraId="2598FF9F" w14:textId="1AB65BD4" w:rsidR="00BA6792" w:rsidRDefault="00000000" w:rsidP="0033794C">
      <w:pPr>
        <w:tabs>
          <w:tab w:val="left" w:pos="525"/>
        </w:tabs>
        <w:rPr>
          <w:lang w:bidi="bn-IN"/>
        </w:rPr>
      </w:pPr>
      <w:r>
        <w:rPr>
          <w:noProof/>
          <w:lang w:bidi="bn-IN"/>
        </w:rPr>
        <w:pict w14:anchorId="0BDB8771">
          <v:rect id="_x0000_s1087" style="position:absolute;margin-left:-64.5pt;margin-top:25.45pt;width:79.15pt;height:128.65pt;z-index:251913728" fillcolor="red">
            <v:textbox>
              <w:txbxContent>
                <w:p w14:paraId="57F3EFB7" w14:textId="44C3FBC3" w:rsidR="00CE754C" w:rsidRPr="00FA0D9C" w:rsidRDefault="00CE754C">
                  <w:pPr>
                    <w:rPr>
                      <w:sz w:val="16"/>
                      <w:szCs w:val="16"/>
                    </w:rPr>
                  </w:pPr>
                  <w:r w:rsidRPr="00FA0D9C">
                    <w:rPr>
                      <w:sz w:val="16"/>
                      <w:szCs w:val="16"/>
                    </w:rPr>
                    <w:t>One thing remember that in the csv file in th amount column what amount we will pass</w:t>
                  </w:r>
                  <w:r w:rsidR="00FA0D9C" w:rsidRPr="00FA0D9C">
                    <w:rPr>
                      <w:sz w:val="16"/>
                      <w:szCs w:val="16"/>
                    </w:rPr>
                    <w:t xml:space="preserve"> that we should not use </w:t>
                  </w:r>
                  <w:r w:rsidR="00FA0D9C" w:rsidRPr="00FA0D9C">
                    <w:rPr>
                      <w:b/>
                      <w:bCs/>
                      <w:sz w:val="16"/>
                      <w:szCs w:val="16"/>
                    </w:rPr>
                    <w:t xml:space="preserve">comma. </w:t>
                  </w:r>
                  <w:r w:rsidR="00FA0D9C" w:rsidRPr="00FA0D9C">
                    <w:rPr>
                      <w:sz w:val="16"/>
                      <w:szCs w:val="16"/>
                    </w:rPr>
                    <w:t>If we use comma it will not work in the fiori application</w:t>
                  </w:r>
                </w:p>
              </w:txbxContent>
            </v:textbox>
          </v:rect>
        </w:pict>
      </w:r>
      <w:r w:rsidR="0033794C">
        <w:rPr>
          <w:lang w:bidi="bn-IN"/>
        </w:rPr>
        <w:t xml:space="preserve">        ----- So I will click on that it will open the fiori application.</w:t>
      </w:r>
    </w:p>
    <w:p w14:paraId="13F82EB8" w14:textId="0102E941" w:rsidR="0070077A" w:rsidRDefault="0070077A" w:rsidP="0033794C">
      <w:pPr>
        <w:tabs>
          <w:tab w:val="left" w:pos="525"/>
        </w:tabs>
        <w:rPr>
          <w:lang w:bidi="bn-IN"/>
        </w:rPr>
      </w:pPr>
    </w:p>
    <w:p w14:paraId="1E18B437" w14:textId="5F12176B" w:rsidR="00BA6792" w:rsidRDefault="00BA6792" w:rsidP="0040606A">
      <w:pPr>
        <w:rPr>
          <w:lang w:bidi="bn-IN"/>
        </w:rPr>
      </w:pPr>
    </w:p>
    <w:p w14:paraId="37B23C36" w14:textId="53E1D847" w:rsidR="00BA6792" w:rsidRDefault="00BA6792" w:rsidP="0040606A">
      <w:pPr>
        <w:rPr>
          <w:lang w:bidi="bn-IN"/>
        </w:rPr>
      </w:pPr>
    </w:p>
    <w:p w14:paraId="20809D80" w14:textId="0C3A2B0A" w:rsidR="0070077A" w:rsidRDefault="0070077A" w:rsidP="0040606A">
      <w:pPr>
        <w:rPr>
          <w:lang w:bidi="bn-IN"/>
        </w:rPr>
      </w:pPr>
      <w:r>
        <w:rPr>
          <w:lang w:bidi="bn-IN"/>
        </w:rPr>
        <w:t xml:space="preserve">           </w:t>
      </w:r>
    </w:p>
    <w:p w14:paraId="21DCCD44" w14:textId="77777777" w:rsidR="00BA6792" w:rsidRDefault="00BA6792" w:rsidP="0040606A">
      <w:pPr>
        <w:rPr>
          <w:lang w:bidi="bn-IN"/>
        </w:rPr>
      </w:pPr>
    </w:p>
    <w:p w14:paraId="670EE711" w14:textId="77777777" w:rsidR="00BA6792" w:rsidRDefault="00BA6792" w:rsidP="0040606A">
      <w:pPr>
        <w:rPr>
          <w:lang w:bidi="bn-IN"/>
        </w:rPr>
      </w:pPr>
    </w:p>
    <w:p w14:paraId="0196E39F" w14:textId="60ED9700" w:rsidR="00BA6792" w:rsidRDefault="0070077A" w:rsidP="0040606A">
      <w:pPr>
        <w:rPr>
          <w:lang w:bidi="bn-IN"/>
        </w:rPr>
      </w:pPr>
      <w:r w:rsidRPr="000614E7">
        <w:rPr>
          <w:noProof/>
        </w:rPr>
        <w:drawing>
          <wp:anchor distT="0" distB="0" distL="114300" distR="114300" simplePos="0" relativeHeight="251523584" behindDoc="0" locked="0" layoutInCell="1" allowOverlap="1" wp14:anchorId="2D274501" wp14:editId="49CBD771">
            <wp:simplePos x="0" y="0"/>
            <wp:positionH relativeFrom="column">
              <wp:posOffset>-809625</wp:posOffset>
            </wp:positionH>
            <wp:positionV relativeFrom="paragraph">
              <wp:posOffset>195263</wp:posOffset>
            </wp:positionV>
            <wp:extent cx="4892675" cy="642620"/>
            <wp:effectExtent l="190500" t="190500" r="174625" b="176530"/>
            <wp:wrapNone/>
            <wp:docPr id="222855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855799" name=""/>
                    <pic:cNvPicPr/>
                  </pic:nvPicPr>
                  <pic:blipFill>
                    <a:blip r:embed="rId361" cstate="print">
                      <a:extLst>
                        <a:ext uri="{28A0092B-C50C-407E-A947-70E740481C1C}">
                          <a14:useLocalDpi xmlns:a14="http://schemas.microsoft.com/office/drawing/2010/main" val="0"/>
                        </a:ext>
                      </a:extLst>
                    </a:blip>
                    <a:stretch>
                      <a:fillRect/>
                    </a:stretch>
                  </pic:blipFill>
                  <pic:spPr>
                    <a:xfrm>
                      <a:off x="0" y="0"/>
                      <a:ext cx="4892675" cy="64262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14:paraId="679C2300" w14:textId="77777777" w:rsidR="00BA6792" w:rsidRDefault="00BA6792" w:rsidP="0040606A">
      <w:pPr>
        <w:rPr>
          <w:lang w:bidi="bn-IN"/>
        </w:rPr>
      </w:pPr>
    </w:p>
    <w:p w14:paraId="174C3DE9" w14:textId="77777777" w:rsidR="00BA6792" w:rsidRDefault="00BA6792" w:rsidP="0040606A">
      <w:pPr>
        <w:rPr>
          <w:lang w:bidi="bn-IN"/>
        </w:rPr>
      </w:pPr>
    </w:p>
    <w:p w14:paraId="27379996" w14:textId="2E91C3F3" w:rsidR="00BA6792" w:rsidRDefault="00000000" w:rsidP="0040606A">
      <w:pPr>
        <w:rPr>
          <w:lang w:bidi="bn-IN"/>
        </w:rPr>
      </w:pPr>
      <w:r>
        <w:rPr>
          <w:noProof/>
          <w:lang w:bidi="bn-IN"/>
        </w:rPr>
        <w:pict w14:anchorId="2917064A">
          <v:rect id="_x0000_s1088" style="position:absolute;margin-left:12.4pt;margin-top:13.55pt;width:470.25pt;height:63pt;z-index:251914752">
            <v:textbox>
              <w:txbxContent>
                <w:p w14:paraId="38E8FFD3" w14:textId="005D63FD" w:rsidR="0070077A" w:rsidRPr="007A7AE5" w:rsidRDefault="0070077A">
                  <w:r>
                    <w:rPr>
                      <w:lang w:bidi="bn-IN"/>
                    </w:rPr>
                    <w:t xml:space="preserve">So after you open the fiori app you see like this. So here if you want to show the columns then for that you will click on the </w:t>
                  </w:r>
                  <w:r>
                    <w:rPr>
                      <w:b/>
                      <w:bCs/>
                      <w:lang w:bidi="bn-IN"/>
                    </w:rPr>
                    <w:t xml:space="preserve">settings </w:t>
                  </w:r>
                  <w:r>
                    <w:rPr>
                      <w:lang w:bidi="bn-IN"/>
                    </w:rPr>
                    <w:t>button and will select the column which you want to see the data.</w:t>
                  </w:r>
                  <w:r w:rsidR="007A7AE5">
                    <w:rPr>
                      <w:lang w:bidi="bn-IN"/>
                    </w:rPr>
                    <w:t xml:space="preserve"> And If you want to apply filter then you will click on the </w:t>
                  </w:r>
                  <w:r w:rsidR="007A7AE5">
                    <w:rPr>
                      <w:b/>
                      <w:bCs/>
                      <w:lang w:bidi="bn-IN"/>
                    </w:rPr>
                    <w:t xml:space="preserve">Adapt Filter </w:t>
                  </w:r>
                  <w:r w:rsidR="007A7AE5">
                    <w:rPr>
                      <w:lang w:bidi="bn-IN"/>
                    </w:rPr>
                    <w:t>and there you will select the filter.</w:t>
                  </w:r>
                </w:p>
              </w:txbxContent>
            </v:textbox>
          </v:rect>
        </w:pict>
      </w:r>
    </w:p>
    <w:p w14:paraId="2FFB1678" w14:textId="77777777" w:rsidR="00BA6792" w:rsidRDefault="00BA6792" w:rsidP="0040606A">
      <w:pPr>
        <w:rPr>
          <w:lang w:bidi="bn-IN"/>
        </w:rPr>
      </w:pPr>
    </w:p>
    <w:p w14:paraId="7E459B83" w14:textId="77777777" w:rsidR="00BA6792" w:rsidRDefault="00BA6792" w:rsidP="0040606A">
      <w:pPr>
        <w:rPr>
          <w:lang w:bidi="bn-IN"/>
        </w:rPr>
      </w:pPr>
    </w:p>
    <w:p w14:paraId="77A8D407" w14:textId="77777777" w:rsidR="00BA6792" w:rsidRDefault="00BA6792" w:rsidP="0040606A">
      <w:pPr>
        <w:rPr>
          <w:lang w:bidi="bn-IN"/>
        </w:rPr>
      </w:pPr>
    </w:p>
    <w:p w14:paraId="5C993824" w14:textId="21ADD0F6" w:rsidR="008F7151" w:rsidRDefault="00F91F55" w:rsidP="00F91F55">
      <w:pPr>
        <w:pStyle w:val="Heading1"/>
        <w:rPr>
          <w:lang w:bidi="bn-IN"/>
        </w:rPr>
      </w:pPr>
      <w:r>
        <w:rPr>
          <w:lang w:bidi="bn-IN"/>
        </w:rPr>
        <w:lastRenderedPageBreak/>
        <w:t>Now I want that when I open the fiori application I don’t want to apply the filter manually and I don’t want to add the column manually. I want that it should come automatically out of the box.</w:t>
      </w:r>
    </w:p>
    <w:p w14:paraId="7F2911BD" w14:textId="43CC6053" w:rsidR="00B45C02" w:rsidRDefault="003C1A22" w:rsidP="00B45C02">
      <w:pPr>
        <w:rPr>
          <w:lang w:bidi="bn-IN"/>
        </w:rPr>
      </w:pPr>
      <w:r w:rsidRPr="00102590">
        <w:rPr>
          <w:noProof/>
        </w:rPr>
        <w:drawing>
          <wp:anchor distT="0" distB="0" distL="114300" distR="114300" simplePos="0" relativeHeight="251525632" behindDoc="0" locked="0" layoutInCell="1" allowOverlap="1" wp14:anchorId="7B863F87" wp14:editId="507CAE41">
            <wp:simplePos x="0" y="0"/>
            <wp:positionH relativeFrom="margin">
              <wp:posOffset>5791200</wp:posOffset>
            </wp:positionH>
            <wp:positionV relativeFrom="paragraph">
              <wp:posOffset>196850</wp:posOffset>
            </wp:positionV>
            <wp:extent cx="818322" cy="495300"/>
            <wp:effectExtent l="190500" t="190500" r="172720" b="171450"/>
            <wp:wrapNone/>
            <wp:docPr id="1398512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512382" name=""/>
                    <pic:cNvPicPr/>
                  </pic:nvPicPr>
                  <pic:blipFill>
                    <a:blip r:embed="rId362">
                      <a:extLst>
                        <a:ext uri="{28A0092B-C50C-407E-A947-70E740481C1C}">
                          <a14:useLocalDpi xmlns:a14="http://schemas.microsoft.com/office/drawing/2010/main" val="0"/>
                        </a:ext>
                      </a:extLst>
                    </a:blip>
                    <a:stretch>
                      <a:fillRect/>
                    </a:stretch>
                  </pic:blipFill>
                  <pic:spPr>
                    <a:xfrm>
                      <a:off x="0" y="0"/>
                      <a:ext cx="818322" cy="49530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B45C02">
        <w:rPr>
          <w:lang w:bidi="bn-IN"/>
        </w:rPr>
        <w:t>So for that in</w:t>
      </w:r>
      <w:r w:rsidR="00A5637E">
        <w:rPr>
          <w:lang w:bidi="bn-IN"/>
        </w:rPr>
        <w:t>side</w:t>
      </w:r>
      <w:r w:rsidR="00B45C02">
        <w:rPr>
          <w:lang w:bidi="bn-IN"/>
        </w:rPr>
        <w:t xml:space="preserve"> the app folder I will create a file name </w:t>
      </w:r>
      <w:r w:rsidR="00B45C02">
        <w:rPr>
          <w:b/>
          <w:bCs/>
          <w:lang w:bidi="bn-IN"/>
        </w:rPr>
        <w:t xml:space="preserve">index.cds </w:t>
      </w:r>
      <w:r w:rsidR="00B45C02">
        <w:rPr>
          <w:lang w:bidi="bn-IN"/>
        </w:rPr>
        <w:t xml:space="preserve">and inside the fiori app (purchaseorderapp) we will create a file name </w:t>
      </w:r>
      <w:r w:rsidR="00B45C02" w:rsidRPr="00B45C02">
        <w:rPr>
          <w:b/>
          <w:bCs/>
          <w:lang w:bidi="bn-IN"/>
        </w:rPr>
        <w:t>annotation.cds</w:t>
      </w:r>
      <w:r w:rsidR="00B45C02">
        <w:rPr>
          <w:lang w:bidi="bn-IN"/>
        </w:rPr>
        <w:t xml:space="preserve"> file. The use of the </w:t>
      </w:r>
      <w:r w:rsidR="00B45C02">
        <w:rPr>
          <w:b/>
          <w:bCs/>
          <w:lang w:bidi="bn-IN"/>
        </w:rPr>
        <w:t xml:space="preserve">index.cds </w:t>
      </w:r>
      <w:r w:rsidR="00B45C02">
        <w:rPr>
          <w:lang w:bidi="bn-IN"/>
        </w:rPr>
        <w:t xml:space="preserve">file is just point to the </w:t>
      </w:r>
      <w:r w:rsidR="00B45C02" w:rsidRPr="00B45C02">
        <w:rPr>
          <w:b/>
          <w:bCs/>
          <w:lang w:bidi="bn-IN"/>
        </w:rPr>
        <w:t>annotation.cds</w:t>
      </w:r>
      <w:r w:rsidR="00B45C02">
        <w:rPr>
          <w:lang w:bidi="bn-IN"/>
        </w:rPr>
        <w:t xml:space="preserve"> file which is inside the fiori app. So in that </w:t>
      </w:r>
      <w:r w:rsidR="00B45C02">
        <w:rPr>
          <w:b/>
          <w:bCs/>
          <w:lang w:bidi="bn-IN"/>
        </w:rPr>
        <w:t xml:space="preserve">index.cds </w:t>
      </w:r>
      <w:r w:rsidR="00B45C02">
        <w:rPr>
          <w:lang w:bidi="bn-IN"/>
        </w:rPr>
        <w:t xml:space="preserve">file we will just give the path of the </w:t>
      </w:r>
      <w:r w:rsidR="00B45C02" w:rsidRPr="00B45C02">
        <w:rPr>
          <w:b/>
          <w:bCs/>
          <w:lang w:bidi="bn-IN"/>
        </w:rPr>
        <w:t>annotation.cds</w:t>
      </w:r>
      <w:r w:rsidR="00B45C02">
        <w:rPr>
          <w:lang w:bidi="bn-IN"/>
        </w:rPr>
        <w:t xml:space="preserve"> file so whenever the application load then it will load the </w:t>
      </w:r>
      <w:r w:rsidR="00B45C02">
        <w:rPr>
          <w:b/>
          <w:bCs/>
          <w:lang w:bidi="bn-IN"/>
        </w:rPr>
        <w:t xml:space="preserve">index.cds </w:t>
      </w:r>
      <w:r w:rsidR="00B45C02">
        <w:rPr>
          <w:lang w:bidi="bn-IN"/>
        </w:rPr>
        <w:t xml:space="preserve">file and from there it will load the </w:t>
      </w:r>
      <w:r w:rsidR="00B45C02" w:rsidRPr="00B45C02">
        <w:rPr>
          <w:b/>
          <w:bCs/>
          <w:lang w:bidi="bn-IN"/>
        </w:rPr>
        <w:t>annotation.cds</w:t>
      </w:r>
      <w:r w:rsidR="00B45C02">
        <w:rPr>
          <w:lang w:bidi="bn-IN"/>
        </w:rPr>
        <w:t xml:space="preserve"> file.</w:t>
      </w:r>
      <w:r w:rsidR="003112EE">
        <w:rPr>
          <w:lang w:bidi="bn-IN"/>
        </w:rPr>
        <w:t xml:space="preserve"> So many annotations file we will create inside the fiori app the path of all the file we will keep inside the </w:t>
      </w:r>
      <w:r w:rsidR="003112EE">
        <w:rPr>
          <w:b/>
          <w:bCs/>
          <w:lang w:bidi="bn-IN"/>
        </w:rPr>
        <w:t xml:space="preserve">index.cds </w:t>
      </w:r>
      <w:r w:rsidR="003112EE">
        <w:rPr>
          <w:lang w:bidi="bn-IN"/>
        </w:rPr>
        <w:t>file.</w:t>
      </w:r>
      <w:r w:rsidR="000901DD">
        <w:rPr>
          <w:lang w:bidi="bn-IN"/>
        </w:rPr>
        <w:t xml:space="preserve"> </w:t>
      </w:r>
    </w:p>
    <w:p w14:paraId="458EA9A4" w14:textId="627269FF" w:rsidR="000901DD" w:rsidRDefault="000901DD" w:rsidP="00B45C02">
      <w:pPr>
        <w:rPr>
          <w:lang w:bidi="bn-IN"/>
        </w:rPr>
      </w:pPr>
      <w:r>
        <w:rPr>
          <w:lang w:bidi="bn-IN"/>
        </w:rPr>
        <w:t xml:space="preserve">And now inside the </w:t>
      </w:r>
      <w:r w:rsidRPr="00B45C02">
        <w:rPr>
          <w:b/>
          <w:bCs/>
          <w:lang w:bidi="bn-IN"/>
        </w:rPr>
        <w:t>annotation.cds</w:t>
      </w:r>
      <w:r>
        <w:rPr>
          <w:lang w:bidi="bn-IN"/>
        </w:rPr>
        <w:t xml:space="preserve"> file we will write the annotations to solve the problem ,which is mentioned in the question.</w:t>
      </w:r>
    </w:p>
    <w:p w14:paraId="4A299508" w14:textId="0602FDCE" w:rsidR="00BA6792" w:rsidRDefault="00A57010" w:rsidP="0040606A">
      <w:r w:rsidRPr="006F7471">
        <w:rPr>
          <w:noProof/>
        </w:rPr>
        <w:drawing>
          <wp:anchor distT="0" distB="0" distL="114300" distR="114300" simplePos="0" relativeHeight="251528704" behindDoc="0" locked="0" layoutInCell="1" allowOverlap="1" wp14:anchorId="1EFB2B68" wp14:editId="2EFA0CDA">
            <wp:simplePos x="0" y="0"/>
            <wp:positionH relativeFrom="margin">
              <wp:posOffset>1785937</wp:posOffset>
            </wp:positionH>
            <wp:positionV relativeFrom="paragraph">
              <wp:posOffset>193040</wp:posOffset>
            </wp:positionV>
            <wp:extent cx="2173219" cy="238125"/>
            <wp:effectExtent l="190500" t="190500" r="189230" b="180975"/>
            <wp:wrapNone/>
            <wp:docPr id="5676314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631437" name=""/>
                    <pic:cNvPicPr/>
                  </pic:nvPicPr>
                  <pic:blipFill>
                    <a:blip r:embed="rId363" cstate="print">
                      <a:extLst>
                        <a:ext uri="{28A0092B-C50C-407E-A947-70E740481C1C}">
                          <a14:useLocalDpi xmlns:a14="http://schemas.microsoft.com/office/drawing/2010/main" val="0"/>
                        </a:ext>
                      </a:extLst>
                    </a:blip>
                    <a:stretch>
                      <a:fillRect/>
                    </a:stretch>
                  </pic:blipFill>
                  <pic:spPr>
                    <a:xfrm>
                      <a:off x="0" y="0"/>
                      <a:ext cx="2173219" cy="23812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Pr="00A57010">
        <w:rPr>
          <w:b/>
          <w:bCs/>
          <w:lang w:bidi="bn-IN"/>
        </w:rPr>
        <w:t>SelectionFields</w:t>
      </w:r>
      <w:r>
        <w:rPr>
          <w:lang w:bidi="bn-IN"/>
        </w:rPr>
        <w:t xml:space="preserve"> : </w:t>
      </w:r>
      <w:r w:rsidR="009A042E">
        <w:rPr>
          <w:lang w:bidi="bn-IN"/>
        </w:rPr>
        <w:t xml:space="preserve">this </w:t>
      </w:r>
      <w:r>
        <w:rPr>
          <w:lang w:bidi="bn-IN"/>
        </w:rPr>
        <w:t xml:space="preserve"> fiori elements </w:t>
      </w:r>
      <w:r w:rsidRPr="00A57010">
        <w:rPr>
          <w:lang w:bidi="bn-IN"/>
        </w:rPr>
        <w:t>define the filter fields that are to be displayed in the filter panel of the value help dialog.</w:t>
      </w:r>
      <w:r w:rsidRPr="00A57010">
        <w:t xml:space="preserve"> </w:t>
      </w:r>
    </w:p>
    <w:p w14:paraId="35BD29E0" w14:textId="4001D9F2" w:rsidR="00A57010" w:rsidRDefault="00A57010" w:rsidP="0040606A">
      <w:pPr>
        <w:rPr>
          <w:lang w:bidi="bn-IN"/>
        </w:rPr>
      </w:pPr>
      <w:r>
        <w:rPr>
          <w:b/>
          <w:bCs/>
          <w:lang w:bidi="bn-IN"/>
        </w:rPr>
        <w:t xml:space="preserve">LineItem : </w:t>
      </w:r>
      <w:r w:rsidR="002D003D">
        <w:rPr>
          <w:lang w:bidi="bn-IN"/>
        </w:rPr>
        <w:t>this</w:t>
      </w:r>
      <w:r>
        <w:rPr>
          <w:lang w:bidi="bn-IN"/>
        </w:rPr>
        <w:t xml:space="preserve"> fiori elements this annotations define the column of the table.</w:t>
      </w:r>
    </w:p>
    <w:p w14:paraId="0E6D9CDC" w14:textId="5716D42A" w:rsidR="00E61283" w:rsidRDefault="00993FC4" w:rsidP="0040606A">
      <w:pPr>
        <w:rPr>
          <w:lang w:bidi="bn-IN"/>
        </w:rPr>
      </w:pPr>
      <w:r>
        <w:rPr>
          <w:b/>
          <w:bCs/>
          <w:lang w:bidi="bn-IN"/>
        </w:rPr>
        <w:t xml:space="preserve">HeaderInfo : </w:t>
      </w:r>
      <w:r w:rsidR="002D003D">
        <w:rPr>
          <w:lang w:bidi="bn-IN"/>
        </w:rPr>
        <w:t xml:space="preserve">this </w:t>
      </w:r>
      <w:r>
        <w:rPr>
          <w:lang w:bidi="bn-IN"/>
        </w:rPr>
        <w:t xml:space="preserve"> </w:t>
      </w:r>
      <w:r w:rsidR="00020BD8">
        <w:rPr>
          <w:lang w:bidi="bn-IN"/>
        </w:rPr>
        <w:t xml:space="preserve">fiori element this annotations define an entity and </w:t>
      </w:r>
      <w:r w:rsidR="00020BD8" w:rsidRPr="00020BD8">
        <w:rPr>
          <w:lang w:bidi="bn-IN"/>
        </w:rPr>
        <w:t>its title, and an optional short description, the name of its entity in singular and plural form,</w:t>
      </w:r>
    </w:p>
    <w:p w14:paraId="1974D6EC" w14:textId="68EAB6C0" w:rsidR="00020BD8" w:rsidRDefault="00AB5860" w:rsidP="0040606A">
      <w:pPr>
        <w:rPr>
          <w:lang w:bidi="bn-IN"/>
        </w:rPr>
      </w:pPr>
      <w:r w:rsidRPr="00156A0A">
        <w:rPr>
          <w:noProof/>
        </w:rPr>
        <w:drawing>
          <wp:anchor distT="0" distB="0" distL="114300" distR="114300" simplePos="0" relativeHeight="251863552" behindDoc="0" locked="0" layoutInCell="1" allowOverlap="1" wp14:anchorId="0F71E348" wp14:editId="0F131A3A">
            <wp:simplePos x="0" y="0"/>
            <wp:positionH relativeFrom="column">
              <wp:posOffset>1966912</wp:posOffset>
            </wp:positionH>
            <wp:positionV relativeFrom="paragraph">
              <wp:posOffset>140017</wp:posOffset>
            </wp:positionV>
            <wp:extent cx="4395788" cy="1407957"/>
            <wp:effectExtent l="190500" t="190500" r="157480" b="173355"/>
            <wp:wrapNone/>
            <wp:docPr id="136951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51288" name=""/>
                    <pic:cNvPicPr/>
                  </pic:nvPicPr>
                  <pic:blipFill>
                    <a:blip r:embed="rId364" cstate="print">
                      <a:extLst>
                        <a:ext uri="{28A0092B-C50C-407E-A947-70E740481C1C}">
                          <a14:useLocalDpi xmlns:a14="http://schemas.microsoft.com/office/drawing/2010/main" val="0"/>
                        </a:ext>
                      </a:extLst>
                    </a:blip>
                    <a:stretch>
                      <a:fillRect/>
                    </a:stretch>
                  </pic:blipFill>
                  <pic:spPr>
                    <a:xfrm>
                      <a:off x="0" y="0"/>
                      <a:ext cx="4395788" cy="1407957"/>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020BD8" w:rsidRPr="00CE4631">
        <w:rPr>
          <w:noProof/>
        </w:rPr>
        <w:drawing>
          <wp:anchor distT="0" distB="0" distL="114300" distR="114300" simplePos="0" relativeHeight="251533824" behindDoc="0" locked="0" layoutInCell="1" allowOverlap="1" wp14:anchorId="085AAA51" wp14:editId="1B850E96">
            <wp:simplePos x="0" y="0"/>
            <wp:positionH relativeFrom="margin">
              <wp:posOffset>-614362</wp:posOffset>
            </wp:positionH>
            <wp:positionV relativeFrom="paragraph">
              <wp:posOffset>116523</wp:posOffset>
            </wp:positionV>
            <wp:extent cx="2385695" cy="4452042"/>
            <wp:effectExtent l="190500" t="190500" r="167005" b="177165"/>
            <wp:wrapNone/>
            <wp:docPr id="1977169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169143" name=""/>
                    <pic:cNvPicPr/>
                  </pic:nvPicPr>
                  <pic:blipFill rotWithShape="1">
                    <a:blip r:embed="rId365" cstate="print">
                      <a:extLst>
                        <a:ext uri="{28A0092B-C50C-407E-A947-70E740481C1C}">
                          <a14:useLocalDpi xmlns:a14="http://schemas.microsoft.com/office/drawing/2010/main" val="0"/>
                        </a:ext>
                      </a:extLst>
                    </a:blip>
                    <a:srcRect l="2244" r="4073"/>
                    <a:stretch/>
                  </pic:blipFill>
                  <pic:spPr bwMode="auto">
                    <a:xfrm>
                      <a:off x="0" y="0"/>
                      <a:ext cx="2386175" cy="4452937"/>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9817047" w14:textId="77777777" w:rsidR="00C47F1E" w:rsidRPr="00C47F1E" w:rsidRDefault="00C47F1E" w:rsidP="00C47F1E">
      <w:pPr>
        <w:rPr>
          <w:lang w:bidi="bn-IN"/>
        </w:rPr>
      </w:pPr>
    </w:p>
    <w:p w14:paraId="59223E58" w14:textId="77777777" w:rsidR="00C47F1E" w:rsidRPr="00C47F1E" w:rsidRDefault="00C47F1E" w:rsidP="00C47F1E">
      <w:pPr>
        <w:rPr>
          <w:lang w:bidi="bn-IN"/>
        </w:rPr>
      </w:pPr>
    </w:p>
    <w:p w14:paraId="5A939C59" w14:textId="77777777" w:rsidR="00C47F1E" w:rsidRPr="00C47F1E" w:rsidRDefault="00C47F1E" w:rsidP="00C47F1E">
      <w:pPr>
        <w:rPr>
          <w:lang w:bidi="bn-IN"/>
        </w:rPr>
      </w:pPr>
    </w:p>
    <w:p w14:paraId="53CB0A04" w14:textId="77777777" w:rsidR="00C47F1E" w:rsidRPr="00C47F1E" w:rsidRDefault="00C47F1E" w:rsidP="00C47F1E">
      <w:pPr>
        <w:rPr>
          <w:lang w:bidi="bn-IN"/>
        </w:rPr>
      </w:pPr>
    </w:p>
    <w:p w14:paraId="16B11AB6" w14:textId="77777777" w:rsidR="00C47F1E" w:rsidRPr="00C47F1E" w:rsidRDefault="00C47F1E" w:rsidP="00C47F1E">
      <w:pPr>
        <w:rPr>
          <w:lang w:bidi="bn-IN"/>
        </w:rPr>
      </w:pPr>
    </w:p>
    <w:p w14:paraId="61009F51" w14:textId="77777777" w:rsidR="00C47F1E" w:rsidRDefault="00C47F1E" w:rsidP="00C47F1E">
      <w:pPr>
        <w:rPr>
          <w:lang w:bidi="bn-IN"/>
        </w:rPr>
      </w:pPr>
    </w:p>
    <w:p w14:paraId="6BEB9C18" w14:textId="4CBB63DF" w:rsidR="00AB339F" w:rsidRDefault="00C47F1E" w:rsidP="00AB339F">
      <w:pPr>
        <w:pStyle w:val="Heading1"/>
        <w:rPr>
          <w:shd w:val="clear" w:color="auto" w:fill="FFFFFF"/>
        </w:rPr>
      </w:pPr>
      <w:r>
        <w:rPr>
          <w:lang w:bidi="bn-IN"/>
        </w:rPr>
        <w:tab/>
      </w:r>
      <w:r>
        <w:rPr>
          <w:lang w:bidi="bn-IN"/>
        </w:rPr>
        <w:tab/>
      </w:r>
      <w:r>
        <w:rPr>
          <w:lang w:bidi="bn-IN"/>
        </w:rPr>
        <w:tab/>
      </w:r>
      <w:r>
        <w:rPr>
          <w:lang w:bidi="bn-IN"/>
        </w:rPr>
        <w:tab/>
      </w:r>
      <w:r>
        <w:rPr>
          <w:lang w:bidi="bn-IN"/>
        </w:rPr>
        <w:tab/>
      </w:r>
    </w:p>
    <w:p w14:paraId="035EA09D" w14:textId="667B747C" w:rsidR="0057146D" w:rsidRDefault="00A3181E" w:rsidP="00C47F1E">
      <w:pPr>
        <w:ind w:left="3084"/>
        <w:rPr>
          <w:shd w:val="clear" w:color="auto" w:fill="FFFFFF"/>
        </w:rPr>
      </w:pPr>
      <w:r>
        <w:rPr>
          <w:shd w:val="clear" w:color="auto" w:fill="FFFFFF"/>
        </w:rPr>
        <w:tab/>
      </w:r>
    </w:p>
    <w:p w14:paraId="0AB0197E" w14:textId="77777777" w:rsidR="00A3181E" w:rsidRDefault="00A3181E" w:rsidP="00C47F1E">
      <w:pPr>
        <w:ind w:left="3084"/>
        <w:rPr>
          <w:shd w:val="clear" w:color="auto" w:fill="FFFFFF"/>
        </w:rPr>
      </w:pPr>
    </w:p>
    <w:p w14:paraId="3754A753" w14:textId="77777777" w:rsidR="00A3181E" w:rsidRDefault="00A3181E" w:rsidP="00C47F1E">
      <w:pPr>
        <w:ind w:left="3084"/>
        <w:rPr>
          <w:shd w:val="clear" w:color="auto" w:fill="FFFFFF"/>
        </w:rPr>
      </w:pPr>
    </w:p>
    <w:p w14:paraId="3A824DE8" w14:textId="77777777" w:rsidR="00A3181E" w:rsidRDefault="00A3181E" w:rsidP="00C47F1E">
      <w:pPr>
        <w:ind w:left="3084"/>
        <w:rPr>
          <w:shd w:val="clear" w:color="auto" w:fill="FFFFFF"/>
        </w:rPr>
      </w:pPr>
    </w:p>
    <w:p w14:paraId="2404A5E9" w14:textId="77777777" w:rsidR="00A3181E" w:rsidRDefault="00A3181E" w:rsidP="00C47F1E">
      <w:pPr>
        <w:ind w:left="3084"/>
        <w:rPr>
          <w:shd w:val="clear" w:color="auto" w:fill="FFFFFF"/>
        </w:rPr>
      </w:pPr>
    </w:p>
    <w:p w14:paraId="5D458A10" w14:textId="77777777" w:rsidR="00A3181E" w:rsidRDefault="00A3181E" w:rsidP="00C47F1E">
      <w:pPr>
        <w:ind w:left="3084"/>
        <w:rPr>
          <w:shd w:val="clear" w:color="auto" w:fill="FFFFFF"/>
        </w:rPr>
      </w:pPr>
    </w:p>
    <w:p w14:paraId="3C11EF01" w14:textId="77777777" w:rsidR="00A3181E" w:rsidRDefault="00A3181E" w:rsidP="00C47F1E">
      <w:pPr>
        <w:ind w:left="3084"/>
        <w:rPr>
          <w:shd w:val="clear" w:color="auto" w:fill="FFFFFF"/>
        </w:rPr>
      </w:pPr>
    </w:p>
    <w:p w14:paraId="13BFF5CD" w14:textId="77777777" w:rsidR="00A3181E" w:rsidRDefault="00A3181E" w:rsidP="00C47F1E">
      <w:pPr>
        <w:ind w:left="3084"/>
        <w:rPr>
          <w:shd w:val="clear" w:color="auto" w:fill="FFFFFF"/>
        </w:rPr>
      </w:pPr>
    </w:p>
    <w:p w14:paraId="07EB224D" w14:textId="77777777" w:rsidR="00A3181E" w:rsidRDefault="00A3181E" w:rsidP="00C47F1E">
      <w:pPr>
        <w:ind w:left="3084"/>
        <w:rPr>
          <w:shd w:val="clear" w:color="auto" w:fill="FFFFFF"/>
        </w:rPr>
      </w:pPr>
    </w:p>
    <w:p w14:paraId="4BF33927" w14:textId="77777777" w:rsidR="00AB339F" w:rsidRDefault="00AB339F" w:rsidP="00AB339F">
      <w:pPr>
        <w:pStyle w:val="Heading1"/>
      </w:pPr>
      <w:r w:rsidRPr="00C47F1E">
        <w:lastRenderedPageBreak/>
        <w:t>What is criticality in fiori elements</w:t>
      </w:r>
    </w:p>
    <w:p w14:paraId="4CE47086" w14:textId="77777777" w:rsidR="00AB339F" w:rsidRDefault="00AB339F" w:rsidP="00AB339F">
      <w:pPr>
        <w:rPr>
          <w:shd w:val="clear" w:color="auto" w:fill="FFFFFF"/>
        </w:rPr>
      </w:pPr>
      <w:r>
        <w:rPr>
          <w:shd w:val="clear" w:color="auto" w:fill="FFFFFF"/>
        </w:rPr>
        <w:t>In Fiori elements, "criticality" used to visually indicate the  importance of certain data by highlighting them.</w:t>
      </w:r>
    </w:p>
    <w:p w14:paraId="7166FCF5" w14:textId="77777777" w:rsidR="00AB339F" w:rsidRDefault="00AB339F" w:rsidP="00AB339F">
      <w:pPr>
        <w:pStyle w:val="Heading1"/>
        <w:rPr>
          <w:shd w:val="clear" w:color="auto" w:fill="FFFFFF"/>
        </w:rPr>
      </w:pPr>
      <w:r>
        <w:rPr>
          <w:shd w:val="clear" w:color="auto" w:fill="FFFFFF"/>
        </w:rPr>
        <w:t>criticality</w:t>
      </w:r>
      <w:r w:rsidRPr="0057146D">
        <w:t xml:space="preserve"> </w:t>
      </w:r>
      <w:r>
        <w:rPr>
          <w:shd w:val="clear" w:color="auto" w:fill="FFFFFF"/>
        </w:rPr>
        <w:t xml:space="preserve"> has following values</w:t>
      </w:r>
    </w:p>
    <w:p w14:paraId="12B68269" w14:textId="77777777" w:rsidR="003C29EE" w:rsidRDefault="00AB339F" w:rsidP="003C29EE">
      <w:pPr>
        <w:rPr>
          <w:shd w:val="clear" w:color="auto" w:fill="FFFFFF"/>
        </w:rPr>
      </w:pPr>
      <w:r>
        <w:rPr>
          <w:shd w:val="clear" w:color="auto" w:fill="FFFFFF"/>
        </w:rPr>
        <w:t>So criticality has 4 values  0----[Neutral],   1-----[</w:t>
      </w:r>
      <w:r w:rsidRPr="00AB339F">
        <w:rPr>
          <w:b/>
          <w:bCs/>
          <w:color w:val="FF0000"/>
          <w:shd w:val="clear" w:color="auto" w:fill="FFFFFF"/>
        </w:rPr>
        <w:t>Red</w:t>
      </w:r>
      <w:r>
        <w:rPr>
          <w:shd w:val="clear" w:color="auto" w:fill="FFFFFF"/>
        </w:rPr>
        <w:t>],    2-----[</w:t>
      </w:r>
      <w:r w:rsidRPr="00AB339F">
        <w:rPr>
          <w:b/>
          <w:bCs/>
          <w:color w:val="ED7D31" w:themeColor="accent2"/>
          <w:shd w:val="clear" w:color="auto" w:fill="FFFFFF"/>
        </w:rPr>
        <w:t>Orange</w:t>
      </w:r>
      <w:r>
        <w:rPr>
          <w:shd w:val="clear" w:color="auto" w:fill="FFFFFF"/>
        </w:rPr>
        <w:t>],    3------[</w:t>
      </w:r>
      <w:r w:rsidRPr="00AB339F">
        <w:rPr>
          <w:b/>
          <w:bCs/>
          <w:color w:val="00B050"/>
          <w:shd w:val="clear" w:color="auto" w:fill="FFFFFF"/>
        </w:rPr>
        <w:t>Green</w:t>
      </w:r>
      <w:r>
        <w:rPr>
          <w:shd w:val="clear" w:color="auto" w:fill="FFFFFF"/>
        </w:rPr>
        <w:t>]</w:t>
      </w:r>
    </w:p>
    <w:p w14:paraId="7FDAC01F" w14:textId="48A483BD" w:rsidR="00AB339F" w:rsidRDefault="00AB339F" w:rsidP="00310179">
      <w:pPr>
        <w:rPr>
          <w:color w:val="FF0000"/>
          <w:shd w:val="clear" w:color="auto" w:fill="FFFFFF"/>
        </w:rPr>
      </w:pPr>
      <w:r w:rsidRPr="00617548">
        <w:rPr>
          <w:color w:val="FF0000"/>
          <w:shd w:val="clear" w:color="auto" w:fill="FFFFFF"/>
        </w:rPr>
        <w:t xml:space="preserve">So in my Purchase Order entity there is a attribute called </w:t>
      </w:r>
      <w:r w:rsidRPr="00617548">
        <w:rPr>
          <w:b/>
          <w:bCs/>
          <w:color w:val="FF0000"/>
          <w:shd w:val="clear" w:color="auto" w:fill="FFFFFF"/>
        </w:rPr>
        <w:t xml:space="preserve">LIFECYCLE_STATUS </w:t>
      </w:r>
      <w:r w:rsidR="003C29EE" w:rsidRPr="00617548">
        <w:rPr>
          <w:color w:val="FF0000"/>
          <w:shd w:val="clear" w:color="auto" w:fill="FFFFFF"/>
        </w:rPr>
        <w:t xml:space="preserve">it has </w:t>
      </w:r>
      <w:r w:rsidRPr="00617548">
        <w:rPr>
          <w:color w:val="FF0000"/>
          <w:shd w:val="clear" w:color="auto" w:fill="FFFFFF"/>
        </w:rPr>
        <w:t xml:space="preserve"> 3 values N, B, D So I want that when we will display the column then the </w:t>
      </w:r>
      <w:r w:rsidR="003C29EE" w:rsidRPr="00617548">
        <w:rPr>
          <w:color w:val="FF0000"/>
          <w:shd w:val="clear" w:color="auto" w:fill="FFFFFF"/>
        </w:rPr>
        <w:t xml:space="preserve">column </w:t>
      </w:r>
      <w:r w:rsidRPr="00617548">
        <w:rPr>
          <w:color w:val="FF0000"/>
          <w:shd w:val="clear" w:color="auto" w:fill="FFFFFF"/>
        </w:rPr>
        <w:t xml:space="preserve">value should show </w:t>
      </w:r>
      <w:r w:rsidR="003C29EE" w:rsidRPr="00617548">
        <w:rPr>
          <w:color w:val="FF0000"/>
          <w:shd w:val="clear" w:color="auto" w:fill="FFFFFF"/>
        </w:rPr>
        <w:t xml:space="preserve">full name </w:t>
      </w:r>
      <w:r w:rsidRPr="00617548">
        <w:rPr>
          <w:color w:val="FF0000"/>
          <w:shd w:val="clear" w:color="auto" w:fill="FFFFFF"/>
        </w:rPr>
        <w:t>like this New, Blocked, Delivered</w:t>
      </w:r>
      <w:r w:rsidR="003C29EE" w:rsidRPr="00617548">
        <w:rPr>
          <w:color w:val="FF0000"/>
          <w:shd w:val="clear" w:color="auto" w:fill="FFFFFF"/>
        </w:rPr>
        <w:t xml:space="preserve"> without changing the data in the DB file.</w:t>
      </w:r>
      <w:r w:rsidR="00617548">
        <w:rPr>
          <w:color w:val="FF0000"/>
          <w:shd w:val="clear" w:color="auto" w:fill="FFFFFF"/>
        </w:rPr>
        <w:t xml:space="preserve"> And also I want to give some colour to this 3 values with the help of criticality.</w:t>
      </w:r>
    </w:p>
    <w:p w14:paraId="4FCC9F30" w14:textId="1FBCB7E3" w:rsidR="00310179" w:rsidRPr="00310179" w:rsidRDefault="003B0BAA" w:rsidP="00310179">
      <w:pPr>
        <w:rPr>
          <w:shd w:val="clear" w:color="auto" w:fill="FFFFFF"/>
        </w:rPr>
      </w:pPr>
      <w:r w:rsidRPr="00B028A2">
        <w:rPr>
          <w:noProof/>
        </w:rPr>
        <w:drawing>
          <wp:anchor distT="0" distB="0" distL="114300" distR="114300" simplePos="0" relativeHeight="251551232" behindDoc="0" locked="0" layoutInCell="1" allowOverlap="1" wp14:anchorId="09960869" wp14:editId="09918723">
            <wp:simplePos x="0" y="0"/>
            <wp:positionH relativeFrom="margin">
              <wp:posOffset>-819150</wp:posOffset>
            </wp:positionH>
            <wp:positionV relativeFrom="paragraph">
              <wp:posOffset>417512</wp:posOffset>
            </wp:positionV>
            <wp:extent cx="1819275" cy="1423670"/>
            <wp:effectExtent l="190500" t="190500" r="180975" b="176530"/>
            <wp:wrapNone/>
            <wp:docPr id="1856453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453500" name=""/>
                    <pic:cNvPicPr/>
                  </pic:nvPicPr>
                  <pic:blipFill>
                    <a:blip r:embed="rId366" cstate="print">
                      <a:extLst>
                        <a:ext uri="{28A0092B-C50C-407E-A947-70E740481C1C}">
                          <a14:useLocalDpi xmlns:a14="http://schemas.microsoft.com/office/drawing/2010/main" val="0"/>
                        </a:ext>
                      </a:extLst>
                    </a:blip>
                    <a:stretch>
                      <a:fillRect/>
                    </a:stretch>
                  </pic:blipFill>
                  <pic:spPr>
                    <a:xfrm>
                      <a:off x="0" y="0"/>
                      <a:ext cx="1819275" cy="142367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310179">
        <w:rPr>
          <w:shd w:val="clear" w:color="auto" w:fill="FFFFFF"/>
        </w:rPr>
        <w:t>So we will use for the after event. As because we are not changing the original data, we are only showing it to the user.</w:t>
      </w:r>
      <w:r>
        <w:rPr>
          <w:shd w:val="clear" w:color="auto" w:fill="FFFFFF"/>
        </w:rPr>
        <w:t xml:space="preserve"> So for that</w:t>
      </w:r>
      <w:r w:rsidRPr="003B0BAA">
        <w:t xml:space="preserve"> </w:t>
      </w:r>
    </w:p>
    <w:p w14:paraId="338EA07F" w14:textId="7AA8AC07" w:rsidR="00AB339F" w:rsidRPr="003B0BAA" w:rsidRDefault="003B0BAA" w:rsidP="003B0BAA">
      <w:pPr>
        <w:ind w:left="1740"/>
        <w:rPr>
          <w:shd w:val="clear" w:color="auto" w:fill="FFFFFF"/>
        </w:rPr>
      </w:pPr>
      <w:r>
        <w:rPr>
          <w:shd w:val="clear" w:color="auto" w:fill="FFFFFF"/>
        </w:rPr>
        <w:t>So here in this code as you can see after data is displayed to the user, the after event will be triggered. So we are writing the condition inside the after event. So basically we are iterate through all the elements.</w:t>
      </w:r>
      <w:r w:rsidR="00544AAB">
        <w:rPr>
          <w:shd w:val="clear" w:color="auto" w:fill="FFFFFF"/>
        </w:rPr>
        <w:t xml:space="preserve"> So</w:t>
      </w:r>
      <w:r w:rsidR="0049418A">
        <w:rPr>
          <w:shd w:val="clear" w:color="auto" w:fill="FFFFFF"/>
        </w:rPr>
        <w:t xml:space="preserve"> when condition match we will convert the value.</w:t>
      </w:r>
    </w:p>
    <w:p w14:paraId="55AAE3A0" w14:textId="4A52C02D" w:rsidR="00AB339F" w:rsidRDefault="00B17167" w:rsidP="00E24648">
      <w:pPr>
        <w:pStyle w:val="Heading1"/>
        <w:rPr>
          <w:shd w:val="clear" w:color="auto" w:fill="FFFFFF"/>
        </w:rPr>
      </w:pPr>
      <w:r w:rsidRPr="00771603">
        <w:rPr>
          <w:noProof/>
        </w:rPr>
        <w:drawing>
          <wp:anchor distT="0" distB="0" distL="114300" distR="114300" simplePos="0" relativeHeight="251556352" behindDoc="0" locked="0" layoutInCell="1" allowOverlap="1" wp14:anchorId="10ACC547" wp14:editId="1C97E0A3">
            <wp:simplePos x="0" y="0"/>
            <wp:positionH relativeFrom="column">
              <wp:posOffset>1266825</wp:posOffset>
            </wp:positionH>
            <wp:positionV relativeFrom="paragraph">
              <wp:posOffset>56832</wp:posOffset>
            </wp:positionV>
            <wp:extent cx="3502387" cy="490537"/>
            <wp:effectExtent l="190500" t="190500" r="174625" b="176530"/>
            <wp:wrapNone/>
            <wp:docPr id="596632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632338" name=""/>
                    <pic:cNvPicPr/>
                  </pic:nvPicPr>
                  <pic:blipFill rotWithShape="1">
                    <a:blip r:embed="rId367" cstate="print">
                      <a:extLst>
                        <a:ext uri="{28A0092B-C50C-407E-A947-70E740481C1C}">
                          <a14:useLocalDpi xmlns:a14="http://schemas.microsoft.com/office/drawing/2010/main" val="0"/>
                        </a:ext>
                      </a:extLst>
                    </a:blip>
                    <a:srcRect l="1911"/>
                    <a:stretch/>
                  </pic:blipFill>
                  <pic:spPr bwMode="auto">
                    <a:xfrm>
                      <a:off x="0" y="0"/>
                      <a:ext cx="3502387" cy="490537"/>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8C1AD3E" w14:textId="6A7FF7CF" w:rsidR="00AB339F" w:rsidRDefault="00AB339F" w:rsidP="00E24648">
      <w:pPr>
        <w:pStyle w:val="Heading1"/>
        <w:rPr>
          <w:shd w:val="clear" w:color="auto" w:fill="FFFFFF"/>
        </w:rPr>
      </w:pPr>
    </w:p>
    <w:p w14:paraId="5A0B78AE" w14:textId="14834327" w:rsidR="00AB339F" w:rsidRDefault="00365B98" w:rsidP="00365B98">
      <w:pPr>
        <w:rPr>
          <w:color w:val="FF0000"/>
          <w:shd w:val="clear" w:color="auto" w:fill="FFFFFF"/>
        </w:rPr>
      </w:pPr>
      <w:r w:rsidRPr="00131837">
        <w:rPr>
          <w:color w:val="FF0000"/>
          <w:shd w:val="clear" w:color="auto" w:fill="FFFFFF"/>
        </w:rPr>
        <w:t xml:space="preserve">Now I want to </w:t>
      </w:r>
      <w:r w:rsidR="00131837" w:rsidRPr="00131837">
        <w:rPr>
          <w:color w:val="FF0000"/>
          <w:shd w:val="clear" w:color="auto" w:fill="FFFFFF"/>
        </w:rPr>
        <w:t>highlight and add icon</w:t>
      </w:r>
      <w:r w:rsidRPr="00131837">
        <w:rPr>
          <w:color w:val="FF0000"/>
          <w:shd w:val="clear" w:color="auto" w:fill="FFFFFF"/>
        </w:rPr>
        <w:t xml:space="preserve"> of the LIFECYCLE_STATUS column value</w:t>
      </w:r>
      <w:r w:rsidR="00FA1BD4" w:rsidRPr="00131837">
        <w:rPr>
          <w:color w:val="FF0000"/>
          <w:shd w:val="clear" w:color="auto" w:fill="FFFFFF"/>
        </w:rPr>
        <w:t>, with the help of Criticality.</w:t>
      </w:r>
    </w:p>
    <w:p w14:paraId="722190D8" w14:textId="4F32415A" w:rsidR="00B72A22" w:rsidRPr="00131837" w:rsidRDefault="00C05565" w:rsidP="00365B98">
      <w:pPr>
        <w:rPr>
          <w:shd w:val="clear" w:color="auto" w:fill="FFFFFF"/>
        </w:rPr>
      </w:pPr>
      <w:r w:rsidRPr="00982C82">
        <w:rPr>
          <w:noProof/>
        </w:rPr>
        <w:drawing>
          <wp:anchor distT="0" distB="0" distL="114300" distR="114300" simplePos="0" relativeHeight="251704832" behindDoc="0" locked="0" layoutInCell="1" allowOverlap="1" wp14:anchorId="1FD1342B" wp14:editId="11484551">
            <wp:simplePos x="0" y="0"/>
            <wp:positionH relativeFrom="margin">
              <wp:posOffset>1676400</wp:posOffset>
            </wp:positionH>
            <wp:positionV relativeFrom="paragraph">
              <wp:posOffset>1049655</wp:posOffset>
            </wp:positionV>
            <wp:extent cx="4567503" cy="671513"/>
            <wp:effectExtent l="190500" t="190500" r="195580" b="186055"/>
            <wp:wrapNone/>
            <wp:docPr id="1344875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875320" name=""/>
                    <pic:cNvPicPr/>
                  </pic:nvPicPr>
                  <pic:blipFill>
                    <a:blip r:embed="rId368" cstate="print">
                      <a:extLst>
                        <a:ext uri="{28A0092B-C50C-407E-A947-70E740481C1C}">
                          <a14:useLocalDpi xmlns:a14="http://schemas.microsoft.com/office/drawing/2010/main" val="0"/>
                        </a:ext>
                      </a:extLst>
                    </a:blip>
                    <a:stretch>
                      <a:fillRect/>
                    </a:stretch>
                  </pic:blipFill>
                  <pic:spPr>
                    <a:xfrm>
                      <a:off x="0" y="0"/>
                      <a:ext cx="4567503" cy="671513"/>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4F2FC2" w:rsidRPr="00982C82">
        <w:rPr>
          <w:noProof/>
        </w:rPr>
        <w:drawing>
          <wp:anchor distT="0" distB="0" distL="114300" distR="114300" simplePos="0" relativeHeight="251571712" behindDoc="0" locked="0" layoutInCell="1" allowOverlap="1" wp14:anchorId="2A4A6D1F" wp14:editId="106F043B">
            <wp:simplePos x="0" y="0"/>
            <wp:positionH relativeFrom="margin">
              <wp:posOffset>-723582</wp:posOffset>
            </wp:positionH>
            <wp:positionV relativeFrom="paragraph">
              <wp:posOffset>1006475</wp:posOffset>
            </wp:positionV>
            <wp:extent cx="2186581" cy="1700213"/>
            <wp:effectExtent l="190500" t="190500" r="194945" b="186055"/>
            <wp:wrapNone/>
            <wp:docPr id="1939698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698125" name=""/>
                    <pic:cNvPicPr/>
                  </pic:nvPicPr>
                  <pic:blipFill>
                    <a:blip r:embed="rId369">
                      <a:extLst>
                        <a:ext uri="{28A0092B-C50C-407E-A947-70E740481C1C}">
                          <a14:useLocalDpi xmlns:a14="http://schemas.microsoft.com/office/drawing/2010/main" val="0"/>
                        </a:ext>
                      </a:extLst>
                    </a:blip>
                    <a:stretch>
                      <a:fillRect/>
                    </a:stretch>
                  </pic:blipFill>
                  <pic:spPr>
                    <a:xfrm>
                      <a:off x="0" y="0"/>
                      <a:ext cx="2186581" cy="1700213"/>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131837">
        <w:rPr>
          <w:shd w:val="clear" w:color="auto" w:fill="FFFFFF"/>
        </w:rPr>
        <w:t xml:space="preserve">So </w:t>
      </w:r>
      <w:r w:rsidR="00B72A22">
        <w:rPr>
          <w:shd w:val="clear" w:color="auto" w:fill="FFFFFF"/>
        </w:rPr>
        <w:t xml:space="preserve">basically </w:t>
      </w:r>
      <w:r w:rsidR="004F2FC2">
        <w:rPr>
          <w:shd w:val="clear" w:color="auto" w:fill="FFFFFF"/>
        </w:rPr>
        <w:t>C</w:t>
      </w:r>
      <w:r w:rsidR="00B72A22">
        <w:rPr>
          <w:shd w:val="clear" w:color="auto" w:fill="FFFFFF"/>
        </w:rPr>
        <w:t>riticality has accept some values, based on that it changes the colour.</w:t>
      </w:r>
      <w:r w:rsidR="00BA4A00">
        <w:rPr>
          <w:shd w:val="clear" w:color="auto" w:fill="FFFFFF"/>
        </w:rPr>
        <w:t xml:space="preserve"> So first in the purchase-order entity we will add the field name Criticality as Integer</w:t>
      </w:r>
      <w:r w:rsidR="00DD4524">
        <w:rPr>
          <w:shd w:val="clear" w:color="auto" w:fill="FFFFFF"/>
        </w:rPr>
        <w:t xml:space="preserve"> also in the csv file we will add the Criticality column.</w:t>
      </w:r>
      <w:r w:rsidR="009038F7">
        <w:rPr>
          <w:shd w:val="clear" w:color="auto" w:fill="FFFFFF"/>
        </w:rPr>
        <w:t xml:space="preserve"> So now in the Criticality field I need to initialize the values, so that </w:t>
      </w:r>
      <w:r w:rsidR="000B628D">
        <w:rPr>
          <w:shd w:val="clear" w:color="auto" w:fill="FFFFFF"/>
        </w:rPr>
        <w:t>it can highlight.</w:t>
      </w:r>
      <w:r w:rsidR="000C1CF7">
        <w:rPr>
          <w:shd w:val="clear" w:color="auto" w:fill="FFFFFF"/>
        </w:rPr>
        <w:t xml:space="preserve"> So we want to highlight the LIFECYCLE_STATUS column value. </w:t>
      </w:r>
      <w:r w:rsidR="004F2FC2">
        <w:rPr>
          <w:shd w:val="clear" w:color="auto" w:fill="FFFFFF"/>
        </w:rPr>
        <w:t>So we will use the Criticality for that particular column</w:t>
      </w:r>
      <w:r w:rsidR="004F2FC2" w:rsidRPr="004F2FC2">
        <w:t xml:space="preserve"> </w:t>
      </w:r>
    </w:p>
    <w:p w14:paraId="769A601C" w14:textId="77777777" w:rsidR="00AB339F" w:rsidRDefault="00AB339F" w:rsidP="00E24648">
      <w:pPr>
        <w:pStyle w:val="Heading1"/>
        <w:rPr>
          <w:shd w:val="clear" w:color="auto" w:fill="FFFFFF"/>
        </w:rPr>
      </w:pPr>
    </w:p>
    <w:p w14:paraId="344F1078" w14:textId="77777777" w:rsidR="00AB339F" w:rsidRDefault="00AB339F" w:rsidP="00E24648">
      <w:pPr>
        <w:pStyle w:val="Heading1"/>
        <w:rPr>
          <w:shd w:val="clear" w:color="auto" w:fill="FFFFFF"/>
        </w:rPr>
      </w:pPr>
    </w:p>
    <w:p w14:paraId="69C9C562" w14:textId="77777777" w:rsidR="00AB339F" w:rsidRDefault="00AB339F" w:rsidP="00E24648">
      <w:pPr>
        <w:pStyle w:val="Heading1"/>
        <w:rPr>
          <w:shd w:val="clear" w:color="auto" w:fill="FFFFFF"/>
        </w:rPr>
      </w:pPr>
    </w:p>
    <w:p w14:paraId="0D1A3E2A" w14:textId="77777777" w:rsidR="00AB339F" w:rsidRDefault="00AB339F" w:rsidP="00E24648">
      <w:pPr>
        <w:pStyle w:val="Heading1"/>
        <w:rPr>
          <w:shd w:val="clear" w:color="auto" w:fill="FFFFFF"/>
        </w:rPr>
      </w:pPr>
    </w:p>
    <w:p w14:paraId="2D9FB7EB" w14:textId="77777777" w:rsidR="00AB339F" w:rsidRDefault="00AB339F" w:rsidP="00E24648">
      <w:pPr>
        <w:pStyle w:val="Heading1"/>
        <w:rPr>
          <w:shd w:val="clear" w:color="auto" w:fill="FFFFFF"/>
        </w:rPr>
      </w:pPr>
    </w:p>
    <w:p w14:paraId="632B49F1" w14:textId="77777777" w:rsidR="00AB339F" w:rsidRDefault="00AB339F" w:rsidP="00E24648">
      <w:pPr>
        <w:pStyle w:val="Heading1"/>
        <w:rPr>
          <w:shd w:val="clear" w:color="auto" w:fill="FFFFFF"/>
        </w:rPr>
      </w:pPr>
    </w:p>
    <w:p w14:paraId="0E5BE15C" w14:textId="77777777" w:rsidR="00AB339F" w:rsidRDefault="00AB339F" w:rsidP="00E24648">
      <w:pPr>
        <w:pStyle w:val="Heading1"/>
        <w:rPr>
          <w:shd w:val="clear" w:color="auto" w:fill="FFFFFF"/>
        </w:rPr>
      </w:pPr>
    </w:p>
    <w:p w14:paraId="7C6AB8D1" w14:textId="77777777" w:rsidR="003C29EE" w:rsidRPr="003C29EE" w:rsidRDefault="003C29EE" w:rsidP="003C29EE"/>
    <w:p w14:paraId="3C77322E" w14:textId="04B799BD" w:rsidR="00A3181E" w:rsidRDefault="00A3181E" w:rsidP="00E24648">
      <w:pPr>
        <w:pStyle w:val="Heading1"/>
        <w:rPr>
          <w:shd w:val="clear" w:color="auto" w:fill="FFFFFF"/>
        </w:rPr>
      </w:pPr>
      <w:r>
        <w:rPr>
          <w:shd w:val="clear" w:color="auto" w:fill="FFFFFF"/>
        </w:rPr>
        <w:lastRenderedPageBreak/>
        <w:t>Creating a Facet:</w:t>
      </w:r>
    </w:p>
    <w:p w14:paraId="3B711793" w14:textId="4C562952" w:rsidR="00C21896" w:rsidRDefault="00C21896" w:rsidP="00E24648">
      <w:r w:rsidRPr="00C21896">
        <w:t xml:space="preserve"> Facets are essentially sections or tabs within an object page that organize the information related to a particular object or entity. Facets help to structure the information. Users can to easily navigate from one facet to another facet</w:t>
      </w:r>
      <w:r w:rsidR="009467DD">
        <w:t xml:space="preserve">. </w:t>
      </w:r>
      <w:r w:rsidR="00E24648">
        <w:t>So basically</w:t>
      </w:r>
      <w:r>
        <w:t xml:space="preserve"> to create facet we will use</w:t>
      </w:r>
      <w:r w:rsidR="00E24648">
        <w:t xml:space="preserve"> facet  annotations. </w:t>
      </w:r>
    </w:p>
    <w:p w14:paraId="729A9C15" w14:textId="207C1D4F" w:rsidR="00E24648" w:rsidRDefault="00C21896" w:rsidP="00E24648">
      <w:r w:rsidRPr="004B6C5B">
        <w:rPr>
          <w:noProof/>
        </w:rPr>
        <w:drawing>
          <wp:anchor distT="0" distB="0" distL="114300" distR="114300" simplePos="0" relativeHeight="251546112" behindDoc="0" locked="0" layoutInCell="1" allowOverlap="1" wp14:anchorId="0C38F517" wp14:editId="313D1254">
            <wp:simplePos x="0" y="0"/>
            <wp:positionH relativeFrom="column">
              <wp:posOffset>2399665</wp:posOffset>
            </wp:positionH>
            <wp:positionV relativeFrom="paragraph">
              <wp:posOffset>193040</wp:posOffset>
            </wp:positionV>
            <wp:extent cx="757238" cy="158776"/>
            <wp:effectExtent l="171450" t="190500" r="157480" b="165100"/>
            <wp:wrapNone/>
            <wp:docPr id="1113118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118913" name=""/>
                    <pic:cNvPicPr/>
                  </pic:nvPicPr>
                  <pic:blipFill rotWithShape="1">
                    <a:blip r:embed="rId370">
                      <a:extLst>
                        <a:ext uri="{28A0092B-C50C-407E-A947-70E740481C1C}">
                          <a14:useLocalDpi xmlns:a14="http://schemas.microsoft.com/office/drawing/2010/main" val="0"/>
                        </a:ext>
                      </a:extLst>
                    </a:blip>
                    <a:srcRect t="25714"/>
                    <a:stretch/>
                  </pic:blipFill>
                  <pic:spPr bwMode="auto">
                    <a:xfrm>
                      <a:off x="0" y="0"/>
                      <a:ext cx="757238" cy="158776"/>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24648">
        <w:t>So we have group of fields that’s why we create Facet.</w:t>
      </w:r>
      <w:r w:rsidR="005159BC">
        <w:t xml:space="preserve"> So basically when we define an facet it is an array, because we can add multiple facet. </w:t>
      </w:r>
    </w:p>
    <w:p w14:paraId="50E4DB98" w14:textId="79AAD8BA" w:rsidR="00C21896" w:rsidRDefault="00C21896" w:rsidP="00C21896">
      <w:pPr>
        <w:pStyle w:val="Heading1"/>
      </w:pPr>
      <w:r>
        <w:t xml:space="preserve">Types of facet </w:t>
      </w:r>
    </w:p>
    <w:p w14:paraId="5B1DB439" w14:textId="5DC3D762" w:rsidR="00C21896" w:rsidRDefault="00C21896" w:rsidP="00C21896">
      <w:r w:rsidRPr="00C21896">
        <w:rPr>
          <w:b/>
          <w:bCs/>
        </w:rPr>
        <w:t>UI.ReferenceFacet</w:t>
      </w:r>
      <w:r>
        <w:rPr>
          <w:b/>
          <w:bCs/>
        </w:rPr>
        <w:t xml:space="preserve"> : </w:t>
      </w:r>
      <w:r>
        <w:t xml:space="preserve">Facet that are refers the things that are Reference facet </w:t>
      </w:r>
      <w:r>
        <w:rPr>
          <w:b/>
          <w:bCs/>
        </w:rPr>
        <w:t xml:space="preserve">e.g. </w:t>
      </w:r>
      <w:r>
        <w:t>LineItems</w:t>
      </w:r>
    </w:p>
    <w:p w14:paraId="2788F982" w14:textId="7FAC56F1" w:rsidR="00C21896" w:rsidRDefault="00C21896" w:rsidP="00C21896">
      <w:r w:rsidRPr="00C21896">
        <w:rPr>
          <w:b/>
          <w:bCs/>
        </w:rPr>
        <w:t>UI.ReferenceURLFacet</w:t>
      </w:r>
      <w:r>
        <w:rPr>
          <w:b/>
          <w:bCs/>
        </w:rPr>
        <w:t xml:space="preserve"> : </w:t>
      </w:r>
      <w:r>
        <w:t>Facet that refers to a URL</w:t>
      </w:r>
    </w:p>
    <w:p w14:paraId="692B57B9" w14:textId="2FB1A676" w:rsidR="00C21896" w:rsidRDefault="00C21896" w:rsidP="00C21896">
      <w:r w:rsidRPr="00C21896">
        <w:rPr>
          <w:b/>
          <w:bCs/>
        </w:rPr>
        <w:t>UI.CollectionFacet</w:t>
      </w:r>
      <w:r>
        <w:rPr>
          <w:b/>
          <w:bCs/>
        </w:rPr>
        <w:t xml:space="preserve"> : </w:t>
      </w:r>
      <w:r>
        <w:t>It is a collection of facets.</w:t>
      </w:r>
    </w:p>
    <w:p w14:paraId="3D611781" w14:textId="77777777" w:rsidR="002D117C" w:rsidRDefault="002D117C" w:rsidP="00C21896"/>
    <w:p w14:paraId="432DA3B8" w14:textId="44264B93" w:rsidR="002D117C" w:rsidRDefault="002D117C" w:rsidP="00C21896">
      <w:r>
        <w:t xml:space="preserve">So while creating a facet we will add 3 things </w:t>
      </w:r>
      <w:r w:rsidRPr="004614BD">
        <w:rPr>
          <w:b/>
          <w:bCs/>
        </w:rPr>
        <w:t>Type</w:t>
      </w:r>
      <w:r>
        <w:t xml:space="preserve">, </w:t>
      </w:r>
      <w:r w:rsidRPr="004614BD">
        <w:rPr>
          <w:b/>
          <w:bCs/>
        </w:rPr>
        <w:t>Label</w:t>
      </w:r>
      <w:r>
        <w:t xml:space="preserve">, </w:t>
      </w:r>
      <w:r w:rsidRPr="004614BD">
        <w:rPr>
          <w:b/>
          <w:bCs/>
        </w:rPr>
        <w:t>Target</w:t>
      </w:r>
      <w:r>
        <w:t>.</w:t>
      </w:r>
    </w:p>
    <w:p w14:paraId="145A2084" w14:textId="041D531F" w:rsidR="00EA0384" w:rsidRDefault="008973C4" w:rsidP="00EA0384">
      <w:pPr>
        <w:pStyle w:val="ListParagraph"/>
        <w:numPr>
          <w:ilvl w:val="0"/>
          <w:numId w:val="35"/>
        </w:numPr>
      </w:pPr>
      <w:r w:rsidRPr="00AE74FC">
        <w:rPr>
          <w:noProof/>
        </w:rPr>
        <w:drawing>
          <wp:anchor distT="0" distB="0" distL="114300" distR="114300" simplePos="0" relativeHeight="251689472" behindDoc="0" locked="0" layoutInCell="1" allowOverlap="1" wp14:anchorId="06666A0F" wp14:editId="48F59B01">
            <wp:simplePos x="0" y="0"/>
            <wp:positionH relativeFrom="margin">
              <wp:posOffset>3195638</wp:posOffset>
            </wp:positionH>
            <wp:positionV relativeFrom="paragraph">
              <wp:posOffset>143510</wp:posOffset>
            </wp:positionV>
            <wp:extent cx="1648215" cy="200025"/>
            <wp:effectExtent l="190500" t="190500" r="161925" b="161925"/>
            <wp:wrapNone/>
            <wp:docPr id="861278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278630" name=""/>
                    <pic:cNvPicPr/>
                  </pic:nvPicPr>
                  <pic:blipFill>
                    <a:blip r:embed="rId371" cstate="print">
                      <a:extLst>
                        <a:ext uri="{28A0092B-C50C-407E-A947-70E740481C1C}">
                          <a14:useLocalDpi xmlns:a14="http://schemas.microsoft.com/office/drawing/2010/main" val="0"/>
                        </a:ext>
                      </a:extLst>
                    </a:blip>
                    <a:stretch>
                      <a:fillRect/>
                    </a:stretch>
                  </pic:blipFill>
                  <pic:spPr>
                    <a:xfrm>
                      <a:off x="0" y="0"/>
                      <a:ext cx="1648215" cy="20002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831EB8">
        <w:t>So Type is basically which type of facet it is.</w:t>
      </w:r>
      <w:r w:rsidR="004614BD">
        <w:tab/>
      </w:r>
      <w:r w:rsidR="004614BD">
        <w:tab/>
      </w:r>
      <w:r w:rsidR="004614BD">
        <w:tab/>
        <w:t xml:space="preserve">                                                            </w:t>
      </w:r>
      <w:r w:rsidR="00EA0384">
        <w:t xml:space="preserve"> </w:t>
      </w:r>
    </w:p>
    <w:p w14:paraId="2BB4A677" w14:textId="7F3DE23E" w:rsidR="00EA0384" w:rsidRDefault="004614BD" w:rsidP="00EA0384">
      <w:pPr>
        <w:pStyle w:val="ListParagraph"/>
        <w:numPr>
          <w:ilvl w:val="0"/>
          <w:numId w:val="35"/>
        </w:numPr>
      </w:pPr>
      <w:r>
        <w:t>And the Label would be the name of my facets.</w:t>
      </w:r>
      <w:r w:rsidR="00EA0384">
        <w:tab/>
        <w:t xml:space="preserve">                                                                                              </w:t>
      </w:r>
    </w:p>
    <w:p w14:paraId="19792720" w14:textId="20D3159B" w:rsidR="00831EB8" w:rsidRDefault="00EA0384" w:rsidP="00EA0384">
      <w:pPr>
        <w:pStyle w:val="ListParagraph"/>
        <w:numPr>
          <w:ilvl w:val="0"/>
          <w:numId w:val="35"/>
        </w:numPr>
      </w:pPr>
      <w:r>
        <w:t>So for reference purpose we will use Target. Example I want to add  the LineItems in my facet so for that we will create the LineItem in somewhere outside and we will refer them in the facet with the help of Target.</w:t>
      </w:r>
    </w:p>
    <w:p w14:paraId="48B0ADB6" w14:textId="660C7897" w:rsidR="00F44752" w:rsidRDefault="00F44752" w:rsidP="00F44752">
      <w:r w:rsidRPr="00E278BF">
        <w:rPr>
          <w:noProof/>
        </w:rPr>
        <w:drawing>
          <wp:anchor distT="0" distB="0" distL="114300" distR="114300" simplePos="0" relativeHeight="251549184" behindDoc="0" locked="0" layoutInCell="1" allowOverlap="1" wp14:anchorId="18829A21" wp14:editId="19A779BA">
            <wp:simplePos x="0" y="0"/>
            <wp:positionH relativeFrom="margin">
              <wp:posOffset>1357312</wp:posOffset>
            </wp:positionH>
            <wp:positionV relativeFrom="paragraph">
              <wp:posOffset>194945</wp:posOffset>
            </wp:positionV>
            <wp:extent cx="1671638" cy="413874"/>
            <wp:effectExtent l="190500" t="190500" r="176530" b="177165"/>
            <wp:wrapNone/>
            <wp:docPr id="1572850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850495" name=""/>
                    <pic:cNvPicPr/>
                  </pic:nvPicPr>
                  <pic:blipFill rotWithShape="1">
                    <a:blip r:embed="rId372" cstate="print">
                      <a:extLst>
                        <a:ext uri="{28A0092B-C50C-407E-A947-70E740481C1C}">
                          <a14:useLocalDpi xmlns:a14="http://schemas.microsoft.com/office/drawing/2010/main" val="0"/>
                        </a:ext>
                      </a:extLst>
                    </a:blip>
                    <a:srcRect r="4925"/>
                    <a:stretch/>
                  </pic:blipFill>
                  <pic:spPr bwMode="auto">
                    <a:xfrm>
                      <a:off x="0" y="0"/>
                      <a:ext cx="1671638" cy="413874"/>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1D0E608" w14:textId="08F0F14E" w:rsidR="00F44752" w:rsidRDefault="00F44752" w:rsidP="00F44752">
      <w:r>
        <w:t xml:space="preserve">Creating the </w:t>
      </w:r>
      <w:r w:rsidRPr="00B61E4E">
        <w:rPr>
          <w:b/>
          <w:bCs/>
        </w:rPr>
        <w:t>1</w:t>
      </w:r>
      <w:r w:rsidRPr="00B61E4E">
        <w:rPr>
          <w:b/>
          <w:bCs/>
          <w:vertAlign w:val="superscript"/>
        </w:rPr>
        <w:t>st</w:t>
      </w:r>
      <w:r w:rsidRPr="00B61E4E">
        <w:rPr>
          <w:b/>
          <w:bCs/>
        </w:rPr>
        <w:t xml:space="preserve"> facet</w:t>
      </w:r>
      <w:r>
        <w:t xml:space="preserve">: </w:t>
      </w:r>
      <w:r>
        <w:tab/>
      </w:r>
      <w:r>
        <w:tab/>
      </w:r>
      <w:r>
        <w:tab/>
      </w:r>
      <w:r>
        <w:tab/>
      </w:r>
      <w:r>
        <w:tab/>
      </w:r>
      <w:r w:rsidR="00B61E4E">
        <w:t>So,</w:t>
      </w:r>
      <w:r>
        <w:t xml:space="preserve"> this is my first facet which I have created and here I have taking</w:t>
      </w:r>
      <w:r>
        <w:tab/>
      </w:r>
      <w:r>
        <w:tab/>
      </w:r>
      <w:r>
        <w:tab/>
      </w:r>
      <w:r>
        <w:tab/>
      </w:r>
      <w:r>
        <w:tab/>
        <w:t xml:space="preserve">the reference of </w:t>
      </w:r>
      <w:r w:rsidR="00EA08DA">
        <w:t>Field Groups</w:t>
      </w:r>
      <w:r>
        <w:t>.</w:t>
      </w:r>
      <w:r w:rsidR="00B61E4E">
        <w:t xml:space="preserve"> So basically Field Group is basically a group of fields where we can have group of data. </w:t>
      </w:r>
    </w:p>
    <w:p w14:paraId="05BE9A7C" w14:textId="2BC202B6" w:rsidR="002D117C" w:rsidRDefault="00B61E4E" w:rsidP="00B61E4E">
      <w:pPr>
        <w:tabs>
          <w:tab w:val="left" w:pos="1538"/>
        </w:tabs>
        <w:ind w:left="1538"/>
      </w:pPr>
      <w:r w:rsidRPr="00B61E4E">
        <w:rPr>
          <w:noProof/>
        </w:rPr>
        <w:drawing>
          <wp:anchor distT="0" distB="0" distL="114300" distR="114300" simplePos="0" relativeHeight="251550208" behindDoc="0" locked="0" layoutInCell="1" allowOverlap="1" wp14:anchorId="78E741A9" wp14:editId="2AF1CF39">
            <wp:simplePos x="0" y="0"/>
            <wp:positionH relativeFrom="column">
              <wp:posOffset>-881062</wp:posOffset>
            </wp:positionH>
            <wp:positionV relativeFrom="paragraph">
              <wp:posOffset>18415</wp:posOffset>
            </wp:positionV>
            <wp:extent cx="1719263" cy="941230"/>
            <wp:effectExtent l="190500" t="190500" r="167005" b="163830"/>
            <wp:wrapNone/>
            <wp:docPr id="313732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732379" name=""/>
                    <pic:cNvPicPr/>
                  </pic:nvPicPr>
                  <pic:blipFill>
                    <a:blip r:embed="rId373" cstate="print">
                      <a:extLst>
                        <a:ext uri="{28A0092B-C50C-407E-A947-70E740481C1C}">
                          <a14:useLocalDpi xmlns:a14="http://schemas.microsoft.com/office/drawing/2010/main" val="0"/>
                        </a:ext>
                      </a:extLst>
                    </a:blip>
                    <a:stretch>
                      <a:fillRect/>
                    </a:stretch>
                  </pic:blipFill>
                  <pic:spPr>
                    <a:xfrm>
                      <a:off x="0" y="0"/>
                      <a:ext cx="1719263" cy="94123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t>So here I have defined my FieldGroup and inside the Data there we kept the attribute</w:t>
      </w:r>
      <w:r w:rsidR="007C6C29">
        <w:t xml:space="preserve">. So If tomorrow there are multiple FieldGroup, so to identify uniquely we have given the Name </w:t>
      </w:r>
      <w:r w:rsidR="007C6C29" w:rsidRPr="007C6C29">
        <w:rPr>
          <w:b/>
          <w:bCs/>
        </w:rPr>
        <w:t>FieldGroup#HeaderGeneralInformation</w:t>
      </w:r>
      <w:r w:rsidR="007C6C29">
        <w:rPr>
          <w:b/>
          <w:bCs/>
        </w:rPr>
        <w:t xml:space="preserve"> </w:t>
      </w:r>
      <w:r w:rsidR="007C6C29">
        <w:t>and same name we have referenced in the Target.</w:t>
      </w:r>
    </w:p>
    <w:p w14:paraId="6BC68D7D" w14:textId="443CA0A0" w:rsidR="00477425" w:rsidRDefault="00477425" w:rsidP="00477425">
      <w:r w:rsidRPr="00477425">
        <w:rPr>
          <w:noProof/>
        </w:rPr>
        <w:drawing>
          <wp:anchor distT="0" distB="0" distL="114300" distR="114300" simplePos="0" relativeHeight="251559424" behindDoc="0" locked="0" layoutInCell="1" allowOverlap="1" wp14:anchorId="44FDA73F" wp14:editId="79938211">
            <wp:simplePos x="0" y="0"/>
            <wp:positionH relativeFrom="column">
              <wp:posOffset>1803400</wp:posOffset>
            </wp:positionH>
            <wp:positionV relativeFrom="paragraph">
              <wp:posOffset>194310</wp:posOffset>
            </wp:positionV>
            <wp:extent cx="1519237" cy="471763"/>
            <wp:effectExtent l="190500" t="190500" r="176530" b="176530"/>
            <wp:wrapNone/>
            <wp:docPr id="1267641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641779" name=""/>
                    <pic:cNvPicPr/>
                  </pic:nvPicPr>
                  <pic:blipFill>
                    <a:blip r:embed="rId374" cstate="print">
                      <a:extLst>
                        <a:ext uri="{28A0092B-C50C-407E-A947-70E740481C1C}">
                          <a14:useLocalDpi xmlns:a14="http://schemas.microsoft.com/office/drawing/2010/main" val="0"/>
                        </a:ext>
                      </a:extLst>
                    </a:blip>
                    <a:stretch>
                      <a:fillRect/>
                    </a:stretch>
                  </pic:blipFill>
                  <pic:spPr>
                    <a:xfrm>
                      <a:off x="0" y="0"/>
                      <a:ext cx="1519237" cy="471763"/>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14:paraId="119391FF" w14:textId="705781A4" w:rsidR="00477425" w:rsidRDefault="00477425" w:rsidP="00477425">
      <w:r>
        <w:t xml:space="preserve">Creating the </w:t>
      </w:r>
      <w:r>
        <w:rPr>
          <w:b/>
          <w:bCs/>
        </w:rPr>
        <w:t>2</w:t>
      </w:r>
      <w:r w:rsidRPr="00477425">
        <w:rPr>
          <w:b/>
          <w:bCs/>
          <w:vertAlign w:val="superscript"/>
        </w:rPr>
        <w:t>nd</w:t>
      </w:r>
      <w:r>
        <w:rPr>
          <w:b/>
          <w:bCs/>
        </w:rPr>
        <w:t xml:space="preserve"> </w:t>
      </w:r>
      <w:r w:rsidRPr="00B61E4E">
        <w:rPr>
          <w:b/>
          <w:bCs/>
        </w:rPr>
        <w:t xml:space="preserve"> facet</w:t>
      </w:r>
      <w:r>
        <w:t xml:space="preserve">: </w:t>
      </w:r>
      <w:r>
        <w:tab/>
      </w:r>
      <w:r>
        <w:tab/>
      </w:r>
      <w:r>
        <w:tab/>
      </w:r>
      <w:r>
        <w:tab/>
      </w:r>
      <w:r>
        <w:tab/>
        <w:t xml:space="preserve">     So, this is my second facet which I have created and here I have taking</w:t>
      </w:r>
      <w:r>
        <w:tab/>
      </w:r>
      <w:r>
        <w:tab/>
      </w:r>
      <w:r>
        <w:tab/>
      </w:r>
      <w:r>
        <w:tab/>
        <w:t xml:space="preserve">     the reference of Line-Items. So basically Line-Items is a data in tubular </w:t>
      </w:r>
      <w:r w:rsidR="007C1D58">
        <w:t>format.</w:t>
      </w:r>
    </w:p>
    <w:p w14:paraId="50552101" w14:textId="04EE15CA" w:rsidR="00477425" w:rsidRPr="00477425" w:rsidRDefault="00F53F2A" w:rsidP="00477425">
      <w:r w:rsidRPr="00F53F2A">
        <w:rPr>
          <w:noProof/>
        </w:rPr>
        <w:drawing>
          <wp:anchor distT="0" distB="0" distL="114300" distR="114300" simplePos="0" relativeHeight="251864576" behindDoc="0" locked="0" layoutInCell="1" allowOverlap="1" wp14:anchorId="3CC69344" wp14:editId="6125935F">
            <wp:simplePos x="0" y="0"/>
            <wp:positionH relativeFrom="column">
              <wp:posOffset>-852170</wp:posOffset>
            </wp:positionH>
            <wp:positionV relativeFrom="paragraph">
              <wp:posOffset>98742</wp:posOffset>
            </wp:positionV>
            <wp:extent cx="1981200" cy="681106"/>
            <wp:effectExtent l="190500" t="190500" r="171450" b="176530"/>
            <wp:wrapNone/>
            <wp:docPr id="50141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41655" name=""/>
                    <pic:cNvPicPr/>
                  </pic:nvPicPr>
                  <pic:blipFill>
                    <a:blip r:embed="rId375" cstate="print">
                      <a:extLst>
                        <a:ext uri="{28A0092B-C50C-407E-A947-70E740481C1C}">
                          <a14:useLocalDpi xmlns:a14="http://schemas.microsoft.com/office/drawing/2010/main" val="0"/>
                        </a:ext>
                      </a:extLst>
                    </a:blip>
                    <a:stretch>
                      <a:fillRect/>
                    </a:stretch>
                  </pic:blipFill>
                  <pic:spPr>
                    <a:xfrm>
                      <a:off x="0" y="0"/>
                      <a:ext cx="1981200" cy="681106"/>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14:paraId="68A27E51" w14:textId="13390B93" w:rsidR="00477425" w:rsidRPr="00477425" w:rsidRDefault="00F95637" w:rsidP="00477425">
      <w:r>
        <w:tab/>
      </w:r>
      <w:r>
        <w:tab/>
      </w:r>
    </w:p>
    <w:p w14:paraId="4EF118B6" w14:textId="7105DC95" w:rsidR="00477425" w:rsidRDefault="00FB2F6D" w:rsidP="00477425">
      <w:r w:rsidRPr="00AE74FC">
        <w:rPr>
          <w:noProof/>
        </w:rPr>
        <w:drawing>
          <wp:anchor distT="0" distB="0" distL="114300" distR="114300" simplePos="0" relativeHeight="251720192" behindDoc="0" locked="0" layoutInCell="1" allowOverlap="1" wp14:anchorId="0E9B1E36" wp14:editId="26AE6B99">
            <wp:simplePos x="0" y="0"/>
            <wp:positionH relativeFrom="column">
              <wp:posOffset>1223645</wp:posOffset>
            </wp:positionH>
            <wp:positionV relativeFrom="paragraph">
              <wp:posOffset>150495</wp:posOffset>
            </wp:positionV>
            <wp:extent cx="4566156" cy="2024063"/>
            <wp:effectExtent l="190500" t="190500" r="177800" b="167005"/>
            <wp:wrapNone/>
            <wp:docPr id="254526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526483" name=""/>
                    <pic:cNvPicPr/>
                  </pic:nvPicPr>
                  <pic:blipFill>
                    <a:blip r:embed="rId376" cstate="print">
                      <a:extLst>
                        <a:ext uri="{28A0092B-C50C-407E-A947-70E740481C1C}">
                          <a14:useLocalDpi xmlns:a14="http://schemas.microsoft.com/office/drawing/2010/main" val="0"/>
                        </a:ext>
                      </a:extLst>
                    </a:blip>
                    <a:stretch>
                      <a:fillRect/>
                    </a:stretch>
                  </pic:blipFill>
                  <pic:spPr>
                    <a:xfrm>
                      <a:off x="0" y="0"/>
                      <a:ext cx="4566156" cy="2024063"/>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14:paraId="50FAD150" w14:textId="568CC246" w:rsidR="00477425" w:rsidRDefault="00477425" w:rsidP="00477425">
      <w:pPr>
        <w:tabs>
          <w:tab w:val="left" w:pos="1268"/>
        </w:tabs>
      </w:pPr>
      <w:r>
        <w:tab/>
      </w:r>
    </w:p>
    <w:p w14:paraId="2CB27234" w14:textId="77777777" w:rsidR="00F95637" w:rsidRDefault="00F95637" w:rsidP="00477425">
      <w:pPr>
        <w:tabs>
          <w:tab w:val="left" w:pos="1268"/>
        </w:tabs>
      </w:pPr>
    </w:p>
    <w:p w14:paraId="17E2A990" w14:textId="77777777" w:rsidR="00F95637" w:rsidRDefault="00F95637" w:rsidP="00477425">
      <w:pPr>
        <w:tabs>
          <w:tab w:val="left" w:pos="1268"/>
        </w:tabs>
      </w:pPr>
    </w:p>
    <w:p w14:paraId="3E17F9B5" w14:textId="77777777" w:rsidR="00F95637" w:rsidRDefault="00F95637" w:rsidP="00477425">
      <w:pPr>
        <w:tabs>
          <w:tab w:val="left" w:pos="1268"/>
        </w:tabs>
      </w:pPr>
    </w:p>
    <w:p w14:paraId="4008014E" w14:textId="5798BCB2" w:rsidR="00D3460E" w:rsidRDefault="00D3460E" w:rsidP="00D3460E">
      <w:pPr>
        <w:pStyle w:val="Heading1"/>
      </w:pPr>
      <w:r>
        <w:lastRenderedPageBreak/>
        <w:t>So in the Second Facet I have added a Line Items, from that I want to further navigate.</w:t>
      </w:r>
    </w:p>
    <w:p w14:paraId="21EA9308" w14:textId="053381C6" w:rsidR="00F95637" w:rsidRDefault="004A622E" w:rsidP="00477425">
      <w:pPr>
        <w:tabs>
          <w:tab w:val="left" w:pos="1268"/>
        </w:tabs>
      </w:pPr>
      <w:r w:rsidRPr="002F022D">
        <w:rPr>
          <w:noProof/>
        </w:rPr>
        <w:drawing>
          <wp:anchor distT="0" distB="0" distL="114300" distR="114300" simplePos="0" relativeHeight="251722240" behindDoc="0" locked="0" layoutInCell="1" allowOverlap="1" wp14:anchorId="66DA20A1" wp14:editId="3689D7B9">
            <wp:simplePos x="0" y="0"/>
            <wp:positionH relativeFrom="margin">
              <wp:posOffset>-857250</wp:posOffset>
            </wp:positionH>
            <wp:positionV relativeFrom="paragraph">
              <wp:posOffset>634365</wp:posOffset>
            </wp:positionV>
            <wp:extent cx="1733550" cy="1212300"/>
            <wp:effectExtent l="190500" t="190500" r="171450" b="178435"/>
            <wp:wrapNone/>
            <wp:docPr id="21207660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766005" name=""/>
                    <pic:cNvPicPr/>
                  </pic:nvPicPr>
                  <pic:blipFill>
                    <a:blip r:embed="rId377" cstate="print">
                      <a:extLst>
                        <a:ext uri="{28A0092B-C50C-407E-A947-70E740481C1C}">
                          <a14:useLocalDpi xmlns:a14="http://schemas.microsoft.com/office/drawing/2010/main" val="0"/>
                        </a:ext>
                      </a:extLst>
                    </a:blip>
                    <a:stretch>
                      <a:fillRect/>
                    </a:stretch>
                  </pic:blipFill>
                  <pic:spPr>
                    <a:xfrm>
                      <a:off x="0" y="0"/>
                      <a:ext cx="1733550" cy="121230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790DF3">
        <w:t>Now I want to do further navigation</w:t>
      </w:r>
      <w:r w:rsidR="00D3460E">
        <w:t xml:space="preserve"> fr</w:t>
      </w:r>
      <w:r w:rsidR="007E2E45">
        <w:t>om the Line Items</w:t>
      </w:r>
      <w:r w:rsidR="00790DF3">
        <w:t>.</w:t>
      </w:r>
      <w:r w:rsidR="00D143D7">
        <w:t xml:space="preserve"> For that First I will define a Header info. So after the Line Items are done we will define a Header Info.</w:t>
      </w:r>
      <w:r w:rsidR="00856BFF">
        <w:t xml:space="preserve"> So when I will click any crow of the line item, It will navigate to the 3</w:t>
      </w:r>
      <w:r w:rsidR="00856BFF" w:rsidRPr="00856BFF">
        <w:rPr>
          <w:vertAlign w:val="superscript"/>
        </w:rPr>
        <w:t>rd</w:t>
      </w:r>
      <w:r w:rsidR="00856BFF">
        <w:t xml:space="preserve"> view.</w:t>
      </w:r>
      <w:r w:rsidRPr="004A622E">
        <w:t xml:space="preserve"> </w:t>
      </w:r>
    </w:p>
    <w:p w14:paraId="6C40C779" w14:textId="77777777" w:rsidR="006A3C29" w:rsidRPr="006A3C29" w:rsidRDefault="006A3C29" w:rsidP="006A3C29"/>
    <w:p w14:paraId="0D90B48B" w14:textId="77777777" w:rsidR="006A3C29" w:rsidRPr="006A3C29" w:rsidRDefault="006A3C29" w:rsidP="006A3C29"/>
    <w:p w14:paraId="380DFF94" w14:textId="77777777" w:rsidR="006A3C29" w:rsidRPr="006A3C29" w:rsidRDefault="006A3C29" w:rsidP="006A3C29"/>
    <w:p w14:paraId="416D21E6" w14:textId="77777777" w:rsidR="006A3C29" w:rsidRPr="006A3C29" w:rsidRDefault="006A3C29" w:rsidP="006A3C29"/>
    <w:p w14:paraId="0DAC6968" w14:textId="77777777" w:rsidR="006A3C29" w:rsidRDefault="006A3C29" w:rsidP="006A3C29"/>
    <w:p w14:paraId="340A4368" w14:textId="42534EF9" w:rsidR="00404CFF" w:rsidRDefault="00136067" w:rsidP="006A3C29">
      <w:r w:rsidRPr="002D6C9B">
        <w:rPr>
          <w:noProof/>
        </w:rPr>
        <w:drawing>
          <wp:anchor distT="0" distB="0" distL="114300" distR="114300" simplePos="0" relativeHeight="251729408" behindDoc="0" locked="0" layoutInCell="1" allowOverlap="1" wp14:anchorId="5DBCE538" wp14:editId="6BA1BAD8">
            <wp:simplePos x="0" y="0"/>
            <wp:positionH relativeFrom="margin">
              <wp:posOffset>-842962</wp:posOffset>
            </wp:positionH>
            <wp:positionV relativeFrom="paragraph">
              <wp:posOffset>1574165</wp:posOffset>
            </wp:positionV>
            <wp:extent cx="1564449" cy="2747963"/>
            <wp:effectExtent l="190500" t="190500" r="169545" b="167005"/>
            <wp:wrapNone/>
            <wp:docPr id="167532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32052" name=""/>
                    <pic:cNvPicPr/>
                  </pic:nvPicPr>
                  <pic:blipFill>
                    <a:blip r:embed="rId378" cstate="print">
                      <a:extLst>
                        <a:ext uri="{28A0092B-C50C-407E-A947-70E740481C1C}">
                          <a14:useLocalDpi xmlns:a14="http://schemas.microsoft.com/office/drawing/2010/main" val="0"/>
                        </a:ext>
                      </a:extLst>
                    </a:blip>
                    <a:stretch>
                      <a:fillRect/>
                    </a:stretch>
                  </pic:blipFill>
                  <pic:spPr>
                    <a:xfrm>
                      <a:off x="0" y="0"/>
                      <a:ext cx="1564449" cy="2747963"/>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404CFF" w:rsidRPr="000D27EB">
        <w:rPr>
          <w:noProof/>
        </w:rPr>
        <w:drawing>
          <wp:anchor distT="0" distB="0" distL="114300" distR="114300" simplePos="0" relativeHeight="251726336" behindDoc="0" locked="0" layoutInCell="1" allowOverlap="1" wp14:anchorId="4E3563F0" wp14:editId="48C93FCF">
            <wp:simplePos x="0" y="0"/>
            <wp:positionH relativeFrom="margin">
              <wp:posOffset>5529263</wp:posOffset>
            </wp:positionH>
            <wp:positionV relativeFrom="paragraph">
              <wp:posOffset>1183640</wp:posOffset>
            </wp:positionV>
            <wp:extent cx="981075" cy="923925"/>
            <wp:effectExtent l="190500" t="190500" r="180975" b="180975"/>
            <wp:wrapNone/>
            <wp:docPr id="79774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74497" name=""/>
                    <pic:cNvPicPr/>
                  </pic:nvPicPr>
                  <pic:blipFill>
                    <a:blip r:embed="rId379" cstate="print">
                      <a:extLst>
                        <a:ext uri="{28A0092B-C50C-407E-A947-70E740481C1C}">
                          <a14:useLocalDpi xmlns:a14="http://schemas.microsoft.com/office/drawing/2010/main" val="0"/>
                        </a:ext>
                      </a:extLst>
                    </a:blip>
                    <a:stretch>
                      <a:fillRect/>
                    </a:stretch>
                  </pic:blipFill>
                  <pic:spPr>
                    <a:xfrm>
                      <a:off x="0" y="0"/>
                      <a:ext cx="982436" cy="925207"/>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6A3C29">
        <w:t xml:space="preserve">So now I will show you a very interesting thing. So in the fiori application if you come you will see a </w:t>
      </w:r>
      <w:r w:rsidR="006A3C29">
        <w:rPr>
          <w:b/>
          <w:bCs/>
        </w:rPr>
        <w:t xml:space="preserve">manifest.json </w:t>
      </w:r>
      <w:r w:rsidR="006A3C29">
        <w:t xml:space="preserve">file so inside this file there are defined the </w:t>
      </w:r>
      <w:r w:rsidR="006A3C29">
        <w:rPr>
          <w:b/>
          <w:bCs/>
        </w:rPr>
        <w:t xml:space="preserve">routes </w:t>
      </w:r>
      <w:r w:rsidR="006A3C29">
        <w:t xml:space="preserve">and </w:t>
      </w:r>
      <w:r w:rsidR="006A3C29">
        <w:rPr>
          <w:b/>
          <w:bCs/>
        </w:rPr>
        <w:t xml:space="preserve">targets </w:t>
      </w:r>
      <w:r w:rsidR="006A3C29">
        <w:t>so initially when the fiori app was created automatically then there was only 3 routes and 3 targets are configured but now I want to add another view that means I will be having 4 view. So for that I will have to add another view in the routes</w:t>
      </w:r>
      <w:r w:rsidR="00404CFF">
        <w:t xml:space="preserve"> and targets. But sap gives a facility that without adding anything in the </w:t>
      </w:r>
      <w:r w:rsidR="00404CFF" w:rsidRPr="00404CFF">
        <w:rPr>
          <w:b/>
          <w:bCs/>
        </w:rPr>
        <w:t>manifest.json</w:t>
      </w:r>
      <w:r w:rsidR="00404CFF">
        <w:t xml:space="preserve"> file we can add the views. So for that inside the fiori app there will be a </w:t>
      </w:r>
      <w:r w:rsidR="00404CFF">
        <w:rPr>
          <w:b/>
          <w:bCs/>
        </w:rPr>
        <w:t xml:space="preserve">webapp </w:t>
      </w:r>
      <w:r w:rsidR="00404CFF">
        <w:t xml:space="preserve">folder and we need to right click on that folder and then you will see an option called </w:t>
      </w:r>
      <w:r w:rsidR="00404CFF">
        <w:rPr>
          <w:b/>
          <w:bCs/>
        </w:rPr>
        <w:t xml:space="preserve">Show Page Map. </w:t>
      </w:r>
      <w:r w:rsidR="00404CFF">
        <w:t xml:space="preserve"> Click on that </w:t>
      </w:r>
      <w:r w:rsidR="007664E8">
        <w:t>and you will see a graphical representation of all the views.</w:t>
      </w:r>
      <w:r>
        <w:t xml:space="preserve"> </w:t>
      </w:r>
      <w:r>
        <w:tab/>
      </w:r>
    </w:p>
    <w:p w14:paraId="0D572131" w14:textId="3DA70D94" w:rsidR="00136067" w:rsidRDefault="00136067" w:rsidP="00136067">
      <w:pPr>
        <w:tabs>
          <w:tab w:val="left" w:pos="1365"/>
        </w:tabs>
      </w:pPr>
      <w:r>
        <w:tab/>
      </w:r>
    </w:p>
    <w:p w14:paraId="176AE5D9" w14:textId="7405E2C6" w:rsidR="00136067" w:rsidRDefault="00E410FE" w:rsidP="00136067">
      <w:pPr>
        <w:tabs>
          <w:tab w:val="left" w:pos="1365"/>
        </w:tabs>
        <w:ind w:left="1365"/>
      </w:pPr>
      <w:r w:rsidRPr="002D6C9B">
        <w:rPr>
          <w:noProof/>
        </w:rPr>
        <w:drawing>
          <wp:anchor distT="0" distB="0" distL="114300" distR="114300" simplePos="0" relativeHeight="251735552" behindDoc="0" locked="0" layoutInCell="1" allowOverlap="1" wp14:anchorId="7137B97D" wp14:editId="3D7DB9E3">
            <wp:simplePos x="0" y="0"/>
            <wp:positionH relativeFrom="column">
              <wp:posOffset>-809625</wp:posOffset>
            </wp:positionH>
            <wp:positionV relativeFrom="paragraph">
              <wp:posOffset>2566988</wp:posOffset>
            </wp:positionV>
            <wp:extent cx="2919413" cy="1064796"/>
            <wp:effectExtent l="190500" t="190500" r="167005" b="173990"/>
            <wp:wrapNone/>
            <wp:docPr id="425101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101497" name=""/>
                    <pic:cNvPicPr/>
                  </pic:nvPicPr>
                  <pic:blipFill>
                    <a:blip r:embed="rId380">
                      <a:extLst>
                        <a:ext uri="{28A0092B-C50C-407E-A947-70E740481C1C}">
                          <a14:useLocalDpi xmlns:a14="http://schemas.microsoft.com/office/drawing/2010/main" val="0"/>
                        </a:ext>
                      </a:extLst>
                    </a:blip>
                    <a:stretch>
                      <a:fillRect/>
                    </a:stretch>
                  </pic:blipFill>
                  <pic:spPr>
                    <a:xfrm>
                      <a:off x="0" y="0"/>
                      <a:ext cx="2919413" cy="1064796"/>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136067">
        <w:tab/>
        <w:t xml:space="preserve">So this is the graphical representation of all the views. So here you can see the </w:t>
      </w:r>
      <w:r w:rsidR="00136067">
        <w:rPr>
          <w:b/>
          <w:bCs/>
        </w:rPr>
        <w:tab/>
      </w:r>
      <w:r w:rsidR="00136067">
        <w:rPr>
          <w:b/>
          <w:bCs/>
        </w:rPr>
        <w:tab/>
        <w:t xml:space="preserve">edit </w:t>
      </w:r>
      <w:r w:rsidR="00136067">
        <w:t xml:space="preserve">button to edit the view. And you will see the </w:t>
      </w:r>
      <w:r w:rsidR="00136067">
        <w:rPr>
          <w:b/>
          <w:bCs/>
        </w:rPr>
        <w:t xml:space="preserve">delete </w:t>
      </w:r>
      <w:r w:rsidR="00136067">
        <w:t xml:space="preserve">button to delete the                                              views. And also there is a </w:t>
      </w:r>
      <w:r w:rsidR="00136067">
        <w:rPr>
          <w:b/>
          <w:bCs/>
        </w:rPr>
        <w:t xml:space="preserve">Plus </w:t>
      </w:r>
      <w:r w:rsidR="00136067">
        <w:t xml:space="preserve">button to add the view. So with the help of this we can </w:t>
      </w:r>
      <w:r>
        <w:t xml:space="preserve"> </w:t>
      </w:r>
      <w:r w:rsidR="00136067">
        <w:t>add the mul</w:t>
      </w:r>
      <w:r w:rsidRPr="00E410FE">
        <w:t xml:space="preserve"> </w:t>
      </w:r>
      <w:r w:rsidR="00136067">
        <w:t>tiple views, without writing any code in the manifest.json file.</w:t>
      </w:r>
    </w:p>
    <w:p w14:paraId="76D9A572" w14:textId="77777777" w:rsidR="00E410FE" w:rsidRPr="00E410FE" w:rsidRDefault="00E410FE" w:rsidP="00E410FE"/>
    <w:p w14:paraId="6AEAF1A6" w14:textId="77777777" w:rsidR="00E410FE" w:rsidRPr="00E410FE" w:rsidRDefault="00E410FE" w:rsidP="00E410FE"/>
    <w:p w14:paraId="4A679E7E" w14:textId="77777777" w:rsidR="00E410FE" w:rsidRPr="00E410FE" w:rsidRDefault="00E410FE" w:rsidP="00E410FE"/>
    <w:p w14:paraId="76718C98" w14:textId="77777777" w:rsidR="00E410FE" w:rsidRPr="00E410FE" w:rsidRDefault="00E410FE" w:rsidP="00E410FE"/>
    <w:p w14:paraId="0E2C17C8" w14:textId="77777777" w:rsidR="00E410FE" w:rsidRPr="00E410FE" w:rsidRDefault="00E410FE" w:rsidP="00E410FE"/>
    <w:p w14:paraId="2506FCC9" w14:textId="77777777" w:rsidR="00E410FE" w:rsidRDefault="00E410FE" w:rsidP="00E410FE"/>
    <w:p w14:paraId="4BAA7310" w14:textId="77777777" w:rsidR="00DB1520" w:rsidRDefault="00E410FE" w:rsidP="0012647E">
      <w:pPr>
        <w:tabs>
          <w:tab w:val="left" w:pos="3473"/>
        </w:tabs>
        <w:ind w:left="3473"/>
      </w:pPr>
      <w:r>
        <w:tab/>
        <w:t xml:space="preserve">So you will also see the different column layout that is </w:t>
      </w:r>
      <w:r>
        <w:rPr>
          <w:b/>
          <w:bCs/>
        </w:rPr>
        <w:t xml:space="preserve">Standard Layout &amp; Flexible Column Layout. </w:t>
      </w:r>
      <w:r>
        <w:t xml:space="preserve">So if you select the Standard then after navigate from one view to another. It will take to you to another </w:t>
      </w:r>
      <w:r w:rsidR="0012647E">
        <w:t>page to show the next view.</w:t>
      </w:r>
    </w:p>
    <w:p w14:paraId="11FED977" w14:textId="47A23299" w:rsidR="0012647E" w:rsidRDefault="00000000" w:rsidP="0012647E">
      <w:pPr>
        <w:tabs>
          <w:tab w:val="left" w:pos="3473"/>
        </w:tabs>
        <w:ind w:left="3473"/>
      </w:pPr>
      <w:r>
        <w:rPr>
          <w:noProof/>
        </w:rPr>
        <w:pict w14:anchorId="5788104C">
          <v:rect id="_x0000_s1089" style="position:absolute;left:0;text-align:left;margin-left:260.6pt;margin-top:64.3pt;width:228.35pt;height:52.85pt;z-index:251915776" fillcolor="#f4b083 [1941]">
            <v:textbox>
              <w:txbxContent>
                <w:p w14:paraId="206756EB" w14:textId="77777777" w:rsidR="00877034" w:rsidRPr="00877034" w:rsidRDefault="00877034" w:rsidP="00877034">
                  <w:r w:rsidRPr="00877034">
                    <w:t>So this is the flexible column layout. So here you can see all of my views are came into the single page. And we can collapse the views</w:t>
                  </w:r>
                </w:p>
                <w:p w14:paraId="4FF247F3" w14:textId="77777777" w:rsidR="00877034" w:rsidRDefault="00877034"/>
              </w:txbxContent>
            </v:textbox>
          </v:rect>
        </w:pict>
      </w:r>
      <w:r w:rsidR="009760BE" w:rsidRPr="00104EE0">
        <w:rPr>
          <w:noProof/>
        </w:rPr>
        <w:drawing>
          <wp:anchor distT="0" distB="0" distL="114300" distR="114300" simplePos="0" relativeHeight="251738624" behindDoc="0" locked="0" layoutInCell="1" allowOverlap="1" wp14:anchorId="6675AF5E" wp14:editId="1AAFF9A7">
            <wp:simplePos x="0" y="0"/>
            <wp:positionH relativeFrom="margin">
              <wp:posOffset>-747395</wp:posOffset>
            </wp:positionH>
            <wp:positionV relativeFrom="paragraph">
              <wp:posOffset>620395</wp:posOffset>
            </wp:positionV>
            <wp:extent cx="3720876" cy="1128713"/>
            <wp:effectExtent l="190500" t="190500" r="165735" b="167005"/>
            <wp:wrapNone/>
            <wp:docPr id="1890344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344091" name=""/>
                    <pic:cNvPicPr/>
                  </pic:nvPicPr>
                  <pic:blipFill>
                    <a:blip r:embed="rId381" cstate="print">
                      <a:extLst>
                        <a:ext uri="{28A0092B-C50C-407E-A947-70E740481C1C}">
                          <a14:useLocalDpi xmlns:a14="http://schemas.microsoft.com/office/drawing/2010/main" val="0"/>
                        </a:ext>
                      </a:extLst>
                    </a:blip>
                    <a:stretch>
                      <a:fillRect/>
                    </a:stretch>
                  </pic:blipFill>
                  <pic:spPr>
                    <a:xfrm>
                      <a:off x="0" y="0"/>
                      <a:ext cx="3720876" cy="1128713"/>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12647E">
        <w:t xml:space="preserve"> </w:t>
      </w:r>
      <w:r w:rsidR="00B93FE4">
        <w:t>So if you select the Flexible Column Layout then it will allow you to collapse the screen areas. And you will see the all of your views in a single page.</w:t>
      </w:r>
      <w:r w:rsidR="00A95666">
        <w:tab/>
      </w:r>
      <w:r w:rsidR="00A95666">
        <w:tab/>
      </w:r>
      <w:r w:rsidR="00A95666">
        <w:tab/>
      </w:r>
      <w:r w:rsidR="00A95666">
        <w:tab/>
      </w:r>
      <w:r w:rsidR="00A95666">
        <w:tab/>
      </w:r>
    </w:p>
    <w:p w14:paraId="0884E3B3" w14:textId="77777777" w:rsidR="00A95666" w:rsidRDefault="00A95666" w:rsidP="00A95666">
      <w:pPr>
        <w:tabs>
          <w:tab w:val="left" w:pos="3473"/>
        </w:tabs>
        <w:jc w:val="both"/>
      </w:pPr>
    </w:p>
    <w:p w14:paraId="027A7B0C" w14:textId="41B6C3DA" w:rsidR="00951ED7" w:rsidRDefault="00A95666" w:rsidP="00A95666">
      <w:pPr>
        <w:tabs>
          <w:tab w:val="left" w:pos="3473"/>
        </w:tabs>
        <w:jc w:val="both"/>
        <w:rPr>
          <w:b/>
          <w:bCs/>
        </w:rPr>
      </w:pPr>
      <w:r w:rsidRPr="00951ED7">
        <w:rPr>
          <w:b/>
          <w:bCs/>
        </w:rPr>
        <w:lastRenderedPageBreak/>
        <w:t>So when the application load the column data not come. So I want that the column data should come.</w:t>
      </w:r>
    </w:p>
    <w:p w14:paraId="3D561344" w14:textId="4E2D8D83" w:rsidR="00951ED7" w:rsidRDefault="004F6F99" w:rsidP="00A95666">
      <w:pPr>
        <w:tabs>
          <w:tab w:val="left" w:pos="3473"/>
        </w:tabs>
        <w:jc w:val="both"/>
        <w:rPr>
          <w:b/>
          <w:bCs/>
        </w:rPr>
      </w:pPr>
      <w:r w:rsidRPr="004F6F99">
        <w:rPr>
          <w:b/>
          <w:bCs/>
          <w:noProof/>
        </w:rPr>
        <w:drawing>
          <wp:anchor distT="0" distB="0" distL="114300" distR="114300" simplePos="0" relativeHeight="251746816" behindDoc="0" locked="0" layoutInCell="1" allowOverlap="1" wp14:anchorId="06CBC790" wp14:editId="1D3B4F16">
            <wp:simplePos x="0" y="0"/>
            <wp:positionH relativeFrom="column">
              <wp:posOffset>-723900</wp:posOffset>
            </wp:positionH>
            <wp:positionV relativeFrom="paragraph">
              <wp:posOffset>1711007</wp:posOffset>
            </wp:positionV>
            <wp:extent cx="3571875" cy="706510"/>
            <wp:effectExtent l="190500" t="190500" r="161925" b="170180"/>
            <wp:wrapNone/>
            <wp:docPr id="1660394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394933" name=""/>
                    <pic:cNvPicPr/>
                  </pic:nvPicPr>
                  <pic:blipFill>
                    <a:blip r:embed="rId382">
                      <a:extLst>
                        <a:ext uri="{28A0092B-C50C-407E-A947-70E740481C1C}">
                          <a14:useLocalDpi xmlns:a14="http://schemas.microsoft.com/office/drawing/2010/main" val="0"/>
                        </a:ext>
                      </a:extLst>
                    </a:blip>
                    <a:stretch>
                      <a:fillRect/>
                    </a:stretch>
                  </pic:blipFill>
                  <pic:spPr>
                    <a:xfrm>
                      <a:off x="0" y="0"/>
                      <a:ext cx="3571875" cy="70651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0B463B" w:rsidRPr="00124AA9">
        <w:rPr>
          <w:noProof/>
        </w:rPr>
        <w:drawing>
          <wp:anchor distT="0" distB="0" distL="114300" distR="114300" simplePos="0" relativeHeight="251742720" behindDoc="0" locked="0" layoutInCell="1" allowOverlap="1" wp14:anchorId="763692DE" wp14:editId="7003B274">
            <wp:simplePos x="0" y="0"/>
            <wp:positionH relativeFrom="margin">
              <wp:posOffset>-780733</wp:posOffset>
            </wp:positionH>
            <wp:positionV relativeFrom="paragraph">
              <wp:posOffset>572770</wp:posOffset>
            </wp:positionV>
            <wp:extent cx="3664572" cy="1023937"/>
            <wp:effectExtent l="190500" t="190500" r="165100" b="176530"/>
            <wp:wrapNone/>
            <wp:docPr id="2077110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110378" name=""/>
                    <pic:cNvPicPr/>
                  </pic:nvPicPr>
                  <pic:blipFill>
                    <a:blip r:embed="rId383">
                      <a:extLst>
                        <a:ext uri="{28A0092B-C50C-407E-A947-70E740481C1C}">
                          <a14:useLocalDpi xmlns:a14="http://schemas.microsoft.com/office/drawing/2010/main" val="0"/>
                        </a:ext>
                      </a:extLst>
                    </a:blip>
                    <a:stretch>
                      <a:fillRect/>
                    </a:stretch>
                  </pic:blipFill>
                  <pic:spPr>
                    <a:xfrm>
                      <a:off x="0" y="0"/>
                      <a:ext cx="3664572" cy="1023937"/>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951ED7">
        <w:t xml:space="preserve">So for that I will go to the graphical representation of the views. I will click on edit button of the first view, in which column data is not loading. </w:t>
      </w:r>
      <w:r w:rsidR="00457D2A">
        <w:t xml:space="preserve">After that you will see the Table option if you click on that you will see the </w:t>
      </w:r>
      <w:r w:rsidR="00457D2A">
        <w:rPr>
          <w:b/>
          <w:bCs/>
        </w:rPr>
        <w:t>Initial L</w:t>
      </w:r>
      <w:r w:rsidRPr="004F6F99">
        <w:rPr>
          <w:noProof/>
        </w:rPr>
        <w:t xml:space="preserve"> </w:t>
      </w:r>
      <w:r w:rsidR="00457D2A">
        <w:rPr>
          <w:b/>
          <w:bCs/>
        </w:rPr>
        <w:t xml:space="preserve">oad </w:t>
      </w:r>
      <w:r w:rsidR="00457D2A">
        <w:t xml:space="preserve">option set that </w:t>
      </w:r>
      <w:r w:rsidR="00457D2A">
        <w:rPr>
          <w:b/>
          <w:bCs/>
        </w:rPr>
        <w:t>Enabled</w:t>
      </w:r>
      <w:r w:rsidR="000B463B" w:rsidRPr="000B463B">
        <w:t xml:space="preserve"> </w:t>
      </w:r>
      <w:r w:rsidR="00457D2A">
        <w:rPr>
          <w:b/>
          <w:bCs/>
        </w:rPr>
        <w:t>.</w:t>
      </w:r>
      <w:r w:rsidR="00457D2A">
        <w:t xml:space="preserve"> </w:t>
      </w:r>
      <w:r w:rsidR="00AB6589">
        <w:t>After that column data will load.</w:t>
      </w:r>
    </w:p>
    <w:p w14:paraId="58AA0096" w14:textId="77777777" w:rsidR="004F6F99" w:rsidRPr="004F6F99" w:rsidRDefault="004F6F99" w:rsidP="004F6F99"/>
    <w:p w14:paraId="50B31A08" w14:textId="77777777" w:rsidR="004F6F99" w:rsidRPr="004F6F99" w:rsidRDefault="004F6F99" w:rsidP="004F6F99"/>
    <w:p w14:paraId="050212DA" w14:textId="77777777" w:rsidR="004F6F99" w:rsidRPr="004F6F99" w:rsidRDefault="004F6F99" w:rsidP="004F6F99"/>
    <w:p w14:paraId="19FBBD1A" w14:textId="77777777" w:rsidR="004F6F99" w:rsidRDefault="004F6F99" w:rsidP="004F6F99">
      <w:pPr>
        <w:rPr>
          <w:b/>
          <w:bCs/>
        </w:rPr>
      </w:pPr>
    </w:p>
    <w:p w14:paraId="2CA9D8E1" w14:textId="1F2D681E" w:rsidR="004F6F99" w:rsidRDefault="00424777" w:rsidP="004F6F99">
      <w:pPr>
        <w:ind w:left="4620"/>
      </w:pPr>
      <w:r w:rsidRPr="00424777">
        <w:rPr>
          <w:noProof/>
        </w:rPr>
        <w:drawing>
          <wp:anchor distT="0" distB="0" distL="114300" distR="114300" simplePos="0" relativeHeight="251749888" behindDoc="0" locked="0" layoutInCell="1" allowOverlap="1" wp14:anchorId="60859532" wp14:editId="488990B5">
            <wp:simplePos x="0" y="0"/>
            <wp:positionH relativeFrom="column">
              <wp:posOffset>-700405</wp:posOffset>
            </wp:positionH>
            <wp:positionV relativeFrom="paragraph">
              <wp:posOffset>772477</wp:posOffset>
            </wp:positionV>
            <wp:extent cx="3395662" cy="1207631"/>
            <wp:effectExtent l="190500" t="190500" r="167005" b="164465"/>
            <wp:wrapNone/>
            <wp:docPr id="1459736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736075" name=""/>
                    <pic:cNvPicPr/>
                  </pic:nvPicPr>
                  <pic:blipFill>
                    <a:blip r:embed="rId384">
                      <a:extLst>
                        <a:ext uri="{28A0092B-C50C-407E-A947-70E740481C1C}">
                          <a14:useLocalDpi xmlns:a14="http://schemas.microsoft.com/office/drawing/2010/main" val="0"/>
                        </a:ext>
                      </a:extLst>
                    </a:blip>
                    <a:stretch>
                      <a:fillRect/>
                    </a:stretch>
                  </pic:blipFill>
                  <pic:spPr>
                    <a:xfrm>
                      <a:off x="0" y="0"/>
                      <a:ext cx="3395662" cy="1207631"/>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4F6F99">
        <w:t xml:space="preserve">And this </w:t>
      </w:r>
      <w:r w:rsidR="004F6F99">
        <w:rPr>
          <w:b/>
          <w:bCs/>
        </w:rPr>
        <w:t xml:space="preserve">selection limit </w:t>
      </w:r>
      <w:r w:rsidR="004F6F99">
        <w:t>use to show that how many column data you want to show at a time.</w:t>
      </w:r>
      <w:r w:rsidR="002D7C74">
        <w:t xml:space="preserve"> So I given 10 that means it will show 10 records at a time.</w:t>
      </w:r>
    </w:p>
    <w:p w14:paraId="35311F5A" w14:textId="1E2DA789" w:rsidR="00424777" w:rsidRDefault="00424777" w:rsidP="00424777">
      <w:pPr>
        <w:ind w:left="4320"/>
      </w:pPr>
      <w:r>
        <w:t>And this selection mode will tell you that how many row you want to select at a time. So I have given single that means at a time I can select One row.</w:t>
      </w:r>
    </w:p>
    <w:p w14:paraId="04EF4019" w14:textId="77777777" w:rsidR="005C75F5" w:rsidRPr="005C75F5" w:rsidRDefault="005C75F5" w:rsidP="005C75F5"/>
    <w:p w14:paraId="238864F8" w14:textId="77777777" w:rsidR="005C75F5" w:rsidRPr="005C75F5" w:rsidRDefault="005C75F5" w:rsidP="005C75F5"/>
    <w:p w14:paraId="17AAB7B2" w14:textId="77777777" w:rsidR="005C75F5" w:rsidRDefault="005C75F5" w:rsidP="005C75F5"/>
    <w:p w14:paraId="79A7B005" w14:textId="0D62F548" w:rsidR="005C75F5" w:rsidRDefault="00626D1F" w:rsidP="005C75F5">
      <w:r w:rsidRPr="00604A04">
        <w:rPr>
          <w:noProof/>
        </w:rPr>
        <w:drawing>
          <wp:anchor distT="0" distB="0" distL="114300" distR="114300" simplePos="0" relativeHeight="251547136" behindDoc="0" locked="0" layoutInCell="1" allowOverlap="1" wp14:anchorId="4EC01983" wp14:editId="0EF4F2DD">
            <wp:simplePos x="0" y="0"/>
            <wp:positionH relativeFrom="margin">
              <wp:posOffset>1314133</wp:posOffset>
            </wp:positionH>
            <wp:positionV relativeFrom="paragraph">
              <wp:posOffset>474345</wp:posOffset>
            </wp:positionV>
            <wp:extent cx="2138363" cy="1020361"/>
            <wp:effectExtent l="190500" t="190500" r="167005" b="180340"/>
            <wp:wrapNone/>
            <wp:docPr id="1485897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897692" name=""/>
                    <pic:cNvPicPr/>
                  </pic:nvPicPr>
                  <pic:blipFill>
                    <a:blip r:embed="rId385">
                      <a:extLst>
                        <a:ext uri="{28A0092B-C50C-407E-A947-70E740481C1C}">
                          <a14:useLocalDpi xmlns:a14="http://schemas.microsoft.com/office/drawing/2010/main" val="0"/>
                        </a:ext>
                      </a:extLst>
                    </a:blip>
                    <a:stretch>
                      <a:fillRect/>
                    </a:stretch>
                  </pic:blipFill>
                  <pic:spPr>
                    <a:xfrm>
                      <a:off x="0" y="0"/>
                      <a:ext cx="2138363" cy="1020361"/>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B1573B" w:rsidRPr="00604A04">
        <w:rPr>
          <w:noProof/>
        </w:rPr>
        <w:drawing>
          <wp:anchor distT="0" distB="0" distL="114300" distR="114300" simplePos="0" relativeHeight="251545088" behindDoc="0" locked="0" layoutInCell="1" allowOverlap="1" wp14:anchorId="2F3B1E3D" wp14:editId="731A089C">
            <wp:simplePos x="0" y="0"/>
            <wp:positionH relativeFrom="margin">
              <wp:posOffset>-800100</wp:posOffset>
            </wp:positionH>
            <wp:positionV relativeFrom="paragraph">
              <wp:posOffset>439102</wp:posOffset>
            </wp:positionV>
            <wp:extent cx="1683968" cy="1323975"/>
            <wp:effectExtent l="190500" t="190500" r="164465" b="161925"/>
            <wp:wrapNone/>
            <wp:docPr id="1467938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938588" name=""/>
                    <pic:cNvPicPr/>
                  </pic:nvPicPr>
                  <pic:blipFill>
                    <a:blip r:embed="rId386" cstate="print">
                      <a:extLst>
                        <a:ext uri="{28A0092B-C50C-407E-A947-70E740481C1C}">
                          <a14:useLocalDpi xmlns:a14="http://schemas.microsoft.com/office/drawing/2010/main" val="0"/>
                        </a:ext>
                      </a:extLst>
                    </a:blip>
                    <a:stretch>
                      <a:fillRect/>
                    </a:stretch>
                  </pic:blipFill>
                  <pic:spPr>
                    <a:xfrm>
                      <a:off x="0" y="0"/>
                      <a:ext cx="1683968" cy="132397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5C75F5" w:rsidRPr="006B4ADB">
        <w:rPr>
          <w:b/>
          <w:bCs/>
        </w:rPr>
        <w:t>I will add a icon to the application</w:t>
      </w:r>
      <w:r w:rsidR="006B4ADB">
        <w:rPr>
          <w:b/>
          <w:bCs/>
        </w:rPr>
        <w:t xml:space="preserve"> :  </w:t>
      </w:r>
      <w:r w:rsidR="006B4ADB">
        <w:t xml:space="preserve">So in the </w:t>
      </w:r>
      <w:r w:rsidR="006B4ADB" w:rsidRPr="00B1573B">
        <w:rPr>
          <w:b/>
          <w:bCs/>
        </w:rPr>
        <w:t>HeaderInfo</w:t>
      </w:r>
      <w:r w:rsidR="00B1573B">
        <w:t xml:space="preserve"> section</w:t>
      </w:r>
      <w:r w:rsidR="006B4ADB">
        <w:t xml:space="preserve"> after the title and description I will add a image </w:t>
      </w:r>
      <w:r w:rsidR="00B23153">
        <w:t>URL</w:t>
      </w:r>
      <w:r w:rsidR="006B4ADB">
        <w:t>. And that URL will show the image.</w:t>
      </w:r>
    </w:p>
    <w:p w14:paraId="26525356" w14:textId="77777777" w:rsidR="006C2249" w:rsidRPr="006C2249" w:rsidRDefault="006C2249" w:rsidP="006C2249"/>
    <w:p w14:paraId="771B6AC5" w14:textId="77777777" w:rsidR="006C2249" w:rsidRPr="006C2249" w:rsidRDefault="006C2249" w:rsidP="006C2249"/>
    <w:p w14:paraId="1FB01313" w14:textId="77777777" w:rsidR="006C2249" w:rsidRPr="006C2249" w:rsidRDefault="006C2249" w:rsidP="006C2249"/>
    <w:p w14:paraId="4C0593F1" w14:textId="77777777" w:rsidR="006C2249" w:rsidRPr="006C2249" w:rsidRDefault="006C2249" w:rsidP="006C2249"/>
    <w:p w14:paraId="3DB01A65" w14:textId="77777777" w:rsidR="006C2249" w:rsidRDefault="006C2249" w:rsidP="006C2249"/>
    <w:p w14:paraId="728C3BB3" w14:textId="4F7FCB20" w:rsidR="006C2249" w:rsidRDefault="006C2249" w:rsidP="006F5FEC">
      <w:pPr>
        <w:pStyle w:val="Heading1"/>
      </w:pPr>
      <w:r>
        <w:t xml:space="preserve">Now I want to </w:t>
      </w:r>
      <w:r w:rsidR="00A76736">
        <w:t>implement my third view :</w:t>
      </w:r>
    </w:p>
    <w:p w14:paraId="0146F6A8" w14:textId="01FEF85D" w:rsidR="006F5FEC" w:rsidRDefault="00032C25" w:rsidP="006F5FEC">
      <w:r w:rsidRPr="00E50FC9">
        <w:rPr>
          <w:noProof/>
        </w:rPr>
        <w:drawing>
          <wp:anchor distT="0" distB="0" distL="114300" distR="114300" simplePos="0" relativeHeight="251725312" behindDoc="0" locked="0" layoutInCell="1" allowOverlap="1" wp14:anchorId="4EB3E6DE" wp14:editId="0960674D">
            <wp:simplePos x="0" y="0"/>
            <wp:positionH relativeFrom="margin">
              <wp:posOffset>-504825</wp:posOffset>
            </wp:positionH>
            <wp:positionV relativeFrom="paragraph">
              <wp:posOffset>427673</wp:posOffset>
            </wp:positionV>
            <wp:extent cx="2462213" cy="1030619"/>
            <wp:effectExtent l="190500" t="190500" r="167005" b="169545"/>
            <wp:wrapNone/>
            <wp:docPr id="818198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198020" name=""/>
                    <pic:cNvPicPr/>
                  </pic:nvPicPr>
                  <pic:blipFill>
                    <a:blip r:embed="rId387">
                      <a:extLst>
                        <a:ext uri="{28A0092B-C50C-407E-A947-70E740481C1C}">
                          <a14:useLocalDpi xmlns:a14="http://schemas.microsoft.com/office/drawing/2010/main" val="0"/>
                        </a:ext>
                      </a:extLst>
                    </a:blip>
                    <a:stretch>
                      <a:fillRect/>
                    </a:stretch>
                  </pic:blipFill>
                  <pic:spPr>
                    <a:xfrm>
                      <a:off x="0" y="0"/>
                      <a:ext cx="2462213" cy="1030619"/>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6F5FEC">
        <w:t xml:space="preserve">I have implemented the </w:t>
      </w:r>
      <w:r w:rsidR="006F5FEC" w:rsidRPr="00715FEA">
        <w:rPr>
          <w:b/>
          <w:bCs/>
        </w:rPr>
        <w:t>HeaderInfo</w:t>
      </w:r>
      <w:r w:rsidR="006F5FEC">
        <w:t xml:space="preserve"> in my third view</w:t>
      </w:r>
      <w:r w:rsidR="00715FEA">
        <w:t xml:space="preserve"> and also added the Title &amp; Description &amp; Image. Now I will add the Facet.</w:t>
      </w:r>
      <w:r w:rsidR="009D5EE8">
        <w:t xml:space="preserve"> So I have added 2 Facet.</w:t>
      </w:r>
      <w:r w:rsidRPr="00032C25">
        <w:t xml:space="preserve"> </w:t>
      </w:r>
    </w:p>
    <w:p w14:paraId="20125DF8" w14:textId="25C6A388" w:rsidR="00032C25" w:rsidRDefault="00000000" w:rsidP="00032C25">
      <w:pPr>
        <w:tabs>
          <w:tab w:val="left" w:pos="3458"/>
        </w:tabs>
        <w:ind w:left="3458"/>
      </w:pPr>
      <w:r>
        <w:rPr>
          <w:noProof/>
        </w:rPr>
        <w:pict w14:anchorId="25150FAB">
          <v:rect id="_x0000_s1091" style="position:absolute;left:0;text-align:left;margin-left:-55.1pt;margin-top:89.3pt;width:219pt;height:82.15pt;z-index:251916800" fillcolor="#ffe599 [1303]">
            <v:textbox>
              <w:txbxContent>
                <w:p w14:paraId="1299E9E0" w14:textId="1F240F9E" w:rsidR="00B91122" w:rsidRPr="00B91122" w:rsidRDefault="00B91122">
                  <w:pPr>
                    <w:rPr>
                      <w:sz w:val="16"/>
                      <w:szCs w:val="16"/>
                    </w:rPr>
                  </w:pPr>
                  <w:r w:rsidRPr="00B91122">
                    <w:rPr>
                      <w:sz w:val="16"/>
                      <w:szCs w:val="16"/>
                    </w:rPr>
                    <w:t xml:space="preserve">One thing remember that in Facet when you want to refer the data from the different entity, then while referring you have to provide that name of the </w:t>
                  </w:r>
                  <w:r w:rsidRPr="00B91122">
                    <w:rPr>
                      <w:b/>
                      <w:bCs/>
                      <w:sz w:val="16"/>
                      <w:szCs w:val="16"/>
                    </w:rPr>
                    <w:t>Association</w:t>
                  </w:r>
                  <w:r w:rsidRPr="00B91122">
                    <w:rPr>
                      <w:sz w:val="16"/>
                      <w:szCs w:val="16"/>
                    </w:rPr>
                    <w:t>.</w:t>
                  </w:r>
                  <w:r>
                    <w:rPr>
                      <w:sz w:val="16"/>
                      <w:szCs w:val="16"/>
                    </w:rPr>
                    <w:t xml:space="preserve"> So in the above facet example you can see that I want to show the Product entity data from the poitems entity. So that’s why I passed the PRODUCT_KEY attribute.</w:t>
                  </w:r>
                  <w:r w:rsidR="006258FA">
                    <w:rPr>
                      <w:sz w:val="16"/>
                      <w:szCs w:val="16"/>
                    </w:rPr>
                    <w:t xml:space="preserve"> Because from this attribute we connected to the product entity through association </w:t>
                  </w:r>
                </w:p>
              </w:txbxContent>
            </v:textbox>
          </v:rect>
        </w:pict>
      </w:r>
      <w:r w:rsidR="00032C25" w:rsidRPr="00E50FC9">
        <w:rPr>
          <w:noProof/>
        </w:rPr>
        <w:drawing>
          <wp:anchor distT="0" distB="0" distL="114300" distR="114300" simplePos="0" relativeHeight="251730432" behindDoc="0" locked="0" layoutInCell="1" allowOverlap="1" wp14:anchorId="03DBB723" wp14:editId="4E0D664A">
            <wp:simplePos x="0" y="0"/>
            <wp:positionH relativeFrom="margin">
              <wp:posOffset>2643187</wp:posOffset>
            </wp:positionH>
            <wp:positionV relativeFrom="paragraph">
              <wp:posOffset>405130</wp:posOffset>
            </wp:positionV>
            <wp:extent cx="3838575" cy="1359620"/>
            <wp:effectExtent l="190500" t="190500" r="161925" b="164465"/>
            <wp:wrapNone/>
            <wp:docPr id="659029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029126" name=""/>
                    <pic:cNvPicPr/>
                  </pic:nvPicPr>
                  <pic:blipFill>
                    <a:blip r:embed="rId388" cstate="print">
                      <a:extLst>
                        <a:ext uri="{28A0092B-C50C-407E-A947-70E740481C1C}">
                          <a14:useLocalDpi xmlns:a14="http://schemas.microsoft.com/office/drawing/2010/main" val="0"/>
                        </a:ext>
                      </a:extLst>
                    </a:blip>
                    <a:stretch>
                      <a:fillRect/>
                    </a:stretch>
                  </pic:blipFill>
                  <pic:spPr>
                    <a:xfrm>
                      <a:off x="0" y="0"/>
                      <a:ext cx="3838575" cy="135962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032C25">
        <w:t xml:space="preserve">  So here as you can see I have added 2 facet. And both 2 facet  I have added the Field Group</w:t>
      </w:r>
      <w:r w:rsidR="00032C25" w:rsidRPr="00032C25">
        <w:t xml:space="preserve"> </w:t>
      </w:r>
      <w:r w:rsidR="00CB7C70">
        <w:tab/>
      </w:r>
      <w:r w:rsidR="00CB7C70">
        <w:tab/>
      </w:r>
    </w:p>
    <w:p w14:paraId="4BF66915" w14:textId="77777777" w:rsidR="00CB7C70" w:rsidRDefault="00CB7C70" w:rsidP="00032C25">
      <w:pPr>
        <w:tabs>
          <w:tab w:val="left" w:pos="3458"/>
        </w:tabs>
        <w:ind w:left="3458"/>
      </w:pPr>
    </w:p>
    <w:p w14:paraId="38470FF0" w14:textId="77777777" w:rsidR="00CB7C70" w:rsidRDefault="00CB7C70" w:rsidP="00032C25">
      <w:pPr>
        <w:tabs>
          <w:tab w:val="left" w:pos="3458"/>
        </w:tabs>
        <w:ind w:left="3458"/>
      </w:pPr>
    </w:p>
    <w:p w14:paraId="0F57AD1E" w14:textId="77777777" w:rsidR="00CB7C70" w:rsidRDefault="00CB7C70" w:rsidP="00032C25">
      <w:pPr>
        <w:tabs>
          <w:tab w:val="left" w:pos="3458"/>
        </w:tabs>
        <w:ind w:left="3458"/>
      </w:pPr>
    </w:p>
    <w:p w14:paraId="593EDD8F" w14:textId="77777777" w:rsidR="00CB7C70" w:rsidRDefault="00CB7C70" w:rsidP="00032C25">
      <w:pPr>
        <w:tabs>
          <w:tab w:val="left" w:pos="3458"/>
        </w:tabs>
        <w:ind w:left="3458"/>
      </w:pPr>
    </w:p>
    <w:p w14:paraId="6FDAB6F1" w14:textId="72EC607C" w:rsidR="00CB7C70" w:rsidRDefault="000B71FB" w:rsidP="000B71FB">
      <w:pPr>
        <w:pStyle w:val="Heading1"/>
      </w:pPr>
      <w:r>
        <w:lastRenderedPageBreak/>
        <w:t>Now I want to insert</w:t>
      </w:r>
      <w:r w:rsidR="008B6D34">
        <w:t xml:space="preserve"> &amp; delete</w:t>
      </w:r>
      <w:r>
        <w:t xml:space="preserve"> the Data, and also I want to enable the draft functionality. </w:t>
      </w:r>
    </w:p>
    <w:p w14:paraId="0677B3F4" w14:textId="4D09A8E8" w:rsidR="000B71FB" w:rsidRDefault="000B71FB" w:rsidP="000B71FB">
      <w:r>
        <w:t xml:space="preserve">So basically </w:t>
      </w:r>
      <w:r w:rsidRPr="000B71FB">
        <w:rPr>
          <w:b/>
          <w:bCs/>
        </w:rPr>
        <w:t>draft</w:t>
      </w:r>
      <w:r>
        <w:t xml:space="preserve"> is like if you take an example of Gmail when you write a mail or don’t send then it then that mail will save as draft, so next time when you again come to Gmail and try to send </w:t>
      </w:r>
      <w:r w:rsidR="00086EDD">
        <w:t xml:space="preserve">or modify the </w:t>
      </w:r>
      <w:r>
        <w:t>same mail, then you don’t need t</w:t>
      </w:r>
      <w:r w:rsidR="00274F26">
        <w:t>o</w:t>
      </w:r>
      <w:r>
        <w:t xml:space="preserve"> write </w:t>
      </w:r>
      <w:r w:rsidR="00086EDD">
        <w:t xml:space="preserve">a new mail </w:t>
      </w:r>
      <w:r>
        <w:t>from the beginning. So there is a section called draft, where the mail which you last written it will se save as here. So from there again you can modify that mail.</w:t>
      </w:r>
    </w:p>
    <w:p w14:paraId="4BB4374F" w14:textId="70CD2034" w:rsidR="00086EDD" w:rsidRDefault="00086EDD" w:rsidP="000B71FB">
      <w:r>
        <w:t xml:space="preserve">So similarly here when you are going to insert a data but unfortunately your system got shut down, then again you start your system, you don’t need to insert the data from the scratch. So </w:t>
      </w:r>
      <w:r w:rsidR="00274F26">
        <w:t>data</w:t>
      </w:r>
      <w:r>
        <w:t xml:space="preserve"> will be saved as draft and you can continues from that.</w:t>
      </w:r>
      <w:r w:rsidR="00D540CB">
        <w:t xml:space="preserve"> So there will be a table created named as DRAFT and there your unsaved data will be stored.</w:t>
      </w:r>
      <w:r w:rsidR="00A13284">
        <w:t xml:space="preserve"> To enable the draft and insert</w:t>
      </w:r>
      <w:r w:rsidR="008B6D34">
        <w:t>, delete</w:t>
      </w:r>
      <w:r w:rsidR="00A13284">
        <w:t xml:space="preserve"> functionality we need to go </w:t>
      </w:r>
      <w:r w:rsidR="00274F26">
        <w:t xml:space="preserve">inside the SRV folder, there will be a </w:t>
      </w:r>
      <w:r w:rsidR="00A13284">
        <w:t xml:space="preserve">cds file where all of our entity are </w:t>
      </w:r>
      <w:r w:rsidR="00274F26">
        <w:t>exposed</w:t>
      </w:r>
      <w:r w:rsidR="00A13284">
        <w:t xml:space="preserve">. </w:t>
      </w:r>
      <w:r w:rsidR="00DF260C">
        <w:t>And there you need to write the command</w:t>
      </w:r>
      <w:r w:rsidR="007A1859">
        <w:t xml:space="preserve"> for the annotation.</w:t>
      </w:r>
      <w:r w:rsidR="008B6D34">
        <w:t xml:space="preserve"> </w:t>
      </w:r>
    </w:p>
    <w:p w14:paraId="5A4F6768" w14:textId="787951DF" w:rsidR="00DF260C" w:rsidRDefault="00DF260C" w:rsidP="000B71FB">
      <w:pPr>
        <w:rPr>
          <w:b/>
          <w:bCs/>
        </w:rPr>
      </w:pPr>
      <w:r>
        <w:t xml:space="preserve">So the syntax of the annotation is </w:t>
      </w:r>
      <w:r w:rsidRPr="00DF260C">
        <w:rPr>
          <w:b/>
          <w:bCs/>
        </w:rPr>
        <w:t>annotate {entity-name} with @odata.draft.enabled;</w:t>
      </w:r>
    </w:p>
    <w:p w14:paraId="1C53B2A9" w14:textId="48BAADD4" w:rsidR="008B6D34" w:rsidRDefault="00274F26" w:rsidP="000B71FB">
      <w:pPr>
        <w:rPr>
          <w:b/>
          <w:bCs/>
        </w:rPr>
      </w:pPr>
      <w:r w:rsidRPr="00596596">
        <w:rPr>
          <w:noProof/>
        </w:rPr>
        <w:drawing>
          <wp:anchor distT="0" distB="0" distL="114300" distR="114300" simplePos="0" relativeHeight="251555328" behindDoc="0" locked="0" layoutInCell="1" allowOverlap="1" wp14:anchorId="75602D9E" wp14:editId="13B23BE0">
            <wp:simplePos x="0" y="0"/>
            <wp:positionH relativeFrom="column">
              <wp:posOffset>-742950</wp:posOffset>
            </wp:positionH>
            <wp:positionV relativeFrom="paragraph">
              <wp:posOffset>195263</wp:posOffset>
            </wp:positionV>
            <wp:extent cx="7301616" cy="2238375"/>
            <wp:effectExtent l="171450" t="190500" r="166370" b="161925"/>
            <wp:wrapNone/>
            <wp:docPr id="470024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024992" name=""/>
                    <pic:cNvPicPr/>
                  </pic:nvPicPr>
                  <pic:blipFill>
                    <a:blip r:embed="rId389" cstate="print">
                      <a:extLst>
                        <a:ext uri="{28A0092B-C50C-407E-A947-70E740481C1C}">
                          <a14:useLocalDpi xmlns:a14="http://schemas.microsoft.com/office/drawing/2010/main" val="0"/>
                        </a:ext>
                      </a:extLst>
                    </a:blip>
                    <a:stretch>
                      <a:fillRect/>
                    </a:stretch>
                  </pic:blipFill>
                  <pic:spPr>
                    <a:xfrm>
                      <a:off x="0" y="0"/>
                      <a:ext cx="7335735" cy="2248834"/>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8B6D34">
        <w:rPr>
          <w:b/>
          <w:bCs/>
        </w:rPr>
        <w:t xml:space="preserve">                       </w:t>
      </w:r>
    </w:p>
    <w:p w14:paraId="72F1ED75" w14:textId="3EBBE12F" w:rsidR="008B6D34" w:rsidRDefault="008B6D34" w:rsidP="000B71FB"/>
    <w:p w14:paraId="4487949A" w14:textId="77777777" w:rsidR="00274F26" w:rsidRPr="00274F26" w:rsidRDefault="00274F26" w:rsidP="00274F26"/>
    <w:p w14:paraId="2A254B0A" w14:textId="77777777" w:rsidR="00274F26" w:rsidRPr="00274F26" w:rsidRDefault="00274F26" w:rsidP="00274F26"/>
    <w:p w14:paraId="24EA4EDD" w14:textId="77777777" w:rsidR="00274F26" w:rsidRPr="00274F26" w:rsidRDefault="00274F26" w:rsidP="00274F26"/>
    <w:p w14:paraId="7544C8C3" w14:textId="77777777" w:rsidR="00274F26" w:rsidRPr="00274F26" w:rsidRDefault="00274F26" w:rsidP="00274F26"/>
    <w:p w14:paraId="4F7BC0A4" w14:textId="77777777" w:rsidR="00274F26" w:rsidRPr="00274F26" w:rsidRDefault="00274F26" w:rsidP="00274F26"/>
    <w:p w14:paraId="0B1DAFED" w14:textId="77777777" w:rsidR="00274F26" w:rsidRDefault="00274F26" w:rsidP="00274F26"/>
    <w:p w14:paraId="59357C5E" w14:textId="7520EFA8" w:rsidR="00274F26" w:rsidRDefault="00B70695" w:rsidP="00274F26">
      <w:r w:rsidRPr="00596596">
        <w:rPr>
          <w:noProof/>
        </w:rPr>
        <w:drawing>
          <wp:anchor distT="0" distB="0" distL="114300" distR="114300" simplePos="0" relativeHeight="251564544" behindDoc="0" locked="0" layoutInCell="1" allowOverlap="1" wp14:anchorId="64AB2413" wp14:editId="7A2A9119">
            <wp:simplePos x="0" y="0"/>
            <wp:positionH relativeFrom="margin">
              <wp:posOffset>-871537</wp:posOffset>
            </wp:positionH>
            <wp:positionV relativeFrom="paragraph">
              <wp:posOffset>338772</wp:posOffset>
            </wp:positionV>
            <wp:extent cx="810260" cy="800100"/>
            <wp:effectExtent l="190500" t="190500" r="180340" b="171450"/>
            <wp:wrapNone/>
            <wp:docPr id="1318830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830277" name=""/>
                    <pic:cNvPicPr/>
                  </pic:nvPicPr>
                  <pic:blipFill>
                    <a:blip r:embed="rId390" cstate="print">
                      <a:extLst>
                        <a:ext uri="{28A0092B-C50C-407E-A947-70E740481C1C}">
                          <a14:useLocalDpi xmlns:a14="http://schemas.microsoft.com/office/drawing/2010/main" val="0"/>
                        </a:ext>
                      </a:extLst>
                    </a:blip>
                    <a:stretch>
                      <a:fillRect/>
                    </a:stretch>
                  </pic:blipFill>
                  <pic:spPr>
                    <a:xfrm>
                      <a:off x="0" y="0"/>
                      <a:ext cx="810260" cy="80010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14:paraId="696D8BFF" w14:textId="299285BA" w:rsidR="00274F26" w:rsidRDefault="00274F26" w:rsidP="00274F26">
      <w:r>
        <w:t xml:space="preserve">So in the above picture as you can see we are trying to insert data, and data saved as draft. So to access the draft we will go back to the home page and there will a dropdown field in the header name </w:t>
      </w:r>
      <w:r>
        <w:rPr>
          <w:b/>
          <w:bCs/>
        </w:rPr>
        <w:t xml:space="preserve">Editing Status. </w:t>
      </w:r>
      <w:r>
        <w:t xml:space="preserve">And from the dropdown you will select a value name </w:t>
      </w:r>
      <w:r>
        <w:rPr>
          <w:b/>
          <w:bCs/>
        </w:rPr>
        <w:t xml:space="preserve">Own Draft </w:t>
      </w:r>
      <w:r>
        <w:t xml:space="preserve">and click on </w:t>
      </w:r>
      <w:r w:rsidRPr="00B70695">
        <w:rPr>
          <w:b/>
          <w:bCs/>
        </w:rPr>
        <w:t>GO</w:t>
      </w:r>
      <w:r>
        <w:t>, so that draft data will populate.</w:t>
      </w:r>
    </w:p>
    <w:p w14:paraId="11B7ECA9" w14:textId="77777777" w:rsidR="00E52082" w:rsidRDefault="00E52082" w:rsidP="00E52082"/>
    <w:p w14:paraId="14D9BF48" w14:textId="18CAFF5C" w:rsidR="00E52082" w:rsidRDefault="00B13A77" w:rsidP="00E52082">
      <w:pPr>
        <w:rPr>
          <w:noProof/>
        </w:rPr>
      </w:pPr>
      <w:r w:rsidRPr="00B13A77">
        <w:rPr>
          <w:noProof/>
        </w:rPr>
        <w:drawing>
          <wp:anchor distT="0" distB="0" distL="114300" distR="114300" simplePos="0" relativeHeight="251707904" behindDoc="0" locked="0" layoutInCell="1" allowOverlap="1" wp14:anchorId="6A3431AE" wp14:editId="41CFC345">
            <wp:simplePos x="0" y="0"/>
            <wp:positionH relativeFrom="column">
              <wp:posOffset>-703897</wp:posOffset>
            </wp:positionH>
            <wp:positionV relativeFrom="paragraph">
              <wp:posOffset>444182</wp:posOffset>
            </wp:positionV>
            <wp:extent cx="2014538" cy="124062"/>
            <wp:effectExtent l="0" t="0" r="0" b="0"/>
            <wp:wrapNone/>
            <wp:docPr id="1113668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668633" name=""/>
                    <pic:cNvPicPr/>
                  </pic:nvPicPr>
                  <pic:blipFill>
                    <a:blip r:embed="rId391">
                      <a:extLst>
                        <a:ext uri="{28A0092B-C50C-407E-A947-70E740481C1C}">
                          <a14:useLocalDpi xmlns:a14="http://schemas.microsoft.com/office/drawing/2010/main" val="0"/>
                        </a:ext>
                      </a:extLst>
                    </a:blip>
                    <a:stretch>
                      <a:fillRect/>
                    </a:stretch>
                  </pic:blipFill>
                  <pic:spPr>
                    <a:xfrm>
                      <a:off x="0" y="0"/>
                      <a:ext cx="2014538" cy="124062"/>
                    </a:xfrm>
                    <a:prstGeom prst="rect">
                      <a:avLst/>
                    </a:prstGeom>
                  </pic:spPr>
                </pic:pic>
              </a:graphicData>
            </a:graphic>
            <wp14:sizeRelH relativeFrom="page">
              <wp14:pctWidth>0</wp14:pctWidth>
            </wp14:sizeRelH>
            <wp14:sizeRelV relativeFrom="page">
              <wp14:pctHeight>0</wp14:pctHeight>
            </wp14:sizeRelV>
          </wp:anchor>
        </w:drawing>
      </w:r>
      <w:r w:rsidR="00E52082">
        <w:t xml:space="preserve">Now if you want to change the theme of the fiori application, that means you want to change it from light to dark, then in the </w:t>
      </w:r>
      <w:r w:rsidR="00E52082">
        <w:rPr>
          <w:b/>
          <w:bCs/>
        </w:rPr>
        <w:t xml:space="preserve">index.html </w:t>
      </w:r>
      <w:r w:rsidR="00E52082">
        <w:t>file you need to add the theme name which you want.</w:t>
      </w:r>
      <w:r w:rsidRPr="00B13A77">
        <w:rPr>
          <w:noProof/>
        </w:rPr>
        <w:t xml:space="preserve"> </w:t>
      </w:r>
    </w:p>
    <w:p w14:paraId="57101D00" w14:textId="77777777" w:rsidR="00A71191" w:rsidRDefault="00A71191" w:rsidP="00E52082">
      <w:pPr>
        <w:rPr>
          <w:noProof/>
        </w:rPr>
      </w:pPr>
    </w:p>
    <w:p w14:paraId="3F1BF721" w14:textId="202AD947" w:rsidR="00A71191" w:rsidRDefault="00A71191" w:rsidP="00E52082">
      <w:pPr>
        <w:rPr>
          <w:b/>
          <w:bCs/>
          <w:noProof/>
        </w:rPr>
      </w:pPr>
      <w:r>
        <w:rPr>
          <w:noProof/>
        </w:rPr>
        <w:t>Now While creating the Purchase Order data everytime it as</w:t>
      </w:r>
      <w:r w:rsidR="00D40A1D">
        <w:rPr>
          <w:noProof/>
        </w:rPr>
        <w:t>k</w:t>
      </w:r>
      <w:r>
        <w:rPr>
          <w:noProof/>
        </w:rPr>
        <w:t xml:space="preserve"> me the ID, so every time I need to pass the Id, </w:t>
      </w:r>
      <w:r w:rsidR="00D40A1D">
        <w:rPr>
          <w:noProof/>
        </w:rPr>
        <w:t>but I want Id create automatically.</w:t>
      </w:r>
      <w:r w:rsidR="004904B8">
        <w:rPr>
          <w:noProof/>
        </w:rPr>
        <w:t>S</w:t>
      </w:r>
      <w:r>
        <w:rPr>
          <w:noProof/>
        </w:rPr>
        <w:t xml:space="preserve">o we will solve this problem by using </w:t>
      </w:r>
      <w:r w:rsidR="00D40A1D">
        <w:rPr>
          <w:noProof/>
        </w:rPr>
        <w:t xml:space="preserve">cuid </w:t>
      </w:r>
      <w:r>
        <w:rPr>
          <w:noProof/>
        </w:rPr>
        <w:t xml:space="preserve">aspect so in the </w:t>
      </w:r>
      <w:r w:rsidR="00D40A1D">
        <w:rPr>
          <w:noProof/>
        </w:rPr>
        <w:t>Pruchase Order table</w:t>
      </w:r>
      <w:r w:rsidR="00CE6433">
        <w:rPr>
          <w:noProof/>
        </w:rPr>
        <w:t xml:space="preserve"> and also I will use in the Purchase Order Items table.</w:t>
      </w:r>
      <w:r w:rsidR="00AC6B0E">
        <w:rPr>
          <w:noProof/>
        </w:rPr>
        <w:t xml:space="preserve"> And after that in the both purchaseorder, poitems csv file I will modify the column name to ID and association name also I will modify </w:t>
      </w:r>
      <w:r w:rsidR="00AC6B0E" w:rsidRPr="00AC6B0E">
        <w:rPr>
          <w:b/>
          <w:bCs/>
          <w:noProof/>
        </w:rPr>
        <w:t>PARENT_KEY_ID</w:t>
      </w:r>
      <w:r w:rsidR="00090FA6">
        <w:rPr>
          <w:b/>
          <w:bCs/>
          <w:noProof/>
        </w:rPr>
        <w:t xml:space="preserve">. </w:t>
      </w:r>
    </w:p>
    <w:p w14:paraId="353B1A65" w14:textId="45038EA2" w:rsidR="00090FA6" w:rsidRDefault="00090FA6" w:rsidP="00E52082">
      <w:pPr>
        <w:rPr>
          <w:noProof/>
        </w:rPr>
      </w:pPr>
      <w:r>
        <w:rPr>
          <w:noProof/>
        </w:rPr>
        <w:t xml:space="preserve">After doing this necessary changes, and deploy, when we will go to the UI and create purchase order then it will not ask for the Id, it will automatically create </w:t>
      </w:r>
      <w:r>
        <w:rPr>
          <w:b/>
          <w:bCs/>
          <w:noProof/>
        </w:rPr>
        <w:t>UUID</w:t>
      </w:r>
      <w:r>
        <w:rPr>
          <w:noProof/>
        </w:rPr>
        <w:t xml:space="preserve"> as we will use </w:t>
      </w:r>
      <w:r>
        <w:rPr>
          <w:b/>
          <w:bCs/>
          <w:noProof/>
        </w:rPr>
        <w:t xml:space="preserve">cuid </w:t>
      </w:r>
      <w:r>
        <w:rPr>
          <w:noProof/>
        </w:rPr>
        <w:t>aspect.</w:t>
      </w:r>
    </w:p>
    <w:p w14:paraId="59F5E5F1" w14:textId="6F70A5B5" w:rsidR="001250D1" w:rsidRDefault="001250D1" w:rsidP="00FA7069">
      <w:pPr>
        <w:pStyle w:val="Heading1"/>
        <w:rPr>
          <w:noProof/>
        </w:rPr>
      </w:pPr>
      <w:r w:rsidRPr="0068512F">
        <w:rPr>
          <w:noProof/>
        </w:rPr>
        <w:lastRenderedPageBreak/>
        <w:drawing>
          <wp:anchor distT="0" distB="0" distL="114300" distR="114300" simplePos="0" relativeHeight="251719168" behindDoc="0" locked="0" layoutInCell="1" allowOverlap="1" wp14:anchorId="432B92F7" wp14:editId="0D26DB0E">
            <wp:simplePos x="0" y="0"/>
            <wp:positionH relativeFrom="margin">
              <wp:posOffset>2085975</wp:posOffset>
            </wp:positionH>
            <wp:positionV relativeFrom="paragraph">
              <wp:posOffset>233045</wp:posOffset>
            </wp:positionV>
            <wp:extent cx="909638" cy="228065"/>
            <wp:effectExtent l="0" t="0" r="0" b="0"/>
            <wp:wrapNone/>
            <wp:docPr id="20193023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302316" name=""/>
                    <pic:cNvPicPr/>
                  </pic:nvPicPr>
                  <pic:blipFill>
                    <a:blip r:embed="rId392" cstate="print">
                      <a:extLst>
                        <a:ext uri="{28A0092B-C50C-407E-A947-70E740481C1C}">
                          <a14:useLocalDpi xmlns:a14="http://schemas.microsoft.com/office/drawing/2010/main" val="0"/>
                        </a:ext>
                      </a:extLst>
                    </a:blip>
                    <a:stretch>
                      <a:fillRect/>
                    </a:stretch>
                  </pic:blipFill>
                  <pic:spPr>
                    <a:xfrm>
                      <a:off x="0" y="0"/>
                      <a:ext cx="909638" cy="228065"/>
                    </a:xfrm>
                    <a:prstGeom prst="rect">
                      <a:avLst/>
                    </a:prstGeom>
                  </pic:spPr>
                </pic:pic>
              </a:graphicData>
            </a:graphic>
            <wp14:sizeRelH relativeFrom="page">
              <wp14:pctWidth>0</wp14:pctWidth>
            </wp14:sizeRelH>
            <wp14:sizeRelV relativeFrom="page">
              <wp14:pctHeight>0</wp14:pctHeight>
            </wp14:sizeRelV>
          </wp:anchor>
        </w:drawing>
      </w:r>
      <w:r w:rsidR="007A6C72">
        <w:rPr>
          <w:noProof/>
        </w:rPr>
        <w:t xml:space="preserve">Now I </w:t>
      </w:r>
      <w:r>
        <w:rPr>
          <w:noProof/>
        </w:rPr>
        <w:t xml:space="preserve">want that while creating the Purchase Order data, in the </w:t>
      </w:r>
      <w:r w:rsidRPr="001250D1">
        <w:rPr>
          <w:b/>
          <w:bCs/>
          <w:noProof/>
        </w:rPr>
        <w:t>Partner guid</w:t>
      </w:r>
      <w:r>
        <w:rPr>
          <w:b/>
          <w:bCs/>
          <w:noProof/>
        </w:rPr>
        <w:t xml:space="preserve"> </w:t>
      </w:r>
      <w:r>
        <w:rPr>
          <w:noProof/>
        </w:rPr>
        <w:t xml:space="preserve">field we want to add a value help </w:t>
      </w:r>
    </w:p>
    <w:p w14:paraId="49B0FEFB" w14:textId="44AFEE5A" w:rsidR="001250D1" w:rsidRDefault="00FA7069" w:rsidP="001250D1">
      <w:pPr>
        <w:rPr>
          <w:b/>
          <w:bCs/>
        </w:rPr>
      </w:pPr>
      <w:r w:rsidRPr="00B02A57">
        <w:rPr>
          <w:noProof/>
        </w:rPr>
        <w:drawing>
          <wp:anchor distT="0" distB="0" distL="114300" distR="114300" simplePos="0" relativeHeight="251566592" behindDoc="0" locked="0" layoutInCell="1" allowOverlap="1" wp14:anchorId="77FE7033" wp14:editId="75488531">
            <wp:simplePos x="0" y="0"/>
            <wp:positionH relativeFrom="margin">
              <wp:posOffset>-785177</wp:posOffset>
            </wp:positionH>
            <wp:positionV relativeFrom="paragraph">
              <wp:posOffset>188634</wp:posOffset>
            </wp:positionV>
            <wp:extent cx="2663284" cy="1085850"/>
            <wp:effectExtent l="190500" t="190500" r="175260" b="171450"/>
            <wp:wrapNone/>
            <wp:docPr id="1930706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706717" name=""/>
                    <pic:cNvPicPr/>
                  </pic:nvPicPr>
                  <pic:blipFill>
                    <a:blip r:embed="rId393" cstate="print">
                      <a:extLst>
                        <a:ext uri="{28A0092B-C50C-407E-A947-70E740481C1C}">
                          <a14:useLocalDpi xmlns:a14="http://schemas.microsoft.com/office/drawing/2010/main" val="0"/>
                        </a:ext>
                      </a:extLst>
                    </a:blip>
                    <a:stretch>
                      <a:fillRect/>
                    </a:stretch>
                  </pic:blipFill>
                  <pic:spPr>
                    <a:xfrm>
                      <a:off x="0" y="0"/>
                      <a:ext cx="2663284" cy="108585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1250D1">
        <w:t xml:space="preserve">So for that we need to write the code in the </w:t>
      </w:r>
      <w:r w:rsidR="004E5131">
        <w:rPr>
          <w:b/>
          <w:bCs/>
        </w:rPr>
        <w:t>annotation</w:t>
      </w:r>
      <w:r w:rsidR="00560A79">
        <w:rPr>
          <w:b/>
          <w:bCs/>
        </w:rPr>
        <w:t>s</w:t>
      </w:r>
      <w:r w:rsidR="004E5131">
        <w:rPr>
          <w:b/>
          <w:bCs/>
        </w:rPr>
        <w:t>.cd</w:t>
      </w:r>
      <w:r>
        <w:rPr>
          <w:b/>
          <w:bCs/>
        </w:rPr>
        <w:t xml:space="preserve">s </w:t>
      </w:r>
      <w:r w:rsidR="004E5131">
        <w:t>file.</w:t>
      </w:r>
      <w:r>
        <w:t xml:space="preserve"> </w:t>
      </w:r>
    </w:p>
    <w:p w14:paraId="41B33A89" w14:textId="08666AA1" w:rsidR="00FA7069" w:rsidRDefault="00FA7069" w:rsidP="00FA7069">
      <w:pPr>
        <w:tabs>
          <w:tab w:val="left" w:pos="4058"/>
        </w:tabs>
      </w:pPr>
      <w:r>
        <w:tab/>
      </w:r>
    </w:p>
    <w:p w14:paraId="61A9B010" w14:textId="77777777" w:rsidR="00CD70C2" w:rsidRPr="00CD70C2" w:rsidRDefault="00CD70C2" w:rsidP="00CD70C2"/>
    <w:p w14:paraId="790C98A4" w14:textId="77777777" w:rsidR="00CD70C2" w:rsidRDefault="00CD70C2" w:rsidP="00CD70C2"/>
    <w:p w14:paraId="48FE1D94" w14:textId="77777777" w:rsidR="00CD70C2" w:rsidRDefault="00CD70C2" w:rsidP="00CD70C2"/>
    <w:p w14:paraId="376DE0A3" w14:textId="3A49A726" w:rsidR="00CD70C2" w:rsidRDefault="00CD70C2" w:rsidP="00CD70C2">
      <w:pPr>
        <w:pStyle w:val="Heading1"/>
      </w:pPr>
      <w:r>
        <w:t>Now I am able to create the Purchase Order, but I also want to create the Purchase Order Item</w:t>
      </w:r>
    </w:p>
    <w:p w14:paraId="2482546F" w14:textId="70FC3E02" w:rsidR="00CD70C2" w:rsidRDefault="00CD70C2" w:rsidP="00CD70C2">
      <w:r>
        <w:t xml:space="preserve">So to do that I need to set a </w:t>
      </w:r>
      <w:r w:rsidR="00206D71">
        <w:t xml:space="preserve">one to many </w:t>
      </w:r>
      <w:r>
        <w:t xml:space="preserve">relationship between the </w:t>
      </w:r>
      <w:r w:rsidRPr="00CD70C2">
        <w:rPr>
          <w:b/>
          <w:bCs/>
        </w:rPr>
        <w:t>Purchase-Order</w:t>
      </w:r>
      <w:r>
        <w:t xml:space="preserve"> </w:t>
      </w:r>
      <w:r w:rsidR="00206D71">
        <w:t>to</w:t>
      </w:r>
      <w:r>
        <w:t xml:space="preserve"> </w:t>
      </w:r>
      <w:r w:rsidRPr="00CD70C2">
        <w:rPr>
          <w:b/>
          <w:bCs/>
        </w:rPr>
        <w:t>Purchase-Items</w:t>
      </w:r>
      <w:r>
        <w:t>. So</w:t>
      </w:r>
      <w:r w:rsidR="00206D71">
        <w:t xml:space="preserve"> I need do Composition from </w:t>
      </w:r>
      <w:r w:rsidR="00206D71" w:rsidRPr="00CD70C2">
        <w:rPr>
          <w:b/>
          <w:bCs/>
        </w:rPr>
        <w:t>Purchase-Order</w:t>
      </w:r>
      <w:r w:rsidR="00206D71">
        <w:t xml:space="preserve"> to </w:t>
      </w:r>
      <w:r w:rsidR="00206D71" w:rsidRPr="00CD70C2">
        <w:rPr>
          <w:b/>
          <w:bCs/>
        </w:rPr>
        <w:t>Purchase-Items</w:t>
      </w:r>
      <w:r w:rsidR="00206D71">
        <w:rPr>
          <w:b/>
          <w:bCs/>
        </w:rPr>
        <w:t xml:space="preserve">. </w:t>
      </w:r>
    </w:p>
    <w:p w14:paraId="1617D490" w14:textId="5A5D5059" w:rsidR="00206D71" w:rsidRDefault="005D7EF8" w:rsidP="00CD70C2">
      <w:r w:rsidRPr="0003095E">
        <w:rPr>
          <w:noProof/>
        </w:rPr>
        <w:drawing>
          <wp:anchor distT="0" distB="0" distL="114300" distR="114300" simplePos="0" relativeHeight="251568640" behindDoc="0" locked="0" layoutInCell="1" allowOverlap="1" wp14:anchorId="0DAE4355" wp14:editId="762353E6">
            <wp:simplePos x="0" y="0"/>
            <wp:positionH relativeFrom="column">
              <wp:posOffset>85408</wp:posOffset>
            </wp:positionH>
            <wp:positionV relativeFrom="paragraph">
              <wp:posOffset>590868</wp:posOffset>
            </wp:positionV>
            <wp:extent cx="5257800" cy="993775"/>
            <wp:effectExtent l="190500" t="190500" r="171450" b="168275"/>
            <wp:wrapNone/>
            <wp:docPr id="1098478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478772" name=""/>
                    <pic:cNvPicPr/>
                  </pic:nvPicPr>
                  <pic:blipFill>
                    <a:blip r:embed="rId394" cstate="print">
                      <a:extLst>
                        <a:ext uri="{28A0092B-C50C-407E-A947-70E740481C1C}">
                          <a14:useLocalDpi xmlns:a14="http://schemas.microsoft.com/office/drawing/2010/main" val="0"/>
                        </a:ext>
                      </a:extLst>
                    </a:blip>
                    <a:stretch>
                      <a:fillRect/>
                    </a:stretch>
                  </pic:blipFill>
                  <pic:spPr>
                    <a:xfrm>
                      <a:off x="0" y="0"/>
                      <a:ext cx="5257800" cy="99377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206D71">
        <w:t xml:space="preserve">The Purchase-Items can not be complete without the Purchase-Order. So that’s why we need tight coupling. That’s why we make it Composition. Then only we can </w:t>
      </w:r>
      <w:r w:rsidR="00BE0B2D">
        <w:t>create the Purchase-Items for the Purchase-Order.</w:t>
      </w:r>
      <w:r w:rsidRPr="005D7EF8">
        <w:t xml:space="preserve"> </w:t>
      </w:r>
    </w:p>
    <w:p w14:paraId="1D86794E" w14:textId="77777777" w:rsidR="009A6E65" w:rsidRDefault="009A6E65" w:rsidP="00CD70C2"/>
    <w:p w14:paraId="7A0999AD" w14:textId="77777777" w:rsidR="009A6E65" w:rsidRDefault="009A6E65" w:rsidP="00CD70C2"/>
    <w:p w14:paraId="4C0793AE" w14:textId="77777777" w:rsidR="009A6E65" w:rsidRDefault="009A6E65" w:rsidP="00CD70C2"/>
    <w:p w14:paraId="34A0F67E" w14:textId="091FC8ED" w:rsidR="009A6E65" w:rsidRDefault="003874F3" w:rsidP="00CD70C2">
      <w:r w:rsidRPr="004338B5">
        <w:rPr>
          <w:noProof/>
        </w:rPr>
        <w:drawing>
          <wp:anchor distT="0" distB="0" distL="114300" distR="114300" simplePos="0" relativeHeight="251572736" behindDoc="0" locked="0" layoutInCell="1" allowOverlap="1" wp14:anchorId="29DFEA98" wp14:editId="0E0217F0">
            <wp:simplePos x="0" y="0"/>
            <wp:positionH relativeFrom="column">
              <wp:posOffset>19050</wp:posOffset>
            </wp:positionH>
            <wp:positionV relativeFrom="paragraph">
              <wp:posOffset>161290</wp:posOffset>
            </wp:positionV>
            <wp:extent cx="5731510" cy="2042795"/>
            <wp:effectExtent l="0" t="0" r="2540" b="0"/>
            <wp:wrapNone/>
            <wp:docPr id="178252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52589" name=""/>
                    <pic:cNvPicPr/>
                  </pic:nvPicPr>
                  <pic:blipFill>
                    <a:blip r:embed="rId395" cstate="print">
                      <a:extLst>
                        <a:ext uri="{28A0092B-C50C-407E-A947-70E740481C1C}">
                          <a14:useLocalDpi xmlns:a14="http://schemas.microsoft.com/office/drawing/2010/main" val="0"/>
                        </a:ext>
                      </a:extLst>
                    </a:blip>
                    <a:stretch>
                      <a:fillRect/>
                    </a:stretch>
                  </pic:blipFill>
                  <pic:spPr>
                    <a:xfrm>
                      <a:off x="0" y="0"/>
                      <a:ext cx="5731510" cy="2042795"/>
                    </a:xfrm>
                    <a:prstGeom prst="rect">
                      <a:avLst/>
                    </a:prstGeom>
                  </pic:spPr>
                </pic:pic>
              </a:graphicData>
            </a:graphic>
            <wp14:sizeRelH relativeFrom="page">
              <wp14:pctWidth>0</wp14:pctWidth>
            </wp14:sizeRelH>
            <wp14:sizeRelV relativeFrom="page">
              <wp14:pctHeight>0</wp14:pctHeight>
            </wp14:sizeRelV>
          </wp:anchor>
        </w:drawing>
      </w:r>
    </w:p>
    <w:p w14:paraId="5BAEE1C0" w14:textId="15C38707" w:rsidR="009A6E65" w:rsidRDefault="009A6E65" w:rsidP="00CD70C2"/>
    <w:p w14:paraId="19B66D9A" w14:textId="77777777" w:rsidR="00280D15" w:rsidRDefault="00280D15" w:rsidP="00CD70C2"/>
    <w:p w14:paraId="59B987D3" w14:textId="77777777" w:rsidR="00280D15" w:rsidRDefault="00280D15" w:rsidP="00CD70C2"/>
    <w:p w14:paraId="37DD90EA" w14:textId="77777777" w:rsidR="00280D15" w:rsidRDefault="00280D15" w:rsidP="00CD70C2"/>
    <w:p w14:paraId="74E892EB" w14:textId="77777777" w:rsidR="00280D15" w:rsidRDefault="00280D15" w:rsidP="00CD70C2"/>
    <w:p w14:paraId="117D2769" w14:textId="77777777" w:rsidR="00280D15" w:rsidRDefault="00280D15" w:rsidP="00CD70C2"/>
    <w:p w14:paraId="66917C7A" w14:textId="77777777" w:rsidR="00280D15" w:rsidRDefault="00280D15" w:rsidP="00CD70C2"/>
    <w:p w14:paraId="0A3A40CD" w14:textId="77777777" w:rsidR="00280D15" w:rsidRDefault="00280D15" w:rsidP="00CD70C2"/>
    <w:p w14:paraId="5BBDE5A6" w14:textId="5D771F0D" w:rsidR="00280D15" w:rsidRDefault="00467863" w:rsidP="00467863">
      <w:pPr>
        <w:pStyle w:val="Heading1"/>
      </w:pPr>
      <w:r w:rsidRPr="004338B5">
        <w:rPr>
          <w:noProof/>
        </w:rPr>
        <w:drawing>
          <wp:anchor distT="0" distB="0" distL="114300" distR="114300" simplePos="0" relativeHeight="251698688" behindDoc="0" locked="0" layoutInCell="1" allowOverlap="1" wp14:anchorId="0D6445F3" wp14:editId="219BE90E">
            <wp:simplePos x="0" y="0"/>
            <wp:positionH relativeFrom="margin">
              <wp:posOffset>1733550</wp:posOffset>
            </wp:positionH>
            <wp:positionV relativeFrom="paragraph">
              <wp:posOffset>267653</wp:posOffset>
            </wp:positionV>
            <wp:extent cx="1011114" cy="285750"/>
            <wp:effectExtent l="0" t="0" r="0" b="0"/>
            <wp:wrapNone/>
            <wp:docPr id="706078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078669" name=""/>
                    <pic:cNvPicPr/>
                  </pic:nvPicPr>
                  <pic:blipFill>
                    <a:blip r:embed="rId396" cstate="print">
                      <a:extLst>
                        <a:ext uri="{28A0092B-C50C-407E-A947-70E740481C1C}">
                          <a14:useLocalDpi xmlns:a14="http://schemas.microsoft.com/office/drawing/2010/main" val="0"/>
                        </a:ext>
                      </a:extLst>
                    </a:blip>
                    <a:stretch>
                      <a:fillRect/>
                    </a:stretch>
                  </pic:blipFill>
                  <pic:spPr>
                    <a:xfrm>
                      <a:off x="0" y="0"/>
                      <a:ext cx="1016608" cy="287303"/>
                    </a:xfrm>
                    <a:prstGeom prst="rect">
                      <a:avLst/>
                    </a:prstGeom>
                  </pic:spPr>
                </pic:pic>
              </a:graphicData>
            </a:graphic>
            <wp14:sizeRelH relativeFrom="page">
              <wp14:pctWidth>0</wp14:pctWidth>
            </wp14:sizeRelH>
            <wp14:sizeRelV relativeFrom="page">
              <wp14:pctHeight>0</wp14:pctHeight>
            </wp14:sizeRelV>
          </wp:anchor>
        </w:drawing>
      </w:r>
      <w:r>
        <w:t>While creating the Purchase-Item I want to add the Value Help for the Product Guid of Purchase Items</w:t>
      </w:r>
    </w:p>
    <w:p w14:paraId="6C9B7B1F" w14:textId="3C83A897" w:rsidR="00E93F50" w:rsidRDefault="00E93F50" w:rsidP="00E93F50">
      <w:r w:rsidRPr="00B36A00">
        <w:rPr>
          <w:noProof/>
        </w:rPr>
        <w:drawing>
          <wp:anchor distT="0" distB="0" distL="114300" distR="114300" simplePos="0" relativeHeight="251865600" behindDoc="0" locked="0" layoutInCell="1" allowOverlap="1" wp14:anchorId="5F5EDF39" wp14:editId="738C1A91">
            <wp:simplePos x="0" y="0"/>
            <wp:positionH relativeFrom="margin">
              <wp:posOffset>-757237</wp:posOffset>
            </wp:positionH>
            <wp:positionV relativeFrom="paragraph">
              <wp:posOffset>267335</wp:posOffset>
            </wp:positionV>
            <wp:extent cx="3171826" cy="1636164"/>
            <wp:effectExtent l="190500" t="190500" r="161925" b="173990"/>
            <wp:wrapNone/>
            <wp:docPr id="188273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73820" name=""/>
                    <pic:cNvPicPr/>
                  </pic:nvPicPr>
                  <pic:blipFill>
                    <a:blip r:embed="rId397">
                      <a:extLst>
                        <a:ext uri="{28A0092B-C50C-407E-A947-70E740481C1C}">
                          <a14:useLocalDpi xmlns:a14="http://schemas.microsoft.com/office/drawing/2010/main" val="0"/>
                        </a:ext>
                      </a:extLst>
                    </a:blip>
                    <a:stretch>
                      <a:fillRect/>
                    </a:stretch>
                  </pic:blipFill>
                  <pic:spPr>
                    <a:xfrm>
                      <a:off x="0" y="0"/>
                      <a:ext cx="3182751" cy="1641799"/>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E6120C">
        <w:tab/>
      </w:r>
    </w:p>
    <w:p w14:paraId="4A906CB2" w14:textId="77777777" w:rsidR="00E6120C" w:rsidRDefault="00E6120C" w:rsidP="00E93F50"/>
    <w:p w14:paraId="17580B54" w14:textId="77777777" w:rsidR="00E6120C" w:rsidRDefault="00E6120C" w:rsidP="00E93F50"/>
    <w:p w14:paraId="3F9A3160" w14:textId="77777777" w:rsidR="00E6120C" w:rsidRDefault="00E6120C" w:rsidP="00E93F50"/>
    <w:p w14:paraId="51C59F16" w14:textId="77777777" w:rsidR="00E6120C" w:rsidRDefault="00E6120C" w:rsidP="00E93F50"/>
    <w:p w14:paraId="122EB861" w14:textId="0C7832A7" w:rsidR="00E6120C" w:rsidRDefault="000A5D99" w:rsidP="000A5D99">
      <w:pPr>
        <w:pStyle w:val="Heading1"/>
      </w:pPr>
      <w:r>
        <w:lastRenderedPageBreak/>
        <w:t xml:space="preserve">Deploy Application to </w:t>
      </w:r>
      <w:r w:rsidR="00517544">
        <w:t>Hana Database</w:t>
      </w:r>
    </w:p>
    <w:p w14:paraId="6F2AB443" w14:textId="61E8DD23" w:rsidR="000A5D99" w:rsidRDefault="000C3232" w:rsidP="000A5D99">
      <w:r>
        <w:t xml:space="preserve">So now in the </w:t>
      </w:r>
      <w:r w:rsidRPr="000C3232">
        <w:rPr>
          <w:b/>
          <w:bCs/>
        </w:rPr>
        <w:t>App</w:t>
      </w:r>
      <w:r>
        <w:t xml:space="preserve"> folder assume there are 2 application. And we have </w:t>
      </w:r>
      <w:r w:rsidRPr="000C3232">
        <w:rPr>
          <w:b/>
          <w:bCs/>
        </w:rPr>
        <w:t>db</w:t>
      </w:r>
      <w:r>
        <w:t xml:space="preserve"> folder</w:t>
      </w:r>
      <w:r w:rsidR="00FF4270">
        <w:t xml:space="preserve">, </w:t>
      </w:r>
      <w:r w:rsidRPr="000C3232">
        <w:rPr>
          <w:b/>
          <w:bCs/>
        </w:rPr>
        <w:t>srv</w:t>
      </w:r>
      <w:r>
        <w:t xml:space="preserve"> folder. Now I want to deploy all this things into BTP</w:t>
      </w:r>
      <w:r w:rsidR="006F7CD8">
        <w:t xml:space="preserve">. All this </w:t>
      </w:r>
      <w:r w:rsidR="00CE7F50">
        <w:t>files or folder we need to configure somewhere before deploying to BTP</w:t>
      </w:r>
      <w:r w:rsidR="00FF4270">
        <w:t>,</w:t>
      </w:r>
      <w:r w:rsidR="006F7CD8">
        <w:t xml:space="preserve"> so to do that there is a file called </w:t>
      </w:r>
      <w:r w:rsidR="006F7CD8">
        <w:rPr>
          <w:b/>
          <w:bCs/>
        </w:rPr>
        <w:t>mta.y</w:t>
      </w:r>
      <w:r w:rsidR="00CE7F50">
        <w:rPr>
          <w:b/>
          <w:bCs/>
        </w:rPr>
        <w:t>a</w:t>
      </w:r>
      <w:r w:rsidR="006F7CD8">
        <w:rPr>
          <w:b/>
          <w:bCs/>
        </w:rPr>
        <w:t xml:space="preserve">ml </w:t>
      </w:r>
      <w:r w:rsidR="006F7CD8">
        <w:t>file. mta stands for multi target application.</w:t>
      </w:r>
    </w:p>
    <w:p w14:paraId="7B4FC6BF" w14:textId="4CDEB345" w:rsidR="00EC0332" w:rsidRDefault="00EC0332" w:rsidP="00EC0332">
      <w:pPr>
        <w:pStyle w:val="Heading1"/>
      </w:pPr>
      <w:r>
        <w:t xml:space="preserve">What is </w:t>
      </w:r>
      <w:r w:rsidR="00F16970">
        <w:t>Multi Target Application [</w:t>
      </w:r>
      <w:r w:rsidR="00F16970" w:rsidRPr="00F16970">
        <w:rPr>
          <w:b/>
          <w:bCs/>
        </w:rPr>
        <w:t>MTA</w:t>
      </w:r>
      <w:r w:rsidR="00F16970">
        <w:t>]</w:t>
      </w:r>
      <w:r>
        <w:t xml:space="preserve"> </w:t>
      </w:r>
      <w:r w:rsidR="00C71605">
        <w:t>file?</w:t>
      </w:r>
    </w:p>
    <w:p w14:paraId="3733AF45" w14:textId="1238A504" w:rsidR="00EB2EB7" w:rsidRDefault="00F16970" w:rsidP="009904A0">
      <w:pPr>
        <w:pStyle w:val="NoSpacing"/>
        <w:rPr>
          <w:shd w:val="clear" w:color="auto" w:fill="FFFFFF"/>
        </w:rPr>
      </w:pPr>
      <w:r w:rsidRPr="00F16970">
        <w:rPr>
          <w:shd w:val="clear" w:color="auto" w:fill="FFFFFF"/>
        </w:rPr>
        <w:t xml:space="preserve">So </w:t>
      </w:r>
      <w:r w:rsidRPr="00F16970">
        <w:rPr>
          <w:b/>
          <w:bCs/>
          <w:shd w:val="clear" w:color="auto" w:fill="FFFFFF"/>
        </w:rPr>
        <w:t>mta</w:t>
      </w:r>
      <w:r w:rsidRPr="00F16970">
        <w:rPr>
          <w:shd w:val="clear" w:color="auto" w:fill="FFFFFF"/>
        </w:rPr>
        <w:t xml:space="preserve"> is a deployment descriptor file. On that file we define all our configuration like Modules, Resources, description. When we will deploy our application to cloud then we will create the mta file.</w:t>
      </w:r>
    </w:p>
    <w:p w14:paraId="23E261C6" w14:textId="77777777" w:rsidR="00F16970" w:rsidRDefault="00F16970" w:rsidP="009904A0">
      <w:pPr>
        <w:pStyle w:val="NoSpacing"/>
      </w:pPr>
    </w:p>
    <w:p w14:paraId="72CBA0BD" w14:textId="27E49BDD" w:rsidR="00EB2EB7" w:rsidRPr="00735967" w:rsidRDefault="00EB2EB7" w:rsidP="009904A0">
      <w:pPr>
        <w:pStyle w:val="NoSpacing"/>
        <w:rPr>
          <w:b/>
          <w:bCs/>
        </w:rPr>
      </w:pPr>
      <w:r w:rsidRPr="00735967">
        <w:rPr>
          <w:b/>
          <w:bCs/>
          <w:noProof/>
        </w:rPr>
        <w:drawing>
          <wp:anchor distT="0" distB="0" distL="114300" distR="114300" simplePos="0" relativeHeight="251604480" behindDoc="0" locked="0" layoutInCell="1" allowOverlap="1" wp14:anchorId="2D7750E4" wp14:editId="07B0ACD5">
            <wp:simplePos x="0" y="0"/>
            <wp:positionH relativeFrom="margin">
              <wp:posOffset>-762000</wp:posOffset>
            </wp:positionH>
            <wp:positionV relativeFrom="paragraph">
              <wp:posOffset>332740</wp:posOffset>
            </wp:positionV>
            <wp:extent cx="1433513" cy="2046084"/>
            <wp:effectExtent l="0" t="0" r="0" b="0"/>
            <wp:wrapNone/>
            <wp:docPr id="833621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621159" name=""/>
                    <pic:cNvPicPr/>
                  </pic:nvPicPr>
                  <pic:blipFill>
                    <a:blip r:embed="rId398" cstate="print">
                      <a:extLst>
                        <a:ext uri="{28A0092B-C50C-407E-A947-70E740481C1C}">
                          <a14:useLocalDpi xmlns:a14="http://schemas.microsoft.com/office/drawing/2010/main" val="0"/>
                        </a:ext>
                      </a:extLst>
                    </a:blip>
                    <a:stretch>
                      <a:fillRect/>
                    </a:stretch>
                  </pic:blipFill>
                  <pic:spPr>
                    <a:xfrm>
                      <a:off x="0" y="0"/>
                      <a:ext cx="1433513" cy="2046084"/>
                    </a:xfrm>
                    <a:prstGeom prst="rect">
                      <a:avLst/>
                    </a:prstGeom>
                  </pic:spPr>
                </pic:pic>
              </a:graphicData>
            </a:graphic>
            <wp14:sizeRelH relativeFrom="page">
              <wp14:pctWidth>0</wp14:pctWidth>
            </wp14:sizeRelH>
            <wp14:sizeRelV relativeFrom="page">
              <wp14:pctHeight>0</wp14:pctHeight>
            </wp14:sizeRelV>
          </wp:anchor>
        </w:drawing>
      </w:r>
      <w:r w:rsidRPr="00735967">
        <w:rPr>
          <w:b/>
          <w:bCs/>
        </w:rPr>
        <w:t>So basically in this mta.yaml file there would be 3 section</w:t>
      </w:r>
    </w:p>
    <w:p w14:paraId="090BE49F" w14:textId="77777777" w:rsidR="00EB2EB7" w:rsidRDefault="00EB2EB7" w:rsidP="00EB2EB7"/>
    <w:p w14:paraId="1A6BF4E0" w14:textId="3F79648F" w:rsidR="00EB2EB7" w:rsidRDefault="00EB2EB7" w:rsidP="00EB2EB7">
      <w:pPr>
        <w:tabs>
          <w:tab w:val="left" w:pos="1538"/>
        </w:tabs>
        <w:ind w:left="1440"/>
      </w:pPr>
      <w:r>
        <w:t>So in the general section there will be containing the details of the application and description.</w:t>
      </w:r>
    </w:p>
    <w:p w14:paraId="4B709916" w14:textId="0F761111" w:rsidR="00EB2EB7" w:rsidRDefault="00EB2EB7" w:rsidP="00EB2EB7">
      <w:pPr>
        <w:tabs>
          <w:tab w:val="left" w:pos="1538"/>
        </w:tabs>
        <w:ind w:left="1440"/>
      </w:pPr>
      <w:r>
        <w:t xml:space="preserve">In the Modules section we will defined the modules which we are going to deploy in BTP, like </w:t>
      </w:r>
      <w:r w:rsidRPr="00EB2EB7">
        <w:rPr>
          <w:b/>
          <w:bCs/>
        </w:rPr>
        <w:t>db</w:t>
      </w:r>
      <w:r>
        <w:t xml:space="preserve">, </w:t>
      </w:r>
      <w:r w:rsidRPr="00EB2EB7">
        <w:rPr>
          <w:b/>
          <w:bCs/>
        </w:rPr>
        <w:t>srv</w:t>
      </w:r>
      <w:r>
        <w:t xml:space="preserve">, </w:t>
      </w:r>
      <w:r w:rsidRPr="00EB2EB7">
        <w:rPr>
          <w:b/>
          <w:bCs/>
        </w:rPr>
        <w:t>app</w:t>
      </w:r>
      <w:r>
        <w:t xml:space="preserve"> this things we want to deploy in our BTP that we will mention in our modules section.</w:t>
      </w:r>
    </w:p>
    <w:p w14:paraId="3ABAC456" w14:textId="5A5EB646" w:rsidR="006D41AD" w:rsidRDefault="00EB2EB7" w:rsidP="00EB2EB7">
      <w:pPr>
        <w:tabs>
          <w:tab w:val="left" w:pos="1538"/>
        </w:tabs>
        <w:ind w:left="1440"/>
      </w:pPr>
      <w:r>
        <w:t xml:space="preserve">In the resources section we will defined which </w:t>
      </w:r>
      <w:r w:rsidR="001637AD">
        <w:t>service</w:t>
      </w:r>
      <w:r>
        <w:t xml:space="preserve"> we are going to </w:t>
      </w:r>
      <w:r w:rsidR="000003C2">
        <w:t>use and</w:t>
      </w:r>
      <w:r w:rsidR="001637AD">
        <w:t xml:space="preserve"> what is my service plans.</w:t>
      </w:r>
    </w:p>
    <w:p w14:paraId="11B25830" w14:textId="27C496DB" w:rsidR="00EB2EB7" w:rsidRDefault="006D41AD" w:rsidP="00EB2EB7">
      <w:pPr>
        <w:tabs>
          <w:tab w:val="left" w:pos="1538"/>
        </w:tabs>
        <w:ind w:left="1440"/>
      </w:pPr>
      <w:r>
        <w:t xml:space="preserve">And this </w:t>
      </w:r>
      <w:r w:rsidRPr="00972B5A">
        <w:rPr>
          <w:b/>
          <w:bCs/>
        </w:rPr>
        <w:t>mta.yaml</w:t>
      </w:r>
      <w:r>
        <w:t xml:space="preserve"> file we no need to create manually.</w:t>
      </w:r>
      <w:r w:rsidR="00EB2EB7">
        <w:t xml:space="preserve"> </w:t>
      </w:r>
      <w:r w:rsidR="005E45F5">
        <w:t xml:space="preserve">We will write a command to create the </w:t>
      </w:r>
      <w:r w:rsidR="005E45F5">
        <w:rPr>
          <w:b/>
          <w:bCs/>
        </w:rPr>
        <w:t xml:space="preserve">mta.yaml </w:t>
      </w:r>
      <w:r w:rsidR="005E45F5">
        <w:t>file</w:t>
      </w:r>
      <w:r w:rsidR="007472B9">
        <w:t xml:space="preserve">. </w:t>
      </w:r>
    </w:p>
    <w:p w14:paraId="408850F3" w14:textId="77777777" w:rsidR="003024D3" w:rsidRDefault="003024D3" w:rsidP="00EB2EB7">
      <w:pPr>
        <w:tabs>
          <w:tab w:val="left" w:pos="1538"/>
        </w:tabs>
        <w:ind w:left="1440"/>
      </w:pPr>
    </w:p>
    <w:p w14:paraId="474BB56B" w14:textId="554A29A6" w:rsidR="003024D3" w:rsidRDefault="00735967" w:rsidP="003024D3">
      <w:pPr>
        <w:tabs>
          <w:tab w:val="left" w:pos="1538"/>
        </w:tabs>
        <w:jc w:val="both"/>
      </w:pPr>
      <w:r>
        <w:t xml:space="preserve">After create the </w:t>
      </w:r>
      <w:r>
        <w:rPr>
          <w:b/>
          <w:bCs/>
        </w:rPr>
        <w:t xml:space="preserve">mta.yaml </w:t>
      </w:r>
      <w:r>
        <w:t xml:space="preserve">file </w:t>
      </w:r>
      <w:r w:rsidR="003024D3">
        <w:t xml:space="preserve">we need to build our project. Once build is done this </w:t>
      </w:r>
      <w:r w:rsidR="00232723" w:rsidRPr="00232723">
        <w:rPr>
          <w:b/>
          <w:bCs/>
        </w:rPr>
        <w:t>.mtar</w:t>
      </w:r>
      <w:r w:rsidR="003024D3">
        <w:t xml:space="preserve"> file will create Inside </w:t>
      </w:r>
      <w:r w:rsidR="00232723" w:rsidRPr="00232723">
        <w:rPr>
          <w:b/>
          <w:bCs/>
        </w:rPr>
        <w:t>mta_archive</w:t>
      </w:r>
      <w:r w:rsidR="00232723">
        <w:rPr>
          <w:b/>
          <w:bCs/>
        </w:rPr>
        <w:t>s</w:t>
      </w:r>
      <w:r w:rsidR="003024D3">
        <w:t xml:space="preserve"> folder </w:t>
      </w:r>
      <w:r w:rsidR="003D523A" w:rsidRPr="00232723">
        <w:rPr>
          <w:b/>
          <w:bCs/>
        </w:rPr>
        <w:t>.mtar</w:t>
      </w:r>
      <w:r w:rsidR="003D523A">
        <w:t xml:space="preserve"> </w:t>
      </w:r>
      <w:r w:rsidR="003024D3">
        <w:t>file will be created.</w:t>
      </w:r>
      <w:r w:rsidR="00610B04">
        <w:t xml:space="preserve"> And after that we will deploy this </w:t>
      </w:r>
      <w:r w:rsidR="003D523A" w:rsidRPr="00232723">
        <w:rPr>
          <w:b/>
          <w:bCs/>
        </w:rPr>
        <w:t>.mtar</w:t>
      </w:r>
      <w:r w:rsidR="00610B04">
        <w:t xml:space="preserve"> file. </w:t>
      </w:r>
      <w:r w:rsidR="008F4654">
        <w:t xml:space="preserve">This </w:t>
      </w:r>
      <w:r w:rsidR="00BF2900" w:rsidRPr="00232723">
        <w:rPr>
          <w:b/>
          <w:bCs/>
        </w:rPr>
        <w:t>.mtar</w:t>
      </w:r>
      <w:r w:rsidR="008F4654">
        <w:t xml:space="preserve"> file contains all the section which is present in the </w:t>
      </w:r>
      <w:r w:rsidR="00A76253">
        <w:t>mta</w:t>
      </w:r>
      <w:r w:rsidR="008F4654">
        <w:t>.y</w:t>
      </w:r>
      <w:r w:rsidR="00A76253">
        <w:t>a</w:t>
      </w:r>
      <w:r w:rsidR="008F4654">
        <w:t>ml file.</w:t>
      </w:r>
    </w:p>
    <w:p w14:paraId="06916FB1" w14:textId="37077589" w:rsidR="00CB25E5" w:rsidRPr="00CB25E5" w:rsidRDefault="00000000" w:rsidP="00CB25E5">
      <w:r>
        <w:rPr>
          <w:noProof/>
        </w:rPr>
        <w:pict w14:anchorId="3434DC51">
          <v:rect id="_x0000_s1133" style="position:absolute;margin-left:161.25pt;margin-top:2.35pt;width:320.45pt;height:62.45pt;z-index:251936256">
            <v:textbox>
              <w:txbxContent>
                <w:p w14:paraId="4DF0E68B" w14:textId="60194A26" w:rsidR="00735967" w:rsidRPr="00735967" w:rsidRDefault="00735967">
                  <w:pPr>
                    <w:rPr>
                      <w:lang w:val="en-GB"/>
                    </w:rPr>
                  </w:pPr>
                  <w:r w:rsidRPr="00735967">
                    <w:rPr>
                      <w:b/>
                      <w:bCs/>
                      <w:lang w:val="en-GB"/>
                    </w:rPr>
                    <w:t>What is yaml file ?</w:t>
                  </w:r>
                  <w:r w:rsidRPr="00735967">
                    <w:t xml:space="preserve"> </w:t>
                  </w:r>
                  <w:r>
                    <w:t xml:space="preserve">                                                                                                  </w:t>
                  </w:r>
                  <w:r w:rsidRPr="00735967">
                    <w:rPr>
                      <w:sz w:val="20"/>
                      <w:szCs w:val="20"/>
                    </w:rPr>
                    <w:t>YAML is a human-readable data serialization language that is often used for writing configuration files. The full form of yaml file is yet another markup language.</w:t>
                  </w:r>
                </w:p>
              </w:txbxContent>
            </v:textbox>
          </v:rect>
        </w:pict>
      </w:r>
      <w:r w:rsidR="0064410C" w:rsidRPr="003526C7">
        <w:rPr>
          <w:noProof/>
        </w:rPr>
        <w:drawing>
          <wp:anchor distT="0" distB="0" distL="114300" distR="114300" simplePos="0" relativeHeight="251623936" behindDoc="0" locked="0" layoutInCell="1" allowOverlap="1" wp14:anchorId="39E907B7" wp14:editId="5602BE54">
            <wp:simplePos x="0" y="0"/>
            <wp:positionH relativeFrom="margin">
              <wp:posOffset>-752475</wp:posOffset>
            </wp:positionH>
            <wp:positionV relativeFrom="paragraph">
              <wp:posOffset>49848</wp:posOffset>
            </wp:positionV>
            <wp:extent cx="2547938" cy="1628524"/>
            <wp:effectExtent l="0" t="0" r="0" b="0"/>
            <wp:wrapNone/>
            <wp:docPr id="394809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809477" name=""/>
                    <pic:cNvPicPr/>
                  </pic:nvPicPr>
                  <pic:blipFill>
                    <a:blip r:embed="rId399" cstate="print">
                      <a:extLst>
                        <a:ext uri="{28A0092B-C50C-407E-A947-70E740481C1C}">
                          <a14:useLocalDpi xmlns:a14="http://schemas.microsoft.com/office/drawing/2010/main" val="0"/>
                        </a:ext>
                      </a:extLst>
                    </a:blip>
                    <a:stretch>
                      <a:fillRect/>
                    </a:stretch>
                  </pic:blipFill>
                  <pic:spPr>
                    <a:xfrm>
                      <a:off x="0" y="0"/>
                      <a:ext cx="2552104" cy="1631187"/>
                    </a:xfrm>
                    <a:prstGeom prst="rect">
                      <a:avLst/>
                    </a:prstGeom>
                  </pic:spPr>
                </pic:pic>
              </a:graphicData>
            </a:graphic>
            <wp14:sizeRelH relativeFrom="page">
              <wp14:pctWidth>0</wp14:pctWidth>
            </wp14:sizeRelH>
            <wp14:sizeRelV relativeFrom="page">
              <wp14:pctHeight>0</wp14:pctHeight>
            </wp14:sizeRelV>
          </wp:anchor>
        </w:drawing>
      </w:r>
    </w:p>
    <w:p w14:paraId="253CA65C" w14:textId="77777777" w:rsidR="00CB25E5" w:rsidRPr="00CB25E5" w:rsidRDefault="00CB25E5" w:rsidP="00CB25E5"/>
    <w:p w14:paraId="43847BA2" w14:textId="77777777" w:rsidR="00CB25E5" w:rsidRPr="00CB25E5" w:rsidRDefault="00CB25E5" w:rsidP="00CB25E5"/>
    <w:p w14:paraId="13D82CB7" w14:textId="05555B73" w:rsidR="00CB25E5" w:rsidRPr="00CB25E5" w:rsidRDefault="00EF64AF" w:rsidP="00CB25E5">
      <w:r w:rsidRPr="003526C7">
        <w:rPr>
          <w:noProof/>
        </w:rPr>
        <w:drawing>
          <wp:anchor distT="0" distB="0" distL="114300" distR="114300" simplePos="0" relativeHeight="251539968" behindDoc="0" locked="0" layoutInCell="1" allowOverlap="1" wp14:anchorId="774C103B" wp14:editId="11AB7F90">
            <wp:simplePos x="0" y="0"/>
            <wp:positionH relativeFrom="column">
              <wp:posOffset>5204778</wp:posOffset>
            </wp:positionH>
            <wp:positionV relativeFrom="paragraph">
              <wp:posOffset>202565</wp:posOffset>
            </wp:positionV>
            <wp:extent cx="1200189" cy="538163"/>
            <wp:effectExtent l="0" t="0" r="0" b="0"/>
            <wp:wrapNone/>
            <wp:docPr id="730983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983459" name=""/>
                    <pic:cNvPicPr/>
                  </pic:nvPicPr>
                  <pic:blipFill>
                    <a:blip r:embed="rId400">
                      <a:extLst>
                        <a:ext uri="{28A0092B-C50C-407E-A947-70E740481C1C}">
                          <a14:useLocalDpi xmlns:a14="http://schemas.microsoft.com/office/drawing/2010/main" val="0"/>
                        </a:ext>
                      </a:extLst>
                    </a:blip>
                    <a:stretch>
                      <a:fillRect/>
                    </a:stretch>
                  </pic:blipFill>
                  <pic:spPr>
                    <a:xfrm>
                      <a:off x="0" y="0"/>
                      <a:ext cx="1200189" cy="538163"/>
                    </a:xfrm>
                    <a:prstGeom prst="rect">
                      <a:avLst/>
                    </a:prstGeom>
                  </pic:spPr>
                </pic:pic>
              </a:graphicData>
            </a:graphic>
            <wp14:sizeRelH relativeFrom="page">
              <wp14:pctWidth>0</wp14:pctWidth>
            </wp14:sizeRelH>
            <wp14:sizeRelV relativeFrom="page">
              <wp14:pctHeight>0</wp14:pctHeight>
            </wp14:sizeRelV>
          </wp:anchor>
        </w:drawing>
      </w:r>
    </w:p>
    <w:p w14:paraId="6DBAE181" w14:textId="740446AE" w:rsidR="00CB25E5" w:rsidRPr="00CB25E5" w:rsidRDefault="00CB25E5" w:rsidP="00CB25E5"/>
    <w:p w14:paraId="17A77497" w14:textId="19C713F5" w:rsidR="00CB25E5" w:rsidRDefault="00CB25E5" w:rsidP="0064410C"/>
    <w:p w14:paraId="688A184B" w14:textId="3ECDA3E6" w:rsidR="002331BA" w:rsidRDefault="00A27F24" w:rsidP="00CB25E5">
      <w:pPr>
        <w:tabs>
          <w:tab w:val="left" w:pos="450"/>
        </w:tabs>
        <w:rPr>
          <w:b/>
          <w:bCs/>
        </w:rPr>
      </w:pPr>
      <w:r w:rsidRPr="003526C7">
        <w:rPr>
          <w:noProof/>
        </w:rPr>
        <w:drawing>
          <wp:anchor distT="0" distB="0" distL="114300" distR="114300" simplePos="0" relativeHeight="251655680" behindDoc="0" locked="0" layoutInCell="1" allowOverlap="1" wp14:anchorId="0A74BBA9" wp14:editId="2F69FD2C">
            <wp:simplePos x="0" y="0"/>
            <wp:positionH relativeFrom="margin">
              <wp:posOffset>5810250</wp:posOffset>
            </wp:positionH>
            <wp:positionV relativeFrom="paragraph">
              <wp:posOffset>779780</wp:posOffset>
            </wp:positionV>
            <wp:extent cx="766326" cy="509588"/>
            <wp:effectExtent l="0" t="0" r="0" b="0"/>
            <wp:wrapNone/>
            <wp:docPr id="624897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897939" name=""/>
                    <pic:cNvPicPr/>
                  </pic:nvPicPr>
                  <pic:blipFill>
                    <a:blip r:embed="rId401" cstate="print">
                      <a:extLst>
                        <a:ext uri="{28A0092B-C50C-407E-A947-70E740481C1C}">
                          <a14:useLocalDpi xmlns:a14="http://schemas.microsoft.com/office/drawing/2010/main" val="0"/>
                        </a:ext>
                      </a:extLst>
                    </a:blip>
                    <a:stretch>
                      <a:fillRect/>
                    </a:stretch>
                  </pic:blipFill>
                  <pic:spPr>
                    <a:xfrm>
                      <a:off x="0" y="0"/>
                      <a:ext cx="771670" cy="513141"/>
                    </a:xfrm>
                    <a:prstGeom prst="rect">
                      <a:avLst/>
                    </a:prstGeom>
                  </pic:spPr>
                </pic:pic>
              </a:graphicData>
            </a:graphic>
            <wp14:sizeRelH relativeFrom="page">
              <wp14:pctWidth>0</wp14:pctWidth>
            </wp14:sizeRelH>
            <wp14:sizeRelV relativeFrom="page">
              <wp14:pctHeight>0</wp14:pctHeight>
            </wp14:sizeRelV>
          </wp:anchor>
        </w:drawing>
      </w:r>
      <w:r w:rsidR="004C3612">
        <w:t xml:space="preserve">We will </w:t>
      </w:r>
      <w:r w:rsidR="00CB25E5">
        <w:t xml:space="preserve">use </w:t>
      </w:r>
      <w:r w:rsidR="00CB25E5" w:rsidRPr="007313FC">
        <w:rPr>
          <w:b/>
          <w:bCs/>
        </w:rPr>
        <w:t>hana db</w:t>
      </w:r>
      <w:r w:rsidR="004C3612">
        <w:rPr>
          <w:b/>
          <w:bCs/>
        </w:rPr>
        <w:t xml:space="preserve">, </w:t>
      </w:r>
      <w:r w:rsidR="004C3612">
        <w:t>for that we need to create the db.</w:t>
      </w:r>
      <w:r w:rsidR="00CB25E5">
        <w:t xml:space="preserve"> So if you go inside  your subaccount there you will see a </w:t>
      </w:r>
      <w:r w:rsidR="00CB25E5" w:rsidRPr="00C86AAB">
        <w:rPr>
          <w:b/>
          <w:bCs/>
        </w:rPr>
        <w:t>Cloud Foundry</w:t>
      </w:r>
      <w:r w:rsidR="00CB25E5">
        <w:t xml:space="preserve"> folder, inside that </w:t>
      </w:r>
      <w:r w:rsidR="00CB25E5" w:rsidRPr="00C86AAB">
        <w:rPr>
          <w:b/>
          <w:bCs/>
        </w:rPr>
        <w:t>Space</w:t>
      </w:r>
      <w:r w:rsidR="00C86AAB" w:rsidRPr="00C86AAB">
        <w:rPr>
          <w:b/>
          <w:bCs/>
        </w:rPr>
        <w:t>s</w:t>
      </w:r>
      <w:r w:rsidR="00CB25E5">
        <w:t xml:space="preserve"> will be present.</w:t>
      </w:r>
      <w:r w:rsidR="00862FD9">
        <w:t xml:space="preserve"> Once you go to the Space</w:t>
      </w:r>
      <w:r w:rsidR="00C86AAB">
        <w:t>s</w:t>
      </w:r>
      <w:r w:rsidR="00862FD9">
        <w:t xml:space="preserve"> you will see there is a </w:t>
      </w:r>
      <w:r w:rsidR="00862FD9" w:rsidRPr="00C35B98">
        <w:rPr>
          <w:b/>
          <w:bCs/>
        </w:rPr>
        <w:t>dev space</w:t>
      </w:r>
      <w:r w:rsidR="00862FD9">
        <w:t>. You need to go inside the dev space.</w:t>
      </w:r>
      <w:r w:rsidR="007201D3">
        <w:t xml:space="preserve"> Once you go inside the dev space, there you will see a </w:t>
      </w:r>
      <w:r w:rsidR="007201D3">
        <w:rPr>
          <w:b/>
          <w:bCs/>
        </w:rPr>
        <w:t xml:space="preserve">SAP HANA cloud </w:t>
      </w:r>
      <w:r w:rsidR="007201D3">
        <w:t>in the left side.</w:t>
      </w:r>
      <w:r w:rsidR="00C35B98">
        <w:t xml:space="preserve"> So you need to click on that </w:t>
      </w:r>
      <w:r w:rsidR="002A203B">
        <w:t xml:space="preserve">                                              </w:t>
      </w:r>
      <w:r w:rsidR="00C35B98" w:rsidRPr="00C35B98">
        <w:rPr>
          <w:b/>
          <w:bCs/>
        </w:rPr>
        <w:t>SAP HANA Cloud</w:t>
      </w:r>
      <w:r w:rsidR="00C35B98">
        <w:rPr>
          <w:b/>
          <w:bCs/>
        </w:rPr>
        <w:t xml:space="preserve"> </w:t>
      </w:r>
      <w:r w:rsidR="00C35B98">
        <w:t xml:space="preserve">and there a </w:t>
      </w:r>
      <w:r w:rsidR="00C35B98">
        <w:rPr>
          <w:b/>
          <w:bCs/>
        </w:rPr>
        <w:t xml:space="preserve">Create </w:t>
      </w:r>
      <w:r w:rsidR="00C35B98">
        <w:t>button will present.</w:t>
      </w:r>
      <w:r w:rsidR="001A020B">
        <w:t xml:space="preserve"> So if you click on that Button you will see a drop-down, from that drop-down you need to </w:t>
      </w:r>
      <w:r w:rsidR="009C694B">
        <w:t>click</w:t>
      </w:r>
      <w:r w:rsidR="001A020B">
        <w:t xml:space="preserve"> the </w:t>
      </w:r>
      <w:r w:rsidR="001A020B">
        <w:rPr>
          <w:b/>
          <w:bCs/>
        </w:rPr>
        <w:t>SAP HANA database.</w:t>
      </w:r>
      <w:r w:rsidR="00C11D50">
        <w:rPr>
          <w:b/>
          <w:bCs/>
        </w:rPr>
        <w:t xml:space="preserve"> </w:t>
      </w:r>
      <w:r w:rsidR="00C11D50">
        <w:t>A</w:t>
      </w:r>
      <w:r w:rsidR="0064410C">
        <w:t>fter that a new page will open and from there you will select the option</w:t>
      </w:r>
      <w:r w:rsidR="00C11D50">
        <w:t xml:space="preserve"> </w:t>
      </w:r>
      <w:r w:rsidR="0064410C" w:rsidRPr="0064410C">
        <w:rPr>
          <w:b/>
          <w:bCs/>
        </w:rPr>
        <w:t>Sign in with default identity provider</w:t>
      </w:r>
      <w:r w:rsidR="0064410C">
        <w:rPr>
          <w:b/>
          <w:bCs/>
        </w:rPr>
        <w:t xml:space="preserve">. </w:t>
      </w:r>
      <w:r w:rsidR="0064410C">
        <w:t>Then it will ask for sign-in you will sign-in by providing the BTP credentials</w:t>
      </w:r>
      <w:r w:rsidR="002331BA">
        <w:t xml:space="preserve">. After that you will click on </w:t>
      </w:r>
      <w:r w:rsidR="002331BA" w:rsidRPr="002331BA">
        <w:rPr>
          <w:b/>
          <w:bCs/>
        </w:rPr>
        <w:t>AUTHORIZE</w:t>
      </w:r>
    </w:p>
    <w:p w14:paraId="771D0820" w14:textId="27FB3761" w:rsidR="002331BA" w:rsidRDefault="002331BA" w:rsidP="00CB25E5">
      <w:pPr>
        <w:tabs>
          <w:tab w:val="left" w:pos="450"/>
        </w:tabs>
        <w:rPr>
          <w:b/>
          <w:bCs/>
        </w:rPr>
      </w:pPr>
      <w:r>
        <w:lastRenderedPageBreak/>
        <w:t xml:space="preserve">Now you will redirect to a new page. There you will see different SAP HANA cloud instance. From there you need to choose a cloud instance. So I will choose  </w:t>
      </w:r>
      <w:r w:rsidRPr="002331BA">
        <w:rPr>
          <w:b/>
          <w:bCs/>
        </w:rPr>
        <w:t>SAP HANA Cloud, SAP HANA Database</w:t>
      </w:r>
      <w:r>
        <w:rPr>
          <w:b/>
          <w:bCs/>
        </w:rPr>
        <w:t xml:space="preserve">. </w:t>
      </w:r>
      <w:r>
        <w:t xml:space="preserve">After that I will click on the </w:t>
      </w:r>
      <w:r w:rsidRPr="002331BA">
        <w:rPr>
          <w:b/>
          <w:bCs/>
        </w:rPr>
        <w:t>Next Step</w:t>
      </w:r>
      <w:r>
        <w:t xml:space="preserve"> button.</w:t>
      </w:r>
      <w:r w:rsidR="00D75960">
        <w:t xml:space="preserve"> After that you will get a general section there you need to fill the mandatory section like </w:t>
      </w:r>
      <w:r w:rsidR="00D75960" w:rsidRPr="00895F4B">
        <w:t>Instance name &amp; Administrator Password</w:t>
      </w:r>
      <w:r w:rsidR="00D75960">
        <w:rPr>
          <w:b/>
          <w:bCs/>
        </w:rPr>
        <w:t xml:space="preserve">. </w:t>
      </w:r>
      <w:r w:rsidR="00D75960">
        <w:t xml:space="preserve">So I have given the </w:t>
      </w:r>
      <w:r w:rsidR="00895F4B">
        <w:t xml:space="preserve">                </w:t>
      </w:r>
      <w:r w:rsidR="00D75960" w:rsidRPr="00895F4B">
        <w:rPr>
          <w:b/>
          <w:bCs/>
        </w:rPr>
        <w:t>hana-db</w:t>
      </w:r>
      <w:r w:rsidR="00D75960">
        <w:t xml:space="preserve"> instance name. And I have given the </w:t>
      </w:r>
      <w:r w:rsidR="00D75960" w:rsidRPr="00895F4B">
        <w:t>Description</w:t>
      </w:r>
      <w:r w:rsidR="004035D3">
        <w:t>(optional field)</w:t>
      </w:r>
      <w:r w:rsidR="00D75960">
        <w:t xml:space="preserve"> </w:t>
      </w:r>
      <w:r w:rsidR="00D75960" w:rsidRPr="00895F4B">
        <w:rPr>
          <w:b/>
          <w:bCs/>
        </w:rPr>
        <w:t>Hana Database</w:t>
      </w:r>
      <w:r w:rsidR="00D75960">
        <w:t>.</w:t>
      </w:r>
      <w:r w:rsidR="00895F4B">
        <w:t xml:space="preserve"> And I have given the Administrator password </w:t>
      </w:r>
      <w:r w:rsidR="00895F4B">
        <w:rPr>
          <w:b/>
          <w:bCs/>
        </w:rPr>
        <w:t>Sapfiori@123.</w:t>
      </w:r>
      <w:r w:rsidR="00895F4B">
        <w:t xml:space="preserve"> And the username is </w:t>
      </w:r>
      <w:r w:rsidR="00895F4B">
        <w:rPr>
          <w:b/>
          <w:bCs/>
        </w:rPr>
        <w:t>DBADMIN.</w:t>
      </w:r>
    </w:p>
    <w:p w14:paraId="7C5887B6" w14:textId="23DF48E0" w:rsidR="00FF329B" w:rsidRDefault="00FF329B" w:rsidP="00FF329B">
      <w:pPr>
        <w:tabs>
          <w:tab w:val="center" w:pos="4513"/>
        </w:tabs>
        <w:ind w:left="4320"/>
      </w:pPr>
      <w:r w:rsidRPr="002E4C7B">
        <w:rPr>
          <w:noProof/>
        </w:rPr>
        <w:drawing>
          <wp:anchor distT="0" distB="0" distL="114300" distR="114300" simplePos="0" relativeHeight="251589120" behindDoc="0" locked="0" layoutInCell="1" allowOverlap="1" wp14:anchorId="14AECF41" wp14:editId="1D495704">
            <wp:simplePos x="0" y="0"/>
            <wp:positionH relativeFrom="margin">
              <wp:posOffset>-804545</wp:posOffset>
            </wp:positionH>
            <wp:positionV relativeFrom="paragraph">
              <wp:posOffset>32385</wp:posOffset>
            </wp:positionV>
            <wp:extent cx="3477015" cy="2033588"/>
            <wp:effectExtent l="190500" t="190500" r="161925" b="176530"/>
            <wp:wrapNone/>
            <wp:docPr id="1419185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185142" name=""/>
                    <pic:cNvPicPr/>
                  </pic:nvPicPr>
                  <pic:blipFill>
                    <a:blip r:embed="rId402" cstate="print">
                      <a:extLst>
                        <a:ext uri="{28A0092B-C50C-407E-A947-70E740481C1C}">
                          <a14:useLocalDpi xmlns:a14="http://schemas.microsoft.com/office/drawing/2010/main" val="0"/>
                        </a:ext>
                      </a:extLst>
                    </a:blip>
                    <a:stretch>
                      <a:fillRect/>
                    </a:stretch>
                  </pic:blipFill>
                  <pic:spPr>
                    <a:xfrm>
                      <a:off x="0" y="0"/>
                      <a:ext cx="3477015" cy="2033588"/>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14:paraId="2F3615B3" w14:textId="121FEE49" w:rsidR="002055FB" w:rsidRDefault="006238D8" w:rsidP="002055FB">
      <w:pPr>
        <w:tabs>
          <w:tab w:val="center" w:pos="4513"/>
        </w:tabs>
        <w:ind w:left="4320"/>
      </w:pPr>
      <w:r w:rsidRPr="00905CA4">
        <w:rPr>
          <w:noProof/>
        </w:rPr>
        <w:drawing>
          <wp:anchor distT="0" distB="0" distL="114300" distR="114300" simplePos="0" relativeHeight="251594240" behindDoc="0" locked="0" layoutInCell="1" allowOverlap="1" wp14:anchorId="44BE498B" wp14:editId="0B16FA2F">
            <wp:simplePos x="0" y="0"/>
            <wp:positionH relativeFrom="margin">
              <wp:posOffset>5424488</wp:posOffset>
            </wp:positionH>
            <wp:positionV relativeFrom="paragraph">
              <wp:posOffset>932498</wp:posOffset>
            </wp:positionV>
            <wp:extent cx="1171575" cy="389035"/>
            <wp:effectExtent l="190500" t="190500" r="161925" b="163830"/>
            <wp:wrapNone/>
            <wp:docPr id="1295030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030631" name=""/>
                    <pic:cNvPicPr/>
                  </pic:nvPicPr>
                  <pic:blipFill>
                    <a:blip r:embed="rId403">
                      <a:extLst>
                        <a:ext uri="{28A0092B-C50C-407E-A947-70E740481C1C}">
                          <a14:useLocalDpi xmlns:a14="http://schemas.microsoft.com/office/drawing/2010/main" val="0"/>
                        </a:ext>
                      </a:extLst>
                    </a:blip>
                    <a:stretch>
                      <a:fillRect/>
                    </a:stretch>
                  </pic:blipFill>
                  <pic:spPr>
                    <a:xfrm>
                      <a:off x="0" y="0"/>
                      <a:ext cx="1171575" cy="38903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A66BBC">
        <w:t xml:space="preserve">Now after that click on </w:t>
      </w:r>
      <w:r w:rsidR="00A66BBC" w:rsidRPr="00FF329B">
        <w:rPr>
          <w:b/>
          <w:bCs/>
        </w:rPr>
        <w:t>Next Step</w:t>
      </w:r>
      <w:r w:rsidR="00FF329B">
        <w:t xml:space="preserve"> button</w:t>
      </w:r>
      <w:r w:rsidR="00A66BBC">
        <w:t>.</w:t>
      </w:r>
      <w:r w:rsidR="00FF329B">
        <w:t xml:space="preserve"> Again, click on </w:t>
      </w:r>
      <w:r w:rsidR="00FF329B" w:rsidRPr="00FF329B">
        <w:rPr>
          <w:b/>
          <w:bCs/>
        </w:rPr>
        <w:t>Next Step</w:t>
      </w:r>
      <w:r w:rsidR="002055FB">
        <w:rPr>
          <w:b/>
          <w:bCs/>
        </w:rPr>
        <w:t xml:space="preserve">. </w:t>
      </w:r>
      <w:r w:rsidR="002055FB">
        <w:t xml:space="preserve">Again, click on </w:t>
      </w:r>
      <w:r w:rsidR="002055FB" w:rsidRPr="00FF329B">
        <w:rPr>
          <w:b/>
          <w:bCs/>
        </w:rPr>
        <w:t>Next Step</w:t>
      </w:r>
      <w:r w:rsidR="002055FB">
        <w:rPr>
          <w:b/>
          <w:bCs/>
        </w:rPr>
        <w:t xml:space="preserve">. </w:t>
      </w:r>
      <w:r w:rsidR="002055FB">
        <w:t>After that you will go to the Hana database advance settings page.</w:t>
      </w:r>
      <w:r w:rsidR="00452E9B">
        <w:t xml:space="preserve"> There you will select the                           </w:t>
      </w:r>
      <w:r w:rsidR="00452E9B" w:rsidRPr="00452E9B">
        <w:rPr>
          <w:b/>
          <w:bCs/>
        </w:rPr>
        <w:t>Allow all IP addresses</w:t>
      </w:r>
      <w:r w:rsidR="00452E9B">
        <w:rPr>
          <w:b/>
          <w:bCs/>
        </w:rPr>
        <w:t xml:space="preserve"> </w:t>
      </w:r>
      <w:r w:rsidR="00452E9B">
        <w:t>dropdown. Otherwise it will start restricting the IP addresses.</w:t>
      </w:r>
      <w:r w:rsidR="005F1788">
        <w:t xml:space="preserve"> After that</w:t>
      </w:r>
      <w:r w:rsidR="004D46F8">
        <w:t xml:space="preserve"> </w:t>
      </w:r>
      <w:r w:rsidR="004D46F8">
        <w:tab/>
        <w:t xml:space="preserve">            click on </w:t>
      </w:r>
      <w:r w:rsidR="004D46F8" w:rsidRPr="004D46F8">
        <w:rPr>
          <w:b/>
          <w:bCs/>
        </w:rPr>
        <w:t>Next Step</w:t>
      </w:r>
      <w:r w:rsidR="004D46F8">
        <w:rPr>
          <w:b/>
          <w:bCs/>
        </w:rPr>
        <w:t xml:space="preserve">. </w:t>
      </w:r>
      <w:r w:rsidR="004D46F8">
        <w:t xml:space="preserve">After that click on                                </w:t>
      </w:r>
      <w:r w:rsidR="004D46F8" w:rsidRPr="004D46F8">
        <w:rPr>
          <w:b/>
          <w:bCs/>
        </w:rPr>
        <w:t>review and Create</w:t>
      </w:r>
      <w:r w:rsidR="004D46F8">
        <w:rPr>
          <w:b/>
          <w:bCs/>
        </w:rPr>
        <w:t>.</w:t>
      </w:r>
      <w:r w:rsidR="004D46F8">
        <w:t xml:space="preserve"> After that review all the                         data which you submitted. After that click on                </w:t>
      </w:r>
      <w:r w:rsidR="004D46F8" w:rsidRPr="004D46F8">
        <w:rPr>
          <w:b/>
          <w:bCs/>
        </w:rPr>
        <w:t>Create Instance</w:t>
      </w:r>
      <w:r w:rsidR="004D46F8">
        <w:rPr>
          <w:b/>
          <w:bCs/>
        </w:rPr>
        <w:t xml:space="preserve">.  </w:t>
      </w:r>
      <w:r w:rsidR="004D46F8">
        <w:t>It takes time to create instance.</w:t>
      </w:r>
    </w:p>
    <w:p w14:paraId="0555A241" w14:textId="260DE950" w:rsidR="008A28DE" w:rsidRPr="004D46F8" w:rsidRDefault="008A28DE" w:rsidP="002055FB">
      <w:pPr>
        <w:tabs>
          <w:tab w:val="center" w:pos="4513"/>
        </w:tabs>
        <w:ind w:left="4320"/>
      </w:pPr>
      <w:r w:rsidRPr="00485FE2">
        <w:rPr>
          <w:noProof/>
        </w:rPr>
        <w:drawing>
          <wp:anchor distT="0" distB="0" distL="114300" distR="114300" simplePos="0" relativeHeight="251599360" behindDoc="0" locked="0" layoutInCell="1" allowOverlap="1" wp14:anchorId="6965D0CD" wp14:editId="2BEF7ADE">
            <wp:simplePos x="0" y="0"/>
            <wp:positionH relativeFrom="column">
              <wp:posOffset>-194945</wp:posOffset>
            </wp:positionH>
            <wp:positionV relativeFrom="paragraph">
              <wp:posOffset>8890</wp:posOffset>
            </wp:positionV>
            <wp:extent cx="5731510" cy="855980"/>
            <wp:effectExtent l="190500" t="190500" r="193040" b="191770"/>
            <wp:wrapNone/>
            <wp:docPr id="1001715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715194" name=""/>
                    <pic:cNvPicPr/>
                  </pic:nvPicPr>
                  <pic:blipFill>
                    <a:blip r:embed="rId404" cstate="print">
                      <a:extLst>
                        <a:ext uri="{28A0092B-C50C-407E-A947-70E740481C1C}">
                          <a14:useLocalDpi xmlns:a14="http://schemas.microsoft.com/office/drawing/2010/main" val="0"/>
                        </a:ext>
                      </a:extLst>
                    </a:blip>
                    <a:stretch>
                      <a:fillRect/>
                    </a:stretch>
                  </pic:blipFill>
                  <pic:spPr>
                    <a:xfrm>
                      <a:off x="0" y="0"/>
                      <a:ext cx="5731510" cy="85598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14:paraId="5535F8F3" w14:textId="6F277021" w:rsidR="00A66BBC" w:rsidRPr="00A66BBC" w:rsidRDefault="00A66BBC" w:rsidP="00FF329B">
      <w:pPr>
        <w:tabs>
          <w:tab w:val="center" w:pos="4513"/>
        </w:tabs>
        <w:ind w:left="4320"/>
      </w:pPr>
    </w:p>
    <w:p w14:paraId="15A9790F" w14:textId="77777777" w:rsidR="000003C2" w:rsidRDefault="00A66BBC" w:rsidP="00A66BBC">
      <w:pPr>
        <w:tabs>
          <w:tab w:val="center" w:pos="4513"/>
        </w:tabs>
        <w:rPr>
          <w:b/>
          <w:bCs/>
        </w:rPr>
      </w:pPr>
      <w:r>
        <w:rPr>
          <w:b/>
          <w:bCs/>
        </w:rPr>
        <w:t xml:space="preserve">                             </w:t>
      </w:r>
      <w:r w:rsidR="00D308BE">
        <w:rPr>
          <w:b/>
          <w:bCs/>
        </w:rPr>
        <w:tab/>
      </w:r>
      <w:r w:rsidR="00D308BE">
        <w:rPr>
          <w:b/>
          <w:bCs/>
        </w:rPr>
        <w:tab/>
      </w:r>
      <w:r w:rsidR="00D308BE">
        <w:rPr>
          <w:b/>
          <w:bCs/>
        </w:rPr>
        <w:tab/>
      </w:r>
      <w:r w:rsidR="00D308BE">
        <w:rPr>
          <w:b/>
          <w:bCs/>
        </w:rPr>
        <w:tab/>
      </w:r>
      <w:r w:rsidR="00D308BE">
        <w:rPr>
          <w:b/>
          <w:bCs/>
        </w:rPr>
        <w:tab/>
      </w:r>
      <w:r w:rsidR="00D308BE">
        <w:rPr>
          <w:b/>
          <w:bCs/>
        </w:rPr>
        <w:tab/>
      </w:r>
      <w:r w:rsidR="00D308BE">
        <w:rPr>
          <w:b/>
          <w:bCs/>
        </w:rPr>
        <w:tab/>
      </w:r>
    </w:p>
    <w:p w14:paraId="0FB2B7FB" w14:textId="77777777" w:rsidR="000003C2" w:rsidRDefault="000003C2" w:rsidP="00A66BBC">
      <w:pPr>
        <w:tabs>
          <w:tab w:val="center" w:pos="4513"/>
        </w:tabs>
        <w:rPr>
          <w:b/>
          <w:bCs/>
        </w:rPr>
      </w:pPr>
    </w:p>
    <w:p w14:paraId="46C9C25D" w14:textId="5A56C28A" w:rsidR="000003C2" w:rsidRDefault="000003C2" w:rsidP="00A66BBC">
      <w:pPr>
        <w:tabs>
          <w:tab w:val="center" w:pos="4513"/>
        </w:tabs>
        <w:rPr>
          <w:b/>
          <w:bCs/>
        </w:rPr>
      </w:pPr>
      <w:r w:rsidRPr="000003C2">
        <w:rPr>
          <w:noProof/>
        </w:rPr>
        <w:drawing>
          <wp:anchor distT="0" distB="0" distL="114300" distR="114300" simplePos="0" relativeHeight="251544064" behindDoc="0" locked="0" layoutInCell="1" allowOverlap="1" wp14:anchorId="04090700" wp14:editId="5F35BF0F">
            <wp:simplePos x="0" y="0"/>
            <wp:positionH relativeFrom="column">
              <wp:posOffset>2481262</wp:posOffset>
            </wp:positionH>
            <wp:positionV relativeFrom="paragraph">
              <wp:posOffset>276860</wp:posOffset>
            </wp:positionV>
            <wp:extent cx="1134960" cy="195262"/>
            <wp:effectExtent l="0" t="0" r="0" b="0"/>
            <wp:wrapNone/>
            <wp:docPr id="1822486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486107" name=""/>
                    <pic:cNvPicPr/>
                  </pic:nvPicPr>
                  <pic:blipFill>
                    <a:blip r:embed="rId405" cstate="print">
                      <a:extLst>
                        <a:ext uri="{28A0092B-C50C-407E-A947-70E740481C1C}">
                          <a14:useLocalDpi xmlns:a14="http://schemas.microsoft.com/office/drawing/2010/main" val="0"/>
                        </a:ext>
                      </a:extLst>
                    </a:blip>
                    <a:stretch>
                      <a:fillRect/>
                    </a:stretch>
                  </pic:blipFill>
                  <pic:spPr>
                    <a:xfrm>
                      <a:off x="0" y="0"/>
                      <a:ext cx="1134960" cy="195262"/>
                    </a:xfrm>
                    <a:prstGeom prst="rect">
                      <a:avLst/>
                    </a:prstGeom>
                  </pic:spPr>
                </pic:pic>
              </a:graphicData>
            </a:graphic>
            <wp14:sizeRelH relativeFrom="page">
              <wp14:pctWidth>0</wp14:pctWidth>
            </wp14:sizeRelH>
            <wp14:sizeRelV relativeFrom="page">
              <wp14:pctHeight>0</wp14:pctHeight>
            </wp14:sizeRelV>
          </wp:anchor>
        </w:drawing>
      </w:r>
      <w:r>
        <w:rPr>
          <w:b/>
          <w:bCs/>
        </w:rPr>
        <w:t>So if you want to check you hana-db is running or not how will you check</w:t>
      </w:r>
    </w:p>
    <w:p w14:paraId="0B5F9ACC" w14:textId="15B4A96A" w:rsidR="000003C2" w:rsidRPr="000003C2" w:rsidRDefault="00401B85" w:rsidP="00A66BBC">
      <w:pPr>
        <w:tabs>
          <w:tab w:val="center" w:pos="4513"/>
        </w:tabs>
      </w:pPr>
      <w:r w:rsidRPr="00401B85">
        <w:rPr>
          <w:noProof/>
        </w:rPr>
        <w:drawing>
          <wp:anchor distT="0" distB="0" distL="114300" distR="114300" simplePos="0" relativeHeight="251580928" behindDoc="0" locked="0" layoutInCell="1" allowOverlap="1" wp14:anchorId="0AE0542A" wp14:editId="03FB6A9D">
            <wp:simplePos x="0" y="0"/>
            <wp:positionH relativeFrom="column">
              <wp:posOffset>5042852</wp:posOffset>
            </wp:positionH>
            <wp:positionV relativeFrom="paragraph">
              <wp:posOffset>195580</wp:posOffset>
            </wp:positionV>
            <wp:extent cx="1019175" cy="149050"/>
            <wp:effectExtent l="0" t="0" r="0" b="0"/>
            <wp:wrapNone/>
            <wp:docPr id="787498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498553" name=""/>
                    <pic:cNvPicPr/>
                  </pic:nvPicPr>
                  <pic:blipFill>
                    <a:blip r:embed="rId406" cstate="print">
                      <a:extLst>
                        <a:ext uri="{28A0092B-C50C-407E-A947-70E740481C1C}">
                          <a14:useLocalDpi xmlns:a14="http://schemas.microsoft.com/office/drawing/2010/main" val="0"/>
                        </a:ext>
                      </a:extLst>
                    </a:blip>
                    <a:stretch>
                      <a:fillRect/>
                    </a:stretch>
                  </pic:blipFill>
                  <pic:spPr>
                    <a:xfrm>
                      <a:off x="0" y="0"/>
                      <a:ext cx="1019175" cy="149050"/>
                    </a:xfrm>
                    <a:prstGeom prst="rect">
                      <a:avLst/>
                    </a:prstGeom>
                  </pic:spPr>
                </pic:pic>
              </a:graphicData>
            </a:graphic>
            <wp14:sizeRelH relativeFrom="page">
              <wp14:pctWidth>0</wp14:pctWidth>
            </wp14:sizeRelH>
            <wp14:sizeRelV relativeFrom="page">
              <wp14:pctHeight>0</wp14:pctHeight>
            </wp14:sizeRelV>
          </wp:anchor>
        </w:drawing>
      </w:r>
      <w:r w:rsidR="000003C2">
        <w:t xml:space="preserve">For that you will go to the SAP HANA Cloud </w:t>
      </w:r>
      <w:r w:rsidR="000003C2">
        <w:tab/>
      </w:r>
      <w:r w:rsidR="000003C2">
        <w:tab/>
      </w:r>
      <w:r w:rsidR="000003C2">
        <w:tab/>
      </w:r>
      <w:r w:rsidR="006F264B">
        <w:t xml:space="preserve">there you will see the </w:t>
      </w:r>
      <w:r w:rsidR="005023D7">
        <w:t xml:space="preserve">                                   </w:t>
      </w:r>
      <w:r w:rsidR="006F264B">
        <w:t>hana</w:t>
      </w:r>
      <w:r w:rsidR="005023D7">
        <w:t>-database</w:t>
      </w:r>
      <w:r w:rsidR="006F264B">
        <w:t xml:space="preserve"> is created.</w:t>
      </w:r>
      <w:r w:rsidR="005023D7" w:rsidRPr="005023D7">
        <w:rPr>
          <w:noProof/>
        </w:rPr>
        <w:t xml:space="preserve"> </w:t>
      </w:r>
      <w:r>
        <w:rPr>
          <w:noProof/>
        </w:rPr>
        <w:t xml:space="preserve"> If you see more details on hana-db then you need click on the </w:t>
      </w:r>
      <w:r w:rsidR="00280380">
        <w:rPr>
          <w:noProof/>
        </w:rPr>
        <w:t xml:space="preserve">                                                  there you need to check whether the hana-db is running or not. If it is running then it is fine otherwise you need to start it by click the </w:t>
      </w:r>
      <w:r w:rsidR="00280380" w:rsidRPr="00280380">
        <w:rPr>
          <w:b/>
          <w:bCs/>
          <w:noProof/>
        </w:rPr>
        <w:t>3 dot</w:t>
      </w:r>
    </w:p>
    <w:p w14:paraId="16B57D0E" w14:textId="6F027D86" w:rsidR="000003C2" w:rsidRDefault="008878D6" w:rsidP="00A66BBC">
      <w:pPr>
        <w:tabs>
          <w:tab w:val="center" w:pos="4513"/>
        </w:tabs>
        <w:rPr>
          <w:b/>
          <w:bCs/>
        </w:rPr>
      </w:pPr>
      <w:r w:rsidRPr="005023D7">
        <w:rPr>
          <w:noProof/>
        </w:rPr>
        <w:drawing>
          <wp:anchor distT="0" distB="0" distL="114300" distR="114300" simplePos="0" relativeHeight="251574784" behindDoc="0" locked="0" layoutInCell="1" allowOverlap="1" wp14:anchorId="411EDC84" wp14:editId="6B4CDE4B">
            <wp:simplePos x="0" y="0"/>
            <wp:positionH relativeFrom="column">
              <wp:posOffset>-741998</wp:posOffset>
            </wp:positionH>
            <wp:positionV relativeFrom="paragraph">
              <wp:posOffset>34925</wp:posOffset>
            </wp:positionV>
            <wp:extent cx="1234412" cy="1071562"/>
            <wp:effectExtent l="190500" t="190500" r="175895" b="167005"/>
            <wp:wrapNone/>
            <wp:docPr id="1467821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821603" name=""/>
                    <pic:cNvPicPr/>
                  </pic:nvPicPr>
                  <pic:blipFill>
                    <a:blip r:embed="rId407" cstate="print">
                      <a:extLst>
                        <a:ext uri="{28A0092B-C50C-407E-A947-70E740481C1C}">
                          <a14:useLocalDpi xmlns:a14="http://schemas.microsoft.com/office/drawing/2010/main" val="0"/>
                        </a:ext>
                      </a:extLst>
                    </a:blip>
                    <a:stretch>
                      <a:fillRect/>
                    </a:stretch>
                  </pic:blipFill>
                  <pic:spPr>
                    <a:xfrm>
                      <a:off x="0" y="0"/>
                      <a:ext cx="1234412" cy="1071562"/>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14:paraId="3978459E" w14:textId="279DE261" w:rsidR="000003C2" w:rsidRDefault="000003C2" w:rsidP="00A66BBC">
      <w:pPr>
        <w:tabs>
          <w:tab w:val="center" w:pos="4513"/>
        </w:tabs>
        <w:rPr>
          <w:b/>
          <w:bCs/>
        </w:rPr>
      </w:pPr>
    </w:p>
    <w:p w14:paraId="4A569BBA" w14:textId="5FB968BF" w:rsidR="000003C2" w:rsidRDefault="000003C2" w:rsidP="00A66BBC">
      <w:pPr>
        <w:tabs>
          <w:tab w:val="center" w:pos="4513"/>
        </w:tabs>
        <w:rPr>
          <w:b/>
          <w:bCs/>
        </w:rPr>
      </w:pPr>
    </w:p>
    <w:p w14:paraId="7781B92D" w14:textId="27EB73B5" w:rsidR="000003C2" w:rsidRDefault="000003C2" w:rsidP="00A66BBC">
      <w:pPr>
        <w:tabs>
          <w:tab w:val="center" w:pos="4513"/>
        </w:tabs>
        <w:rPr>
          <w:b/>
          <w:bCs/>
        </w:rPr>
      </w:pPr>
    </w:p>
    <w:p w14:paraId="7FAF4873" w14:textId="185758BD" w:rsidR="000003C2" w:rsidRDefault="003763AC" w:rsidP="00A66BBC">
      <w:pPr>
        <w:tabs>
          <w:tab w:val="center" w:pos="4513"/>
        </w:tabs>
        <w:rPr>
          <w:b/>
          <w:bCs/>
        </w:rPr>
      </w:pPr>
      <w:r w:rsidRPr="00280380">
        <w:rPr>
          <w:b/>
          <w:bCs/>
          <w:noProof/>
        </w:rPr>
        <w:drawing>
          <wp:anchor distT="0" distB="0" distL="114300" distR="114300" simplePos="0" relativeHeight="251606528" behindDoc="0" locked="0" layoutInCell="1" allowOverlap="1" wp14:anchorId="045FCE41" wp14:editId="648D4C1F">
            <wp:simplePos x="0" y="0"/>
            <wp:positionH relativeFrom="column">
              <wp:posOffset>190182</wp:posOffset>
            </wp:positionH>
            <wp:positionV relativeFrom="paragraph">
              <wp:posOffset>197167</wp:posOffset>
            </wp:positionV>
            <wp:extent cx="6355696" cy="442913"/>
            <wp:effectExtent l="190500" t="190500" r="160020" b="167005"/>
            <wp:wrapNone/>
            <wp:docPr id="1800085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085685" name=""/>
                    <pic:cNvPicPr/>
                  </pic:nvPicPr>
                  <pic:blipFill>
                    <a:blip r:embed="rId408">
                      <a:extLst>
                        <a:ext uri="{28A0092B-C50C-407E-A947-70E740481C1C}">
                          <a14:useLocalDpi xmlns:a14="http://schemas.microsoft.com/office/drawing/2010/main" val="0"/>
                        </a:ext>
                      </a:extLst>
                    </a:blip>
                    <a:stretch>
                      <a:fillRect/>
                    </a:stretch>
                  </pic:blipFill>
                  <pic:spPr>
                    <a:xfrm>
                      <a:off x="0" y="0"/>
                      <a:ext cx="6355696" cy="442913"/>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14:paraId="53DF78AF" w14:textId="1FBC5D63" w:rsidR="000003C2" w:rsidRDefault="000003C2" w:rsidP="00A66BBC">
      <w:pPr>
        <w:tabs>
          <w:tab w:val="center" w:pos="4513"/>
        </w:tabs>
        <w:rPr>
          <w:b/>
          <w:bCs/>
        </w:rPr>
      </w:pPr>
    </w:p>
    <w:p w14:paraId="24D4772C" w14:textId="77777777" w:rsidR="000003C2" w:rsidRDefault="000003C2" w:rsidP="00A66BBC">
      <w:pPr>
        <w:tabs>
          <w:tab w:val="center" w:pos="4513"/>
        </w:tabs>
        <w:rPr>
          <w:b/>
          <w:bCs/>
        </w:rPr>
      </w:pPr>
    </w:p>
    <w:p w14:paraId="1EE11539" w14:textId="6D5771E0" w:rsidR="005023D7" w:rsidRDefault="00C9126A" w:rsidP="00A66BBC">
      <w:pPr>
        <w:tabs>
          <w:tab w:val="center" w:pos="4513"/>
        </w:tabs>
        <w:rPr>
          <w:b/>
          <w:bCs/>
        </w:rPr>
      </w:pPr>
      <w:r w:rsidRPr="000003C2">
        <w:rPr>
          <w:noProof/>
        </w:rPr>
        <w:drawing>
          <wp:anchor distT="0" distB="0" distL="114300" distR="114300" simplePos="0" relativeHeight="251611648" behindDoc="0" locked="0" layoutInCell="1" allowOverlap="1" wp14:anchorId="0512FF69" wp14:editId="7CB34217">
            <wp:simplePos x="0" y="0"/>
            <wp:positionH relativeFrom="column">
              <wp:posOffset>1209675</wp:posOffset>
            </wp:positionH>
            <wp:positionV relativeFrom="paragraph">
              <wp:posOffset>285115</wp:posOffset>
            </wp:positionV>
            <wp:extent cx="1134960" cy="195262"/>
            <wp:effectExtent l="0" t="0" r="0" b="0"/>
            <wp:wrapNone/>
            <wp:docPr id="2057570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486107" name=""/>
                    <pic:cNvPicPr/>
                  </pic:nvPicPr>
                  <pic:blipFill>
                    <a:blip r:embed="rId405" cstate="print">
                      <a:extLst>
                        <a:ext uri="{28A0092B-C50C-407E-A947-70E740481C1C}">
                          <a14:useLocalDpi xmlns:a14="http://schemas.microsoft.com/office/drawing/2010/main" val="0"/>
                        </a:ext>
                      </a:extLst>
                    </a:blip>
                    <a:stretch>
                      <a:fillRect/>
                    </a:stretch>
                  </pic:blipFill>
                  <pic:spPr>
                    <a:xfrm>
                      <a:off x="0" y="0"/>
                      <a:ext cx="1134960" cy="195262"/>
                    </a:xfrm>
                    <a:prstGeom prst="rect">
                      <a:avLst/>
                    </a:prstGeom>
                  </pic:spPr>
                </pic:pic>
              </a:graphicData>
            </a:graphic>
            <wp14:sizeRelH relativeFrom="page">
              <wp14:pctWidth>0</wp14:pctWidth>
            </wp14:sizeRelH>
            <wp14:sizeRelV relativeFrom="page">
              <wp14:pctHeight>0</wp14:pctHeight>
            </wp14:sizeRelV>
          </wp:anchor>
        </w:drawing>
      </w:r>
      <w:r w:rsidR="003E141A">
        <w:rPr>
          <w:b/>
          <w:bCs/>
        </w:rPr>
        <w:t xml:space="preserve">How to start the hana-db </w:t>
      </w:r>
      <w:r>
        <w:rPr>
          <w:b/>
          <w:bCs/>
        </w:rPr>
        <w:t>in case</w:t>
      </w:r>
      <w:r w:rsidR="003E141A">
        <w:rPr>
          <w:b/>
          <w:bCs/>
        </w:rPr>
        <w:t xml:space="preserve"> it is stopped.</w:t>
      </w:r>
    </w:p>
    <w:p w14:paraId="6B6FD1EA" w14:textId="0DCE7C50" w:rsidR="00C9126A" w:rsidRPr="00C37E60" w:rsidRDefault="00C9126A" w:rsidP="00A66BBC">
      <w:pPr>
        <w:tabs>
          <w:tab w:val="center" w:pos="4513"/>
        </w:tabs>
      </w:pPr>
      <w:r w:rsidRPr="00401B85">
        <w:rPr>
          <w:noProof/>
        </w:rPr>
        <w:drawing>
          <wp:anchor distT="0" distB="0" distL="114300" distR="114300" simplePos="0" relativeHeight="251687424" behindDoc="0" locked="0" layoutInCell="1" allowOverlap="1" wp14:anchorId="43DE99B3" wp14:editId="36FC00B0">
            <wp:simplePos x="0" y="0"/>
            <wp:positionH relativeFrom="column">
              <wp:posOffset>3443288</wp:posOffset>
            </wp:positionH>
            <wp:positionV relativeFrom="paragraph">
              <wp:posOffset>13653</wp:posOffset>
            </wp:positionV>
            <wp:extent cx="1019175" cy="149050"/>
            <wp:effectExtent l="0" t="0" r="0" b="0"/>
            <wp:wrapNone/>
            <wp:docPr id="1297223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498553" name=""/>
                    <pic:cNvPicPr/>
                  </pic:nvPicPr>
                  <pic:blipFill>
                    <a:blip r:embed="rId406" cstate="print">
                      <a:extLst>
                        <a:ext uri="{28A0092B-C50C-407E-A947-70E740481C1C}">
                          <a14:useLocalDpi xmlns:a14="http://schemas.microsoft.com/office/drawing/2010/main" val="0"/>
                        </a:ext>
                      </a:extLst>
                    </a:blip>
                    <a:stretch>
                      <a:fillRect/>
                    </a:stretch>
                  </pic:blipFill>
                  <pic:spPr>
                    <a:xfrm>
                      <a:off x="0" y="0"/>
                      <a:ext cx="1019175" cy="149050"/>
                    </a:xfrm>
                    <a:prstGeom prst="rect">
                      <a:avLst/>
                    </a:prstGeom>
                  </pic:spPr>
                </pic:pic>
              </a:graphicData>
            </a:graphic>
            <wp14:sizeRelH relativeFrom="page">
              <wp14:pctWidth>0</wp14:pctWidth>
            </wp14:sizeRelH>
            <wp14:sizeRelV relativeFrom="page">
              <wp14:pctHeight>0</wp14:pctHeight>
            </wp14:sizeRelV>
          </wp:anchor>
        </w:drawing>
      </w:r>
      <w:r>
        <w:t xml:space="preserve">For that you need to                                        there you will see </w:t>
      </w:r>
      <w:r w:rsidR="00C37E60">
        <w:tab/>
      </w:r>
      <w:r w:rsidR="00C37E60">
        <w:tab/>
        <w:t xml:space="preserve">            and from there you will start the hana-db by clicking </w:t>
      </w:r>
      <w:r w:rsidR="00C37E60">
        <w:rPr>
          <w:b/>
          <w:bCs/>
        </w:rPr>
        <w:t>3 dot</w:t>
      </w:r>
      <w:r w:rsidR="00C37E60">
        <w:t>.</w:t>
      </w:r>
    </w:p>
    <w:p w14:paraId="06963E88" w14:textId="77777777" w:rsidR="005023D7" w:rsidRDefault="005023D7" w:rsidP="00A66BBC">
      <w:pPr>
        <w:tabs>
          <w:tab w:val="center" w:pos="4513"/>
        </w:tabs>
        <w:rPr>
          <w:b/>
          <w:bCs/>
        </w:rPr>
      </w:pPr>
    </w:p>
    <w:p w14:paraId="578B2686" w14:textId="303006B2" w:rsidR="00D308BE" w:rsidRPr="00357A16" w:rsidRDefault="00BD0670" w:rsidP="00A66BBC">
      <w:pPr>
        <w:tabs>
          <w:tab w:val="center" w:pos="4513"/>
        </w:tabs>
        <w:rPr>
          <w:b/>
          <w:bCs/>
        </w:rPr>
      </w:pPr>
      <w:r>
        <w:lastRenderedPageBreak/>
        <w:t xml:space="preserve">Now if you go to instances, which is inside the Service folder, there also </w:t>
      </w:r>
      <w:r w:rsidR="00357A16">
        <w:t>you can check what are instances are present and what is the status of that.</w:t>
      </w:r>
    </w:p>
    <w:p w14:paraId="73DCDC3E" w14:textId="36715FA8" w:rsidR="00A125D0" w:rsidRDefault="004B3523" w:rsidP="00A66BBC">
      <w:pPr>
        <w:tabs>
          <w:tab w:val="center" w:pos="4513"/>
        </w:tabs>
      </w:pPr>
      <w:r w:rsidRPr="00763E4C">
        <w:rPr>
          <w:noProof/>
        </w:rPr>
        <w:drawing>
          <wp:anchor distT="0" distB="0" distL="114300" distR="114300" simplePos="0" relativeHeight="251562496" behindDoc="0" locked="0" layoutInCell="1" allowOverlap="1" wp14:anchorId="67A8CC75" wp14:editId="0BBDC830">
            <wp:simplePos x="0" y="0"/>
            <wp:positionH relativeFrom="column">
              <wp:posOffset>376238</wp:posOffset>
            </wp:positionH>
            <wp:positionV relativeFrom="paragraph">
              <wp:posOffset>58738</wp:posOffset>
            </wp:positionV>
            <wp:extent cx="4060361" cy="1100137"/>
            <wp:effectExtent l="190500" t="190500" r="168910" b="176530"/>
            <wp:wrapNone/>
            <wp:docPr id="1111935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935369" name=""/>
                    <pic:cNvPicPr/>
                  </pic:nvPicPr>
                  <pic:blipFill>
                    <a:blip r:embed="rId409" cstate="print">
                      <a:extLst>
                        <a:ext uri="{28A0092B-C50C-407E-A947-70E740481C1C}">
                          <a14:useLocalDpi xmlns:a14="http://schemas.microsoft.com/office/drawing/2010/main" val="0"/>
                        </a:ext>
                      </a:extLst>
                    </a:blip>
                    <a:stretch>
                      <a:fillRect/>
                    </a:stretch>
                  </pic:blipFill>
                  <pic:spPr>
                    <a:xfrm>
                      <a:off x="0" y="0"/>
                      <a:ext cx="4071473" cy="1103148"/>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E84D09" w:rsidRPr="00A125D0">
        <w:rPr>
          <w:noProof/>
        </w:rPr>
        <w:drawing>
          <wp:anchor distT="0" distB="0" distL="114300" distR="114300" simplePos="0" relativeHeight="251552256" behindDoc="0" locked="0" layoutInCell="1" allowOverlap="1" wp14:anchorId="6B715B8F" wp14:editId="1AEA6C9C">
            <wp:simplePos x="0" y="0"/>
            <wp:positionH relativeFrom="column">
              <wp:posOffset>-828357</wp:posOffset>
            </wp:positionH>
            <wp:positionV relativeFrom="paragraph">
              <wp:posOffset>106045</wp:posOffset>
            </wp:positionV>
            <wp:extent cx="886068" cy="528637"/>
            <wp:effectExtent l="190500" t="190500" r="161925" b="176530"/>
            <wp:wrapNone/>
            <wp:docPr id="32917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17341" name=""/>
                    <pic:cNvPicPr/>
                  </pic:nvPicPr>
                  <pic:blipFill>
                    <a:blip r:embed="rId410" cstate="print">
                      <a:extLst>
                        <a:ext uri="{28A0092B-C50C-407E-A947-70E740481C1C}">
                          <a14:useLocalDpi xmlns:a14="http://schemas.microsoft.com/office/drawing/2010/main" val="0"/>
                        </a:ext>
                      </a:extLst>
                    </a:blip>
                    <a:stretch>
                      <a:fillRect/>
                    </a:stretch>
                  </pic:blipFill>
                  <pic:spPr>
                    <a:xfrm>
                      <a:off x="0" y="0"/>
                      <a:ext cx="886068" cy="528637"/>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1C3695">
        <w:tab/>
      </w:r>
      <w:r w:rsidR="001C3695">
        <w:tab/>
      </w:r>
      <w:r w:rsidR="001C3695">
        <w:tab/>
      </w:r>
      <w:r w:rsidR="001C3695">
        <w:tab/>
      </w:r>
    </w:p>
    <w:p w14:paraId="2F180385" w14:textId="5FD14FEC" w:rsidR="001C3695" w:rsidRDefault="001C3695" w:rsidP="00A66BBC">
      <w:pPr>
        <w:tabs>
          <w:tab w:val="center" w:pos="4513"/>
        </w:tabs>
      </w:pPr>
    </w:p>
    <w:p w14:paraId="435E22FB" w14:textId="77777777" w:rsidR="001C3695" w:rsidRDefault="001C3695" w:rsidP="00A66BBC">
      <w:pPr>
        <w:tabs>
          <w:tab w:val="center" w:pos="4513"/>
        </w:tabs>
      </w:pPr>
    </w:p>
    <w:p w14:paraId="3C999EA5" w14:textId="77777777" w:rsidR="001C3695" w:rsidRDefault="001C3695" w:rsidP="00A66BBC">
      <w:pPr>
        <w:tabs>
          <w:tab w:val="center" w:pos="4513"/>
        </w:tabs>
      </w:pPr>
    </w:p>
    <w:p w14:paraId="0C8647CA" w14:textId="2D3339AD" w:rsidR="00DE2C84" w:rsidRDefault="00DE2C84" w:rsidP="00A66BBC">
      <w:pPr>
        <w:tabs>
          <w:tab w:val="center" w:pos="4513"/>
        </w:tabs>
      </w:pPr>
    </w:p>
    <w:p w14:paraId="775343EF" w14:textId="7ECD6168" w:rsidR="00B72785" w:rsidRDefault="00B72785" w:rsidP="00B72785">
      <w:pPr>
        <w:tabs>
          <w:tab w:val="center" w:pos="4513"/>
        </w:tabs>
      </w:pPr>
      <w:r>
        <w:t xml:space="preserve">Now I want to add hana database for that the command will be </w:t>
      </w:r>
      <w:r>
        <w:rPr>
          <w:b/>
          <w:bCs/>
        </w:rPr>
        <w:t xml:space="preserve">cds add hana. </w:t>
      </w:r>
      <w:r>
        <w:t>Now I want to add mta</w:t>
      </w:r>
      <w:r w:rsidR="00E50BBB">
        <w:t>.yaml</w:t>
      </w:r>
      <w:r>
        <w:t xml:space="preserve"> file for that the command will be </w:t>
      </w:r>
      <w:r>
        <w:rPr>
          <w:b/>
          <w:bCs/>
        </w:rPr>
        <w:t>cds add mta.</w:t>
      </w:r>
      <w:r w:rsidR="00E50BBB">
        <w:rPr>
          <w:b/>
          <w:bCs/>
        </w:rPr>
        <w:t xml:space="preserve"> </w:t>
      </w:r>
      <w:r w:rsidR="00E50BBB">
        <w:t xml:space="preserve">After adding the mta.yaml file in the resources section we will see the </w:t>
      </w:r>
      <w:r w:rsidR="00E50BBB">
        <w:rPr>
          <w:b/>
          <w:bCs/>
        </w:rPr>
        <w:t xml:space="preserve">hana-db </w:t>
      </w:r>
      <w:r w:rsidR="00E50BBB">
        <w:t>this came because we add the hana database.</w:t>
      </w:r>
    </w:p>
    <w:p w14:paraId="625128E1" w14:textId="58C12519" w:rsidR="00E50BBB" w:rsidRPr="007A5FC1" w:rsidRDefault="00B66E0D" w:rsidP="00B72785">
      <w:pPr>
        <w:tabs>
          <w:tab w:val="center" w:pos="4513"/>
        </w:tabs>
      </w:pPr>
      <w:r>
        <w:t xml:space="preserve">In my module section now currently  have </w:t>
      </w:r>
      <w:r>
        <w:rPr>
          <w:b/>
          <w:bCs/>
        </w:rPr>
        <w:t>Srv</w:t>
      </w:r>
      <w:r w:rsidR="003D1495">
        <w:rPr>
          <w:b/>
          <w:bCs/>
        </w:rPr>
        <w:t xml:space="preserve"> </w:t>
      </w:r>
      <w:r w:rsidR="003D1495">
        <w:t>a</w:t>
      </w:r>
      <w:r>
        <w:t xml:space="preserve">nd </w:t>
      </w:r>
      <w:r w:rsidRPr="003D1495">
        <w:rPr>
          <w:b/>
          <w:bCs/>
        </w:rPr>
        <w:t>db-deployer</w:t>
      </w:r>
      <w:r>
        <w:t>. So this db-deployer job is deploy the database as it is in the BTP.</w:t>
      </w:r>
    </w:p>
    <w:p w14:paraId="6BC17D27" w14:textId="2B08FE6F" w:rsidR="00BD06F7" w:rsidRDefault="00BD06F7" w:rsidP="00B72785">
      <w:pPr>
        <w:tabs>
          <w:tab w:val="center" w:pos="4513"/>
        </w:tabs>
        <w:rPr>
          <w:noProof/>
        </w:rPr>
      </w:pPr>
      <w:r w:rsidRPr="00187AD5">
        <w:rPr>
          <w:noProof/>
        </w:rPr>
        <w:drawing>
          <wp:anchor distT="0" distB="0" distL="114300" distR="114300" simplePos="0" relativeHeight="251596288" behindDoc="0" locked="0" layoutInCell="1" allowOverlap="1" wp14:anchorId="2219DB56" wp14:editId="0F525797">
            <wp:simplePos x="0" y="0"/>
            <wp:positionH relativeFrom="column">
              <wp:posOffset>4500880</wp:posOffset>
            </wp:positionH>
            <wp:positionV relativeFrom="paragraph">
              <wp:posOffset>428307</wp:posOffset>
            </wp:positionV>
            <wp:extent cx="1999568" cy="323850"/>
            <wp:effectExtent l="190500" t="190500" r="172720" b="171450"/>
            <wp:wrapNone/>
            <wp:docPr id="266062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062924" name=""/>
                    <pic:cNvPicPr/>
                  </pic:nvPicPr>
                  <pic:blipFill rotWithShape="1">
                    <a:blip r:embed="rId411">
                      <a:extLst>
                        <a:ext uri="{28A0092B-C50C-407E-A947-70E740481C1C}">
                          <a14:useLocalDpi xmlns:a14="http://schemas.microsoft.com/office/drawing/2010/main" val="0"/>
                        </a:ext>
                      </a:extLst>
                    </a:blip>
                    <a:srcRect t="1" b="12820"/>
                    <a:stretch/>
                  </pic:blipFill>
                  <pic:spPr bwMode="auto">
                    <a:xfrm>
                      <a:off x="0" y="0"/>
                      <a:ext cx="1999568" cy="32385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64BF7">
        <w:t xml:space="preserve">Now I want to built our project for that the command will be </w:t>
      </w:r>
      <w:r w:rsidR="00064BF7" w:rsidRPr="00064BF7">
        <w:rPr>
          <w:b/>
          <w:bCs/>
        </w:rPr>
        <w:t>mbt build</w:t>
      </w:r>
      <w:r w:rsidR="00064BF7">
        <w:rPr>
          <w:b/>
          <w:bCs/>
        </w:rPr>
        <w:t xml:space="preserve">, </w:t>
      </w:r>
      <w:r w:rsidR="001B730F">
        <w:t>before build</w:t>
      </w:r>
      <w:r w:rsidR="00064BF7">
        <w:t xml:space="preserve"> I need to add following commands in the </w:t>
      </w:r>
      <w:r w:rsidR="00064BF7">
        <w:rPr>
          <w:b/>
          <w:bCs/>
        </w:rPr>
        <w:t xml:space="preserve">mta.yaml </w:t>
      </w:r>
      <w:r w:rsidR="00064BF7">
        <w:t>file</w:t>
      </w:r>
      <w:r w:rsidR="001B730F">
        <w:t>, otherwise it will throw error while building the project</w:t>
      </w:r>
      <w:r w:rsidR="00064BF7">
        <w:t>.</w:t>
      </w:r>
      <w:r w:rsidR="00187AD5" w:rsidRPr="00187AD5">
        <w:rPr>
          <w:noProof/>
        </w:rPr>
        <w:t xml:space="preserve"> </w:t>
      </w:r>
      <w:r w:rsidR="00A46F65">
        <w:rPr>
          <w:noProof/>
        </w:rPr>
        <w:t xml:space="preserve">After build </w:t>
      </w:r>
      <w:r w:rsidR="00AF5D90">
        <w:rPr>
          <w:noProof/>
        </w:rPr>
        <w:t>the project</w:t>
      </w:r>
      <w:r w:rsidR="00A46F65">
        <w:rPr>
          <w:noProof/>
        </w:rPr>
        <w:t xml:space="preserve">, it will </w:t>
      </w:r>
    </w:p>
    <w:p w14:paraId="329B204F" w14:textId="5AD8BC97" w:rsidR="00497EA0" w:rsidRDefault="00A46F65" w:rsidP="00AF5D90">
      <w:pPr>
        <w:pStyle w:val="ListParagraph"/>
        <w:numPr>
          <w:ilvl w:val="0"/>
          <w:numId w:val="38"/>
        </w:numPr>
        <w:tabs>
          <w:tab w:val="center" w:pos="4513"/>
        </w:tabs>
        <w:rPr>
          <w:noProof/>
        </w:rPr>
      </w:pPr>
      <w:r>
        <w:rPr>
          <w:noProof/>
        </w:rPr>
        <w:t xml:space="preserve">create a </w:t>
      </w:r>
      <w:r w:rsidRPr="00AF5D90">
        <w:rPr>
          <w:b/>
          <w:bCs/>
          <w:noProof/>
        </w:rPr>
        <w:t>gen</w:t>
      </w:r>
      <w:r>
        <w:rPr>
          <w:noProof/>
        </w:rPr>
        <w:t xml:space="preserve"> folder automatically.</w:t>
      </w:r>
    </w:p>
    <w:p w14:paraId="6F48B6D2" w14:textId="6847EAFF" w:rsidR="00AF5D90" w:rsidRDefault="008A35DD" w:rsidP="00B72785">
      <w:pPr>
        <w:pStyle w:val="ListParagraph"/>
        <w:numPr>
          <w:ilvl w:val="0"/>
          <w:numId w:val="38"/>
        </w:numPr>
        <w:tabs>
          <w:tab w:val="center" w:pos="4513"/>
        </w:tabs>
        <w:rPr>
          <w:noProof/>
        </w:rPr>
      </w:pPr>
      <w:r w:rsidRPr="003A43D3">
        <w:rPr>
          <w:noProof/>
        </w:rPr>
        <w:drawing>
          <wp:anchor distT="0" distB="0" distL="114300" distR="114300" simplePos="0" relativeHeight="251608576" behindDoc="1" locked="0" layoutInCell="1" allowOverlap="1" wp14:anchorId="3F489A68" wp14:editId="015565FE">
            <wp:simplePos x="0" y="0"/>
            <wp:positionH relativeFrom="margin">
              <wp:posOffset>4947920</wp:posOffset>
            </wp:positionH>
            <wp:positionV relativeFrom="paragraph">
              <wp:posOffset>187643</wp:posOffset>
            </wp:positionV>
            <wp:extent cx="1292542" cy="438150"/>
            <wp:effectExtent l="190500" t="190500" r="174625" b="171450"/>
            <wp:wrapNone/>
            <wp:docPr id="20384375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437536" name=""/>
                    <pic:cNvPicPr/>
                  </pic:nvPicPr>
                  <pic:blipFill>
                    <a:blip r:embed="rId412">
                      <a:extLst>
                        <a:ext uri="{28A0092B-C50C-407E-A947-70E740481C1C}">
                          <a14:useLocalDpi xmlns:a14="http://schemas.microsoft.com/office/drawing/2010/main" val="0"/>
                        </a:ext>
                      </a:extLst>
                    </a:blip>
                    <a:stretch>
                      <a:fillRect/>
                    </a:stretch>
                  </pic:blipFill>
                  <pic:spPr>
                    <a:xfrm>
                      <a:off x="0" y="0"/>
                      <a:ext cx="1292542" cy="43815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AF5D90">
        <w:rPr>
          <w:noProof/>
        </w:rPr>
        <w:t xml:space="preserve">And also it create the mta-archives </w:t>
      </w:r>
      <w:r w:rsidR="001A4751">
        <w:rPr>
          <w:noProof/>
        </w:rPr>
        <w:t>folder</w:t>
      </w:r>
      <w:r w:rsidR="003D6BF3">
        <w:rPr>
          <w:noProof/>
        </w:rPr>
        <w:t xml:space="preserve">, inside that mtar file will be present. </w:t>
      </w:r>
    </w:p>
    <w:p w14:paraId="2CF23538" w14:textId="650768AF" w:rsidR="00221DC5" w:rsidRDefault="00221DC5" w:rsidP="00B72785"/>
    <w:p w14:paraId="638ABEE5" w14:textId="241ABF04" w:rsidR="002267BC" w:rsidRDefault="003D4971" w:rsidP="00B72785">
      <w:r w:rsidRPr="00B05048">
        <w:rPr>
          <w:noProof/>
        </w:rPr>
        <w:drawing>
          <wp:anchor distT="0" distB="0" distL="114300" distR="114300" simplePos="0" relativeHeight="251591168" behindDoc="0" locked="0" layoutInCell="1" allowOverlap="1" wp14:anchorId="7C3EB014" wp14:editId="753AE5FF">
            <wp:simplePos x="0" y="0"/>
            <wp:positionH relativeFrom="column">
              <wp:posOffset>-862013</wp:posOffset>
            </wp:positionH>
            <wp:positionV relativeFrom="paragraph">
              <wp:posOffset>274638</wp:posOffset>
            </wp:positionV>
            <wp:extent cx="762575" cy="752475"/>
            <wp:effectExtent l="190500" t="190500" r="171450" b="161925"/>
            <wp:wrapNone/>
            <wp:docPr id="2096876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876172" name=""/>
                    <pic:cNvPicPr/>
                  </pic:nvPicPr>
                  <pic:blipFill>
                    <a:blip r:embed="rId413">
                      <a:extLst>
                        <a:ext uri="{28A0092B-C50C-407E-A947-70E740481C1C}">
                          <a14:useLocalDpi xmlns:a14="http://schemas.microsoft.com/office/drawing/2010/main" val="0"/>
                        </a:ext>
                      </a:extLst>
                    </a:blip>
                    <a:stretch>
                      <a:fillRect/>
                    </a:stretch>
                  </pic:blipFill>
                  <pic:spPr>
                    <a:xfrm>
                      <a:off x="0" y="0"/>
                      <a:ext cx="767364" cy="75720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14:paraId="53B63AFB" w14:textId="732213DE" w:rsidR="00B05048" w:rsidRDefault="00B05048" w:rsidP="00B72785">
      <w:r>
        <w:t xml:space="preserve">If you go inside the gen folder you will see the </w:t>
      </w:r>
      <w:r w:rsidRPr="00B05048">
        <w:rPr>
          <w:b/>
          <w:bCs/>
        </w:rPr>
        <w:t>db</w:t>
      </w:r>
      <w:r>
        <w:t xml:space="preserve"> &amp; </w:t>
      </w:r>
      <w:r w:rsidRPr="00B05048">
        <w:rPr>
          <w:b/>
          <w:bCs/>
        </w:rPr>
        <w:t>srv</w:t>
      </w:r>
      <w:r>
        <w:t xml:space="preserve"> folder</w:t>
      </w:r>
      <w:r w:rsidR="003D4971">
        <w:t xml:space="preserve"> </w:t>
      </w:r>
      <w:r w:rsidR="000C3C50">
        <w:t>.I</w:t>
      </w:r>
      <w:r>
        <w:t xml:space="preserve">n the gen folder inside the </w:t>
      </w:r>
      <w:r>
        <w:rPr>
          <w:b/>
          <w:bCs/>
        </w:rPr>
        <w:t xml:space="preserve">db </w:t>
      </w:r>
      <w:r>
        <w:t xml:space="preserve">folder the data will be store as table. Because hana </w:t>
      </w:r>
      <w:r w:rsidRPr="00B05048">
        <w:rPr>
          <w:b/>
          <w:bCs/>
        </w:rPr>
        <w:t>db</w:t>
      </w:r>
      <w:r>
        <w:t xml:space="preserve"> don’t understand the csv file that’s why it convert to table.</w:t>
      </w:r>
      <w:r w:rsidR="00DF6D89">
        <w:t xml:space="preserve"> </w:t>
      </w:r>
    </w:p>
    <w:p w14:paraId="0EECD047" w14:textId="59EA4091" w:rsidR="00DF6D89" w:rsidRDefault="00276887" w:rsidP="00B72785">
      <w:r>
        <w:t>Now</w:t>
      </w:r>
      <w:r w:rsidR="008D7747">
        <w:t xml:space="preserve"> we will deploy our </w:t>
      </w:r>
      <w:r w:rsidR="008D7747" w:rsidRPr="008D7747">
        <w:rPr>
          <w:b/>
          <w:bCs/>
        </w:rPr>
        <w:t>mtar</w:t>
      </w:r>
      <w:r w:rsidR="008D7747">
        <w:t xml:space="preserve"> file</w:t>
      </w:r>
      <w:r w:rsidR="00AE110C">
        <w:t xml:space="preserve"> to BTP</w:t>
      </w:r>
      <w:r w:rsidR="008D7747">
        <w:t xml:space="preserve">. </w:t>
      </w:r>
      <w:r w:rsidR="00973945">
        <w:t xml:space="preserve">There are 2 options are there to deploy the </w:t>
      </w:r>
      <w:r w:rsidR="00973945" w:rsidRPr="00973945">
        <w:rPr>
          <w:b/>
          <w:bCs/>
        </w:rPr>
        <w:t>mtar</w:t>
      </w:r>
      <w:r w:rsidR="00973945">
        <w:t xml:space="preserve"> file.</w:t>
      </w:r>
    </w:p>
    <w:p w14:paraId="250DD075" w14:textId="67C6ED43" w:rsidR="00BC2F25" w:rsidRPr="00BC2F25" w:rsidRDefault="00973945" w:rsidP="00B72785">
      <w:pPr>
        <w:rPr>
          <w:b/>
          <w:bCs/>
        </w:rPr>
      </w:pPr>
      <w:r>
        <w:t>1</w:t>
      </w:r>
      <w:r w:rsidRPr="00973945">
        <w:rPr>
          <w:vertAlign w:val="superscript"/>
        </w:rPr>
        <w:t>st</w:t>
      </w:r>
      <w:r>
        <w:t xml:space="preserve"> option is right click on the mtar file. And select the option </w:t>
      </w:r>
      <w:r w:rsidRPr="00973945">
        <w:rPr>
          <w:b/>
          <w:bCs/>
        </w:rPr>
        <w:t>Deploy MTA Archive</w:t>
      </w:r>
      <w:r>
        <w:t xml:space="preserve"> </w:t>
      </w:r>
      <w:r>
        <w:tab/>
      </w:r>
      <w:r>
        <w:tab/>
        <w:t xml:space="preserve">                                     2</w:t>
      </w:r>
      <w:r w:rsidRPr="00973945">
        <w:rPr>
          <w:vertAlign w:val="superscript"/>
        </w:rPr>
        <w:t>nd</w:t>
      </w:r>
      <w:r>
        <w:t xml:space="preserve"> option is deploy by using the terminal using </w:t>
      </w:r>
      <w:r w:rsidRPr="00973945">
        <w:rPr>
          <w:b/>
          <w:bCs/>
        </w:rPr>
        <w:t>cf login</w:t>
      </w:r>
    </w:p>
    <w:p w14:paraId="73DB0364" w14:textId="3C230DE8" w:rsidR="00FE1272" w:rsidRDefault="004A660B" w:rsidP="00B72785">
      <w:r>
        <w:t>we will go with the 2</w:t>
      </w:r>
      <w:r w:rsidRPr="004A660B">
        <w:rPr>
          <w:vertAlign w:val="superscript"/>
        </w:rPr>
        <w:t>nd</w:t>
      </w:r>
      <w:r>
        <w:t xml:space="preserve"> option. </w:t>
      </w:r>
      <w:r w:rsidR="00BF51E1">
        <w:t xml:space="preserve">So in the terminal I will run the command </w:t>
      </w:r>
      <w:r w:rsidR="00BF51E1" w:rsidRPr="00BF51E1">
        <w:rPr>
          <w:b/>
          <w:bCs/>
        </w:rPr>
        <w:t>cf login</w:t>
      </w:r>
      <w:r w:rsidR="00BF51E1">
        <w:rPr>
          <w:b/>
          <w:bCs/>
        </w:rPr>
        <w:t xml:space="preserve">. </w:t>
      </w:r>
      <w:r w:rsidR="00BF51E1">
        <w:t>After that it will ask for a endpoint.</w:t>
      </w:r>
      <w:r w:rsidR="00C90C49">
        <w:t xml:space="preserve"> I will paste it. After that it will ask for username and password. I will give the details.</w:t>
      </w:r>
      <w:r w:rsidR="00874CE4">
        <w:t xml:space="preserve"> And now I successfully logged in.</w:t>
      </w:r>
      <w:r w:rsidR="000D0140">
        <w:t xml:space="preserve"> Now to deploy the command will be                                                              </w:t>
      </w:r>
      <w:r w:rsidR="000D0140">
        <w:rPr>
          <w:b/>
          <w:bCs/>
        </w:rPr>
        <w:t xml:space="preserve">cf deploy {my mtar file path} </w:t>
      </w:r>
      <w:r w:rsidR="000D0140">
        <w:t xml:space="preserve">in my case the command is </w:t>
      </w:r>
      <w:r w:rsidR="000D0140" w:rsidRPr="007B19D6">
        <w:rPr>
          <w:b/>
          <w:bCs/>
          <w:sz w:val="20"/>
          <w:szCs w:val="20"/>
        </w:rPr>
        <w:t>cf deploy</w:t>
      </w:r>
      <w:r w:rsidR="000D0140" w:rsidRPr="000D0140">
        <w:rPr>
          <w:b/>
          <w:bCs/>
        </w:rPr>
        <w:t xml:space="preserve"> </w:t>
      </w:r>
      <w:r w:rsidR="000D0140" w:rsidRPr="007B19D6">
        <w:rPr>
          <w:b/>
          <w:bCs/>
          <w:sz w:val="20"/>
          <w:szCs w:val="20"/>
        </w:rPr>
        <w:t>mta_archives/</w:t>
      </w:r>
      <w:r w:rsidR="007B19D6" w:rsidRPr="007B19D6">
        <w:rPr>
          <w:b/>
          <w:bCs/>
          <w:sz w:val="20"/>
          <w:szCs w:val="20"/>
        </w:rPr>
        <w:t>CAPM1</w:t>
      </w:r>
      <w:r w:rsidR="000D0140" w:rsidRPr="007B19D6">
        <w:rPr>
          <w:b/>
          <w:bCs/>
          <w:sz w:val="20"/>
          <w:szCs w:val="20"/>
        </w:rPr>
        <w:t>_1.0.0.mtar</w:t>
      </w:r>
      <w:r w:rsidR="000D0140">
        <w:rPr>
          <w:b/>
          <w:bCs/>
        </w:rPr>
        <w:t xml:space="preserve"> </w:t>
      </w:r>
      <w:r w:rsidR="000D0140">
        <w:t>and after that click on enter.</w:t>
      </w:r>
      <w:r w:rsidR="00FE1272">
        <w:t xml:space="preserve"> Now it will start creating the services.</w:t>
      </w:r>
    </w:p>
    <w:p w14:paraId="0D2FE3C3" w14:textId="5AC61CCD" w:rsidR="00E07F76" w:rsidRPr="00B13CCA" w:rsidRDefault="00357009" w:rsidP="00B72785">
      <w:r w:rsidRPr="00CD6E4F">
        <w:rPr>
          <w:noProof/>
        </w:rPr>
        <w:drawing>
          <wp:anchor distT="0" distB="0" distL="114300" distR="114300" simplePos="0" relativeHeight="251612672" behindDoc="0" locked="0" layoutInCell="1" allowOverlap="1" wp14:anchorId="42C9DC73" wp14:editId="641C9138">
            <wp:simplePos x="0" y="0"/>
            <wp:positionH relativeFrom="column">
              <wp:posOffset>-471488</wp:posOffset>
            </wp:positionH>
            <wp:positionV relativeFrom="paragraph">
              <wp:posOffset>415607</wp:posOffset>
            </wp:positionV>
            <wp:extent cx="5781675" cy="626466"/>
            <wp:effectExtent l="190500" t="190500" r="161925" b="173990"/>
            <wp:wrapNone/>
            <wp:docPr id="50041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41192" name=""/>
                    <pic:cNvPicPr/>
                  </pic:nvPicPr>
                  <pic:blipFill>
                    <a:blip r:embed="rId414" cstate="print">
                      <a:extLst>
                        <a:ext uri="{28A0092B-C50C-407E-A947-70E740481C1C}">
                          <a14:useLocalDpi xmlns:a14="http://schemas.microsoft.com/office/drawing/2010/main" val="0"/>
                        </a:ext>
                      </a:extLst>
                    </a:blip>
                    <a:stretch>
                      <a:fillRect/>
                    </a:stretch>
                  </pic:blipFill>
                  <pic:spPr>
                    <a:xfrm>
                      <a:off x="0" y="0"/>
                      <a:ext cx="5781675" cy="626466"/>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520351">
        <w:rPr>
          <w:noProof/>
        </w:rPr>
        <w:t xml:space="preserve">After deploy successfully, if you in the Intance and you will see that </w:t>
      </w:r>
      <w:r w:rsidR="002C19FD">
        <w:rPr>
          <w:b/>
          <w:bCs/>
          <w:noProof/>
        </w:rPr>
        <w:t>CAPM1</w:t>
      </w:r>
      <w:r w:rsidR="00520351">
        <w:rPr>
          <w:b/>
          <w:bCs/>
          <w:noProof/>
        </w:rPr>
        <w:t xml:space="preserve">-db </w:t>
      </w:r>
      <w:r w:rsidR="00520351">
        <w:rPr>
          <w:noProof/>
        </w:rPr>
        <w:t>instance is created.</w:t>
      </w:r>
      <w:r w:rsidR="0012656B">
        <w:rPr>
          <w:noProof/>
        </w:rPr>
        <w:t xml:space="preserve"> And which is having 2 binding.</w:t>
      </w:r>
      <w:r w:rsidR="00B13CCA">
        <w:rPr>
          <w:noProof/>
        </w:rPr>
        <w:t xml:space="preserve"> And another is </w:t>
      </w:r>
      <w:r w:rsidR="00B13CCA">
        <w:rPr>
          <w:b/>
          <w:bCs/>
          <w:noProof/>
        </w:rPr>
        <w:t xml:space="preserve">hana-db </w:t>
      </w:r>
      <w:r w:rsidR="00B13CCA">
        <w:rPr>
          <w:noProof/>
        </w:rPr>
        <w:t>which is created by us.</w:t>
      </w:r>
    </w:p>
    <w:p w14:paraId="0B6E0505" w14:textId="4E52D51A" w:rsidR="0069465D" w:rsidRDefault="0069465D" w:rsidP="00B72785">
      <w:r>
        <w:t xml:space="preserve"> </w:t>
      </w:r>
    </w:p>
    <w:p w14:paraId="398EE1B2" w14:textId="3D92B24C" w:rsidR="00E07F76" w:rsidRDefault="00E07F76" w:rsidP="00B72785"/>
    <w:p w14:paraId="73996103" w14:textId="39337CC7" w:rsidR="00E07F76" w:rsidRDefault="00000000" w:rsidP="00B72785">
      <w:r>
        <w:rPr>
          <w:noProof/>
        </w:rPr>
        <w:pict w14:anchorId="0746A614">
          <v:rect id="_x0000_s1105" style="position:absolute;margin-left:-51pt;margin-top:10.45pt;width:550.1pt;height:65.6pt;z-index:251923968">
            <v:textbox>
              <w:txbxContent>
                <w:p w14:paraId="01AFE8A4" w14:textId="7BEB4DFE" w:rsidR="00357009" w:rsidRPr="00357009" w:rsidRDefault="002C19FD" w:rsidP="00357009">
                  <w:pPr>
                    <w:shd w:val="clear" w:color="auto" w:fill="FFFFFF"/>
                    <w:spacing w:line="285" w:lineRule="atLeast"/>
                    <w:rPr>
                      <w:lang w:eastAsia="en-IN" w:bidi="bn-IN"/>
                    </w:rPr>
                  </w:pPr>
                  <w:r>
                    <w:t xml:space="preserve">Now in the above diagram you will notice that the </w:t>
                  </w:r>
                  <w:r w:rsidR="00BB0D03">
                    <w:rPr>
                      <w:b/>
                      <w:bCs/>
                    </w:rPr>
                    <w:t xml:space="preserve">CAPM1-db </w:t>
                  </w:r>
                  <w:r w:rsidR="00BB0D03">
                    <w:t xml:space="preserve">which got created, having 2 binding. That means. If you go to your </w:t>
                  </w:r>
                  <w:r w:rsidR="00BB0D03">
                    <w:rPr>
                      <w:b/>
                      <w:bCs/>
                    </w:rPr>
                    <w:t xml:space="preserve">mta.yaml </w:t>
                  </w:r>
                  <w:r w:rsidR="00BB0D03">
                    <w:t>file</w:t>
                  </w:r>
                  <w:r w:rsidR="008E462B">
                    <w:t xml:space="preserve">, there you will see the </w:t>
                  </w:r>
                  <w:r w:rsidR="008E462B" w:rsidRPr="00BB0D03">
                    <w:rPr>
                      <w:b/>
                      <w:bCs/>
                    </w:rPr>
                    <w:t>modules</w:t>
                  </w:r>
                  <w:r w:rsidR="008E462B">
                    <w:t xml:space="preserve"> section 2 modules which requires this </w:t>
                  </w:r>
                  <w:r w:rsidR="008E462B">
                    <w:rPr>
                      <w:b/>
                      <w:bCs/>
                    </w:rPr>
                    <w:t xml:space="preserve">CAPM1-db </w:t>
                  </w:r>
                  <w:r w:rsidR="008E462B">
                    <w:t xml:space="preserve">that’s why its showing </w:t>
                  </w:r>
                  <w:r w:rsidR="008E462B">
                    <w:rPr>
                      <w:b/>
                      <w:bCs/>
                    </w:rPr>
                    <w:t>2 bindings</w:t>
                  </w:r>
                  <w:r w:rsidR="00357009">
                    <w:rPr>
                      <w:b/>
                      <w:bCs/>
                    </w:rPr>
                    <w:t xml:space="preserve">.  </w:t>
                  </w:r>
                  <w:r w:rsidR="00357009">
                    <w:t xml:space="preserve">So in my case </w:t>
                  </w:r>
                  <w:r w:rsidR="00357009" w:rsidRPr="00357009">
                    <w:rPr>
                      <w:rFonts w:ascii="Consolas" w:eastAsia="Times New Roman" w:hAnsi="Consolas" w:cs="Times New Roman"/>
                      <w:color w:val="0000FF"/>
                      <w:kern w:val="0"/>
                      <w:sz w:val="21"/>
                      <w:szCs w:val="21"/>
                      <w:lang w:eastAsia="en-IN" w:bidi="bn-IN"/>
                      <w14:ligatures w14:val="none"/>
                    </w:rPr>
                    <w:t>CAPM1-srv</w:t>
                  </w:r>
                  <w:r w:rsidR="00357009">
                    <w:rPr>
                      <w:rFonts w:ascii="Consolas" w:eastAsia="Times New Roman" w:hAnsi="Consolas" w:cs="Times New Roman"/>
                      <w:color w:val="0000FF"/>
                      <w:kern w:val="0"/>
                      <w:sz w:val="21"/>
                      <w:szCs w:val="21"/>
                      <w:lang w:eastAsia="en-IN" w:bidi="bn-IN"/>
                      <w14:ligatures w14:val="none"/>
                    </w:rPr>
                    <w:t xml:space="preserve">, </w:t>
                  </w:r>
                  <w:r w:rsidR="00357009" w:rsidRPr="00357009">
                    <w:rPr>
                      <w:rFonts w:ascii="Consolas" w:eastAsia="Times New Roman" w:hAnsi="Consolas" w:cs="Times New Roman"/>
                      <w:color w:val="0000FF"/>
                      <w:kern w:val="0"/>
                      <w:sz w:val="21"/>
                      <w:szCs w:val="21"/>
                      <w:lang w:eastAsia="en-IN" w:bidi="bn-IN"/>
                      <w14:ligatures w14:val="none"/>
                    </w:rPr>
                    <w:t>CAPM1-db-deploye</w:t>
                  </w:r>
                  <w:r w:rsidR="00357009">
                    <w:rPr>
                      <w:rFonts w:ascii="Consolas" w:eastAsia="Times New Roman" w:hAnsi="Consolas" w:cs="Times New Roman"/>
                      <w:color w:val="0000FF"/>
                      <w:kern w:val="0"/>
                      <w:sz w:val="21"/>
                      <w:szCs w:val="21"/>
                      <w:lang w:eastAsia="en-IN" w:bidi="bn-IN"/>
                      <w14:ligatures w14:val="none"/>
                    </w:rPr>
                    <w:t xml:space="preserve">r </w:t>
                  </w:r>
                  <w:r w:rsidR="00357009" w:rsidRPr="00357009">
                    <w:t xml:space="preserve">need this </w:t>
                  </w:r>
                  <w:r w:rsidR="00BB6B52">
                    <w:rPr>
                      <w:b/>
                      <w:bCs/>
                    </w:rPr>
                    <w:t xml:space="preserve">CAPM1-db </w:t>
                  </w:r>
                  <w:r w:rsidR="00357009" w:rsidRPr="00357009">
                    <w:t>resource, that’s why showing 2 bindings</w:t>
                  </w:r>
                </w:p>
                <w:p w14:paraId="6F333DF4" w14:textId="547C8430" w:rsidR="00357009" w:rsidRPr="00357009" w:rsidRDefault="00357009" w:rsidP="00357009">
                  <w:pPr>
                    <w:shd w:val="clear" w:color="auto" w:fill="FFFFFF"/>
                    <w:spacing w:line="285" w:lineRule="atLeast"/>
                    <w:rPr>
                      <w:rFonts w:ascii="Consolas" w:eastAsia="Times New Roman" w:hAnsi="Consolas" w:cs="Times New Roman"/>
                      <w:color w:val="3B3B3B"/>
                      <w:kern w:val="0"/>
                      <w:sz w:val="21"/>
                      <w:szCs w:val="21"/>
                      <w:lang w:eastAsia="en-IN" w:bidi="bn-IN"/>
                      <w14:ligatures w14:val="none"/>
                    </w:rPr>
                  </w:pPr>
                </w:p>
                <w:p w14:paraId="7D6089EA" w14:textId="1BDCAD42" w:rsidR="002C19FD" w:rsidRPr="00357009" w:rsidRDefault="002C19FD"/>
              </w:txbxContent>
            </v:textbox>
          </v:rect>
        </w:pict>
      </w:r>
    </w:p>
    <w:p w14:paraId="63F43576" w14:textId="77777777" w:rsidR="00BF3848" w:rsidRDefault="00BF3848" w:rsidP="00B72785"/>
    <w:p w14:paraId="4BE36CC1" w14:textId="3BA92B70" w:rsidR="00E07F76" w:rsidRDefault="00BF3848" w:rsidP="00B72785">
      <w:pPr>
        <w:rPr>
          <w:noProof/>
        </w:rPr>
      </w:pPr>
      <w:r w:rsidRPr="001E418E">
        <w:rPr>
          <w:noProof/>
        </w:rPr>
        <w:lastRenderedPageBreak/>
        <w:drawing>
          <wp:anchor distT="0" distB="0" distL="114300" distR="114300" simplePos="0" relativeHeight="251633152" behindDoc="0" locked="0" layoutInCell="1" allowOverlap="1" wp14:anchorId="5253382F" wp14:editId="55FF3BE2">
            <wp:simplePos x="0" y="0"/>
            <wp:positionH relativeFrom="margin">
              <wp:posOffset>-723900</wp:posOffset>
            </wp:positionH>
            <wp:positionV relativeFrom="paragraph">
              <wp:posOffset>426085</wp:posOffset>
            </wp:positionV>
            <wp:extent cx="1704975" cy="560992"/>
            <wp:effectExtent l="190500" t="190500" r="161925" b="163195"/>
            <wp:wrapNone/>
            <wp:docPr id="2073234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234048" name=""/>
                    <pic:cNvPicPr/>
                  </pic:nvPicPr>
                  <pic:blipFill>
                    <a:blip r:embed="rId415" cstate="print">
                      <a:extLst>
                        <a:ext uri="{28A0092B-C50C-407E-A947-70E740481C1C}">
                          <a14:useLocalDpi xmlns:a14="http://schemas.microsoft.com/office/drawing/2010/main" val="0"/>
                        </a:ext>
                      </a:extLst>
                    </a:blip>
                    <a:stretch>
                      <a:fillRect/>
                    </a:stretch>
                  </pic:blipFill>
                  <pic:spPr>
                    <a:xfrm>
                      <a:off x="0" y="0"/>
                      <a:ext cx="1704975" cy="560992"/>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2C19FD" w:rsidRPr="000D17D5">
        <w:rPr>
          <w:noProof/>
        </w:rPr>
        <w:drawing>
          <wp:anchor distT="0" distB="0" distL="114300" distR="114300" simplePos="0" relativeHeight="251616768" behindDoc="0" locked="0" layoutInCell="1" allowOverlap="1" wp14:anchorId="4ABF437C" wp14:editId="193C5067">
            <wp:simplePos x="0" y="0"/>
            <wp:positionH relativeFrom="column">
              <wp:posOffset>2004060</wp:posOffset>
            </wp:positionH>
            <wp:positionV relativeFrom="paragraph">
              <wp:posOffset>5080</wp:posOffset>
            </wp:positionV>
            <wp:extent cx="995362" cy="186111"/>
            <wp:effectExtent l="0" t="0" r="0" b="0"/>
            <wp:wrapNone/>
            <wp:docPr id="16020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0809" name=""/>
                    <pic:cNvPicPr/>
                  </pic:nvPicPr>
                  <pic:blipFill rotWithShape="1">
                    <a:blip r:embed="rId416" cstate="print">
                      <a:extLst>
                        <a:ext uri="{28A0092B-C50C-407E-A947-70E740481C1C}">
                          <a14:useLocalDpi xmlns:a14="http://schemas.microsoft.com/office/drawing/2010/main" val="0"/>
                        </a:ext>
                      </a:extLst>
                    </a:blip>
                    <a:srcRect l="1803" t="12500"/>
                    <a:stretch/>
                  </pic:blipFill>
                  <pic:spPr bwMode="auto">
                    <a:xfrm>
                      <a:off x="0" y="0"/>
                      <a:ext cx="995362" cy="18611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D17D5">
        <w:t xml:space="preserve">Now if you go to the </w:t>
      </w:r>
      <w:r w:rsidR="000D17D5" w:rsidRPr="00317466">
        <w:rPr>
          <w:b/>
          <w:bCs/>
        </w:rPr>
        <w:t>Application</w:t>
      </w:r>
      <w:r w:rsidR="00317466" w:rsidRPr="00317466">
        <w:rPr>
          <w:b/>
          <w:bCs/>
        </w:rPr>
        <w:t>s</w:t>
      </w:r>
      <w:r w:rsidR="000D17D5" w:rsidRPr="000D17D5">
        <w:rPr>
          <w:noProof/>
        </w:rPr>
        <w:t xml:space="preserve"> </w:t>
      </w:r>
      <w:r w:rsidR="00317466">
        <w:rPr>
          <w:noProof/>
        </w:rPr>
        <w:tab/>
      </w:r>
      <w:r w:rsidR="00317466">
        <w:rPr>
          <w:noProof/>
        </w:rPr>
        <w:tab/>
        <w:t xml:space="preserve">     </w:t>
      </w:r>
      <w:r w:rsidR="00970B60">
        <w:rPr>
          <w:noProof/>
        </w:rPr>
        <w:t xml:space="preserve">     you will see it created the application </w:t>
      </w:r>
      <w:r w:rsidR="00537264">
        <w:rPr>
          <w:noProof/>
        </w:rPr>
        <w:t xml:space="preserve">              CAPM1</w:t>
      </w:r>
      <w:r w:rsidR="00970B60">
        <w:rPr>
          <w:noProof/>
        </w:rPr>
        <w:t xml:space="preserve">-srv and </w:t>
      </w:r>
      <w:r w:rsidR="00537264">
        <w:rPr>
          <w:noProof/>
        </w:rPr>
        <w:t>CAPM1</w:t>
      </w:r>
      <w:r w:rsidR="00970B60">
        <w:rPr>
          <w:noProof/>
        </w:rPr>
        <w:t>-db-deployer</w:t>
      </w:r>
      <w:r w:rsidR="00CA3DA8">
        <w:rPr>
          <w:noProof/>
        </w:rPr>
        <w:t>.</w:t>
      </w:r>
    </w:p>
    <w:p w14:paraId="5876C3F3" w14:textId="4E50F78C" w:rsidR="001A5A72" w:rsidRDefault="001A5A72" w:rsidP="00B72785">
      <w:pPr>
        <w:rPr>
          <w:noProof/>
        </w:rPr>
      </w:pPr>
    </w:p>
    <w:p w14:paraId="1C21564E" w14:textId="77777777" w:rsidR="00A91342" w:rsidRDefault="00A91342" w:rsidP="00B72785">
      <w:pPr>
        <w:rPr>
          <w:noProof/>
        </w:rPr>
      </w:pPr>
    </w:p>
    <w:p w14:paraId="724EB1B8" w14:textId="752D667D" w:rsidR="00CA3BF3" w:rsidRDefault="001A5A72" w:rsidP="00B72785">
      <w:pPr>
        <w:rPr>
          <w:noProof/>
        </w:rPr>
      </w:pPr>
      <w:r>
        <w:rPr>
          <w:noProof/>
        </w:rPr>
        <w:t xml:space="preserve">Now during deploying the application, I will get some error in the console. So to see the errors clearly I will go to the logs of the application. So for that first of all I will go to the </w:t>
      </w:r>
      <w:r w:rsidR="009970B1">
        <w:rPr>
          <w:noProof/>
        </w:rPr>
        <w:t>Applications</w:t>
      </w:r>
      <w:r>
        <w:rPr>
          <w:noProof/>
        </w:rPr>
        <w:t>.</w:t>
      </w:r>
      <w:r w:rsidR="00F60532">
        <w:rPr>
          <w:noProof/>
        </w:rPr>
        <w:t xml:space="preserve"> And there I will see my application. I will click on the application</w:t>
      </w:r>
      <w:r w:rsidR="00916792">
        <w:rPr>
          <w:noProof/>
        </w:rPr>
        <w:t xml:space="preserve"> </w:t>
      </w:r>
      <w:r w:rsidR="00A8240D" w:rsidRPr="00A8240D">
        <w:rPr>
          <w:b/>
          <w:bCs/>
          <w:noProof/>
        </w:rPr>
        <w:t>CAPM1</w:t>
      </w:r>
      <w:r w:rsidR="00916792">
        <w:rPr>
          <w:b/>
          <w:bCs/>
          <w:noProof/>
        </w:rPr>
        <w:t xml:space="preserve">-srv </w:t>
      </w:r>
      <w:r w:rsidR="00916792">
        <w:rPr>
          <w:noProof/>
        </w:rPr>
        <w:t xml:space="preserve">and after go inside the application in the left side you will see the </w:t>
      </w:r>
      <w:r w:rsidR="00916792">
        <w:rPr>
          <w:b/>
          <w:bCs/>
          <w:noProof/>
        </w:rPr>
        <w:t xml:space="preserve">Logs. </w:t>
      </w:r>
      <w:r w:rsidR="00916792">
        <w:rPr>
          <w:noProof/>
        </w:rPr>
        <w:t xml:space="preserve">So click on the logs you will get the full logs and from that you can easily </w:t>
      </w:r>
      <w:r w:rsidR="002D0D85">
        <w:rPr>
          <w:noProof/>
        </w:rPr>
        <w:t>see the error.</w:t>
      </w:r>
    </w:p>
    <w:p w14:paraId="6C383295" w14:textId="0A8AFD17" w:rsidR="00CA3BF3" w:rsidRDefault="00CA3BF3" w:rsidP="00B72785">
      <w:pPr>
        <w:rPr>
          <w:rFonts w:ascii="Bahnschrift Condensed" w:eastAsia="Times New Roman" w:hAnsi="Bahnschrift Condensed" w:cs="Arial"/>
          <w:color w:val="1D2D3E"/>
          <w:kern w:val="0"/>
          <w:sz w:val="20"/>
          <w:szCs w:val="20"/>
          <w:lang w:eastAsia="en-IN" w:bidi="bn-IN"/>
          <w14:ligatures w14:val="none"/>
        </w:rPr>
      </w:pPr>
      <w:r>
        <w:rPr>
          <w:noProof/>
        </w:rPr>
        <w:t xml:space="preserve">So one error ye found that -----&gt;  </w:t>
      </w:r>
      <w:r w:rsidRPr="00CA3BF3">
        <w:rPr>
          <w:rFonts w:ascii="Bahnschrift Condensed" w:eastAsia="Times New Roman" w:hAnsi="Bahnschrift Condensed" w:cs="Arial"/>
          <w:color w:val="1D2D3E"/>
          <w:kern w:val="0"/>
          <w:sz w:val="20"/>
          <w:szCs w:val="20"/>
          <w:lang w:eastAsia="en-IN" w:bidi="bn-IN"/>
          <w14:ligatures w14:val="none"/>
        </w:rPr>
        <w:t>Error: Cannot find module '@sap/xssec'. Make sure to install it with 'npm i @sap/xssec'</w:t>
      </w:r>
    </w:p>
    <w:p w14:paraId="66B5669C" w14:textId="695AFF62" w:rsidR="00FF67DA" w:rsidRDefault="00CB760D" w:rsidP="00CB760D">
      <w:pPr>
        <w:rPr>
          <w:rFonts w:ascii="Bahnschrift Light" w:hAnsi="Bahnschrift Light"/>
          <w:b/>
          <w:bCs/>
          <w:noProof/>
        </w:rPr>
      </w:pPr>
      <w:r>
        <w:rPr>
          <w:noProof/>
        </w:rPr>
        <w:t>So here it is telling that module don’t found and it is recommend to install the module. So we will install that.</w:t>
      </w:r>
      <w:r w:rsidR="00840466">
        <w:rPr>
          <w:noProof/>
        </w:rPr>
        <w:t xml:space="preserve"> For that I will write the command </w:t>
      </w:r>
      <w:r w:rsidR="00840466" w:rsidRPr="00840466">
        <w:rPr>
          <w:rFonts w:ascii="Bahnschrift Light" w:hAnsi="Bahnschrift Light"/>
          <w:b/>
          <w:bCs/>
          <w:noProof/>
        </w:rPr>
        <w:t>npm install @sap/xssec passport</w:t>
      </w:r>
    </w:p>
    <w:p w14:paraId="59D0B747" w14:textId="77777777" w:rsidR="00FF67DA" w:rsidRDefault="00FF67DA" w:rsidP="00CB760D">
      <w:pPr>
        <w:rPr>
          <w:rFonts w:ascii="Bahnschrift Light" w:hAnsi="Bahnschrift Light"/>
          <w:b/>
          <w:bCs/>
          <w:noProof/>
        </w:rPr>
      </w:pPr>
    </w:p>
    <w:p w14:paraId="0E3CF9AB" w14:textId="444C008B" w:rsidR="009E7C13" w:rsidRDefault="00FF67DA" w:rsidP="00FF67DA">
      <w:pPr>
        <w:rPr>
          <w:b/>
          <w:bCs/>
          <w:noProof/>
        </w:rPr>
      </w:pPr>
      <w:r>
        <w:rPr>
          <w:noProof/>
        </w:rPr>
        <w:t xml:space="preserve">After installation, we will again built the MTA project. So to build that in the mta.yaml file we will do right-click. And click on the option </w:t>
      </w:r>
      <w:r w:rsidRPr="00FF67DA">
        <w:rPr>
          <w:b/>
          <w:bCs/>
          <w:noProof/>
        </w:rPr>
        <w:t xml:space="preserve">Built MTA </w:t>
      </w:r>
      <w:r>
        <w:rPr>
          <w:b/>
          <w:bCs/>
          <w:noProof/>
        </w:rPr>
        <w:t>P</w:t>
      </w:r>
      <w:r w:rsidRPr="00FF67DA">
        <w:rPr>
          <w:b/>
          <w:bCs/>
          <w:noProof/>
        </w:rPr>
        <w:t>roject</w:t>
      </w:r>
      <w:r w:rsidR="006B2D7D">
        <w:rPr>
          <w:b/>
          <w:bCs/>
          <w:noProof/>
        </w:rPr>
        <w:t>.</w:t>
      </w:r>
      <w:r w:rsidR="00F06DF5">
        <w:rPr>
          <w:b/>
          <w:bCs/>
          <w:noProof/>
        </w:rPr>
        <w:t xml:space="preserve"> </w:t>
      </w:r>
      <w:r w:rsidR="006149CE">
        <w:rPr>
          <w:noProof/>
        </w:rPr>
        <w:t xml:space="preserve">So it will replace </w:t>
      </w:r>
      <w:r w:rsidR="006149CE">
        <w:rPr>
          <w:b/>
          <w:bCs/>
          <w:noProof/>
        </w:rPr>
        <w:t xml:space="preserve">mta_archives </w:t>
      </w:r>
      <w:r w:rsidR="006149CE">
        <w:rPr>
          <w:noProof/>
        </w:rPr>
        <w:t>folder with new one.</w:t>
      </w:r>
      <w:r w:rsidR="000B4013">
        <w:rPr>
          <w:noProof/>
        </w:rPr>
        <w:t xml:space="preserve"> </w:t>
      </w:r>
      <w:r w:rsidR="009E7C13">
        <w:rPr>
          <w:noProof/>
        </w:rPr>
        <w:t>After that we will built the mta file.</w:t>
      </w:r>
      <w:r w:rsidR="000B4013">
        <w:rPr>
          <w:noProof/>
        </w:rPr>
        <w:t xml:space="preserve"> For that we will go to the mta file, which is inside the </w:t>
      </w:r>
      <w:r w:rsidR="000B4013" w:rsidRPr="00780483">
        <w:rPr>
          <w:b/>
          <w:bCs/>
          <w:noProof/>
        </w:rPr>
        <w:t>mta</w:t>
      </w:r>
      <w:r w:rsidR="00780483" w:rsidRPr="00780483">
        <w:rPr>
          <w:b/>
          <w:bCs/>
          <w:noProof/>
        </w:rPr>
        <w:t>_archives</w:t>
      </w:r>
      <w:r w:rsidR="00780483">
        <w:rPr>
          <w:noProof/>
        </w:rPr>
        <w:t xml:space="preserve"> </w:t>
      </w:r>
      <w:r w:rsidR="000B4013">
        <w:rPr>
          <w:noProof/>
        </w:rPr>
        <w:t xml:space="preserve">folder and right click on it. And click on the option </w:t>
      </w:r>
      <w:r w:rsidR="000B4013" w:rsidRPr="000B4013">
        <w:rPr>
          <w:b/>
          <w:bCs/>
          <w:noProof/>
        </w:rPr>
        <w:t>Deploy MTA Project</w:t>
      </w:r>
      <w:r w:rsidR="000B4013">
        <w:rPr>
          <w:b/>
          <w:bCs/>
          <w:noProof/>
        </w:rPr>
        <w:t xml:space="preserve">. </w:t>
      </w:r>
    </w:p>
    <w:p w14:paraId="541F9F01" w14:textId="2048E2B3" w:rsidR="00673357" w:rsidRDefault="00AB39F6" w:rsidP="00673357">
      <w:r>
        <w:rPr>
          <w:noProof/>
        </w:rPr>
        <w:t xml:space="preserve">Again we will check the latest logs and we will get the errors in the logs. </w:t>
      </w:r>
      <w:r w:rsidR="00673357">
        <w:rPr>
          <w:noProof/>
        </w:rPr>
        <w:t xml:space="preserve"> Besically in the error it is telling that </w:t>
      </w:r>
      <w:r w:rsidR="00673357" w:rsidRPr="00673357">
        <w:rPr>
          <w:rFonts w:ascii="Bahnschrift Condensed" w:hAnsi="Bahnschrift Condensed" w:cs="Arial"/>
          <w:color w:val="1D2D3E"/>
          <w:sz w:val="20"/>
          <w:szCs w:val="20"/>
          <w:shd w:val="clear" w:color="auto" w:fill="FFFFFF"/>
        </w:rPr>
        <w:t>no XSUAA instance bound to application.</w:t>
      </w:r>
      <w:r w:rsidR="00673357">
        <w:rPr>
          <w:rFonts w:ascii="Bahnschrift Condensed" w:hAnsi="Bahnschrift Condensed" w:cs="Arial"/>
          <w:color w:val="1D2D3E"/>
          <w:sz w:val="20"/>
          <w:szCs w:val="20"/>
          <w:shd w:val="clear" w:color="auto" w:fill="FFFFFF"/>
        </w:rPr>
        <w:t xml:space="preserve">  </w:t>
      </w:r>
      <w:r w:rsidR="00673357" w:rsidRPr="00673357">
        <w:t>That means we need to add XSUAA</w:t>
      </w:r>
      <w:r w:rsidR="00673357">
        <w:t>.</w:t>
      </w:r>
    </w:p>
    <w:p w14:paraId="1D845A40" w14:textId="77777777" w:rsidR="001E467E" w:rsidRDefault="001E467E" w:rsidP="00673357"/>
    <w:p w14:paraId="5EE23FF9" w14:textId="25AD9D02" w:rsidR="00827B5B" w:rsidRDefault="00827B5B" w:rsidP="00673357">
      <w:pPr>
        <w:rPr>
          <w:b/>
          <w:bCs/>
        </w:rPr>
      </w:pPr>
      <w:r>
        <w:t>So earlier it was easily possible to deploy the application into BTP.</w:t>
      </w:r>
      <w:r w:rsidR="009D1524">
        <w:t xml:space="preserve"> But now SAP says that without </w:t>
      </w:r>
      <w:r w:rsidR="009D1524">
        <w:rPr>
          <w:b/>
          <w:bCs/>
        </w:rPr>
        <w:t xml:space="preserve">Security </w:t>
      </w:r>
      <w:r w:rsidR="009D1524">
        <w:t>you can not deploy the application.</w:t>
      </w:r>
      <w:r w:rsidR="003415A1">
        <w:t xml:space="preserve"> So to do this security we add something called </w:t>
      </w:r>
      <w:r w:rsidR="003415A1">
        <w:rPr>
          <w:b/>
          <w:bCs/>
        </w:rPr>
        <w:t>XSUAA.</w:t>
      </w:r>
    </w:p>
    <w:p w14:paraId="2C50CEE0" w14:textId="4A13DBAA" w:rsidR="00EC23FE" w:rsidRPr="00675F1A" w:rsidRDefault="00195E3B" w:rsidP="00673357">
      <w:pPr>
        <w:rPr>
          <w:b/>
          <w:bCs/>
          <w:color w:val="FF0000"/>
        </w:rPr>
      </w:pPr>
      <w:r>
        <w:rPr>
          <w:b/>
          <w:bCs/>
          <w:color w:val="FF0000"/>
        </w:rPr>
        <w:t>App Router Concept</w:t>
      </w:r>
      <w:r w:rsidR="00EC23FE" w:rsidRPr="00675F1A">
        <w:rPr>
          <w:b/>
          <w:bCs/>
          <w:color w:val="FF0000"/>
        </w:rPr>
        <w:t>.</w:t>
      </w:r>
      <w:r w:rsidR="00675F1A">
        <w:rPr>
          <w:b/>
          <w:bCs/>
          <w:color w:val="FF0000"/>
        </w:rPr>
        <w:t xml:space="preserve"> Very Important</w:t>
      </w:r>
    </w:p>
    <w:p w14:paraId="08E3B600" w14:textId="0187C510" w:rsidR="00C73146" w:rsidRDefault="00C73146" w:rsidP="00673357">
      <w:r>
        <w:t>Suppose you are working in a IT company. So everyday go and enter into the office.</w:t>
      </w:r>
      <w:r w:rsidR="007F632B">
        <w:t xml:space="preserve"> So there is a main door through which you enter into the office.</w:t>
      </w:r>
      <w:r w:rsidR="003363EB">
        <w:t xml:space="preserve"> So there you swipe your card then doors open and then enter into the office.</w:t>
      </w:r>
      <w:r w:rsidR="00090F35">
        <w:t xml:space="preserve"> So this is where you are authenticate yourself that you are a person who is working in this organisation.</w:t>
      </w:r>
      <w:r w:rsidR="00973D0B">
        <w:t xml:space="preserve"> And this biometric/swipe will check that the user is valid or not.</w:t>
      </w:r>
    </w:p>
    <w:p w14:paraId="0172E1AA" w14:textId="25008707" w:rsidR="00372F5F" w:rsidRPr="00372F5F" w:rsidRDefault="001E467E" w:rsidP="00673357">
      <w:r>
        <w:rPr>
          <w:rFonts w:ascii="Arial" w:eastAsia="Times New Roman" w:hAnsi="Arial" w:cs="Arial"/>
          <w:noProof/>
          <w:color w:val="1D2D3E"/>
          <w:kern w:val="0"/>
          <w:sz w:val="21"/>
          <w:szCs w:val="21"/>
          <w:lang w:eastAsia="en-IN" w:bidi="bn-IN"/>
        </w:rPr>
        <w:drawing>
          <wp:anchor distT="0" distB="0" distL="114300" distR="114300" simplePos="0" relativeHeight="251634176" behindDoc="0" locked="0" layoutInCell="1" allowOverlap="1" wp14:anchorId="25017720" wp14:editId="46D68B0F">
            <wp:simplePos x="0" y="0"/>
            <wp:positionH relativeFrom="column">
              <wp:posOffset>-566420</wp:posOffset>
            </wp:positionH>
            <wp:positionV relativeFrom="paragraph">
              <wp:posOffset>1418272</wp:posOffset>
            </wp:positionV>
            <wp:extent cx="2185987" cy="1683834"/>
            <wp:effectExtent l="190500" t="190500" r="176530" b="164465"/>
            <wp:wrapNone/>
            <wp:docPr id="4094595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459564" name="Picture 409459564"/>
                    <pic:cNvPicPr/>
                  </pic:nvPicPr>
                  <pic:blipFill>
                    <a:blip r:embed="rId417" cstate="print">
                      <a:extLst>
                        <a:ext uri="{28A0092B-C50C-407E-A947-70E740481C1C}">
                          <a14:useLocalDpi xmlns:a14="http://schemas.microsoft.com/office/drawing/2010/main" val="0"/>
                        </a:ext>
                      </a:extLst>
                    </a:blip>
                    <a:stretch>
                      <a:fillRect/>
                    </a:stretch>
                  </pic:blipFill>
                  <pic:spPr>
                    <a:xfrm>
                      <a:off x="0" y="0"/>
                      <a:ext cx="2185987" cy="1683834"/>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372F5F">
        <w:t xml:space="preserve">So similarly whenever user send some request, instead of directly going to the target service, the request first goes to the </w:t>
      </w:r>
      <w:r w:rsidR="00372F5F" w:rsidRPr="00372F5F">
        <w:rPr>
          <w:b/>
          <w:bCs/>
        </w:rPr>
        <w:t>App Router</w:t>
      </w:r>
      <w:r w:rsidR="00372F5F">
        <w:rPr>
          <w:b/>
          <w:bCs/>
        </w:rPr>
        <w:t xml:space="preserve">. </w:t>
      </w:r>
      <w:r w:rsidR="00372F5F">
        <w:t xml:space="preserve">The App Router will go to the </w:t>
      </w:r>
      <w:r w:rsidR="00372F5F">
        <w:rPr>
          <w:b/>
          <w:bCs/>
        </w:rPr>
        <w:t xml:space="preserve">XSUAA. </w:t>
      </w:r>
      <w:r w:rsidR="00372F5F">
        <w:t xml:space="preserve">So this XSUAA has something called Client-Id ,Client-Secret kind of mechanism. And then using that Client-Id ,                   Client-Secret it generates a authentication token called </w:t>
      </w:r>
      <w:r w:rsidR="00372F5F">
        <w:rPr>
          <w:b/>
          <w:bCs/>
        </w:rPr>
        <w:t>JWT Token</w:t>
      </w:r>
      <w:r w:rsidR="00262E51">
        <w:rPr>
          <w:b/>
          <w:bCs/>
        </w:rPr>
        <w:t xml:space="preserve"> </w:t>
      </w:r>
      <w:r w:rsidR="00262E51">
        <w:t>and give it back to the App Router.</w:t>
      </w:r>
      <w:r w:rsidR="00372F5F">
        <w:rPr>
          <w:b/>
          <w:bCs/>
        </w:rPr>
        <w:t xml:space="preserve"> </w:t>
      </w:r>
      <w:r w:rsidR="00E3201D">
        <w:t>And after that along with the JWT token, the request goes to the target service.</w:t>
      </w:r>
      <w:r w:rsidR="0035460D">
        <w:t xml:space="preserve"> So once we get the JWT token, it attached with the Request and goes to the target service</w:t>
      </w:r>
      <w:r w:rsidR="0075303B">
        <w:t xml:space="preserve"> a</w:t>
      </w:r>
      <w:r w:rsidR="0035460D">
        <w:t>nd there it authenticated and give the response back.</w:t>
      </w:r>
      <w:r w:rsidR="00E90706">
        <w:t xml:space="preserve"> So this is how the App Router concept works.</w:t>
      </w:r>
    </w:p>
    <w:tbl>
      <w:tblPr>
        <w:tblW w:w="17853" w:type="dxa"/>
        <w:tblCellSpacing w:w="15" w:type="dxa"/>
        <w:shd w:val="clear" w:color="auto" w:fill="FFFFFF"/>
        <w:tblCellMar>
          <w:left w:w="0" w:type="dxa"/>
          <w:right w:w="0" w:type="dxa"/>
        </w:tblCellMar>
        <w:tblLook w:val="04A0" w:firstRow="1" w:lastRow="0" w:firstColumn="1" w:lastColumn="0" w:noHBand="0" w:noVBand="1"/>
      </w:tblPr>
      <w:tblGrid>
        <w:gridCol w:w="17853"/>
      </w:tblGrid>
      <w:tr w:rsidR="00CA3BF3" w:rsidRPr="00CA3BF3" w14:paraId="75C9F325" w14:textId="77777777" w:rsidTr="00CA3BF3">
        <w:trPr>
          <w:trHeight w:val="516"/>
          <w:tblCellSpacing w:w="15" w:type="dxa"/>
        </w:trPr>
        <w:tc>
          <w:tcPr>
            <w:tcW w:w="0" w:type="auto"/>
            <w:shd w:val="clear" w:color="auto" w:fill="FFFFFF"/>
            <w:vAlign w:val="center"/>
            <w:hideMark/>
          </w:tcPr>
          <w:p w14:paraId="42F96CA6" w14:textId="3E5E59D9" w:rsidR="00CA3BF3" w:rsidRPr="00CA3BF3" w:rsidRDefault="00CA3BF3" w:rsidP="00CA3BF3">
            <w:pPr>
              <w:spacing w:after="0" w:line="240" w:lineRule="auto"/>
              <w:rPr>
                <w:rFonts w:ascii="Bahnschrift Condensed" w:eastAsia="Times New Roman" w:hAnsi="Bahnschrift Condensed" w:cs="Arial"/>
                <w:color w:val="1D2D3E"/>
                <w:kern w:val="0"/>
                <w:sz w:val="16"/>
                <w:szCs w:val="16"/>
                <w:lang w:eastAsia="en-IN" w:bidi="bn-IN"/>
                <w14:ligatures w14:val="none"/>
              </w:rPr>
            </w:pPr>
          </w:p>
        </w:tc>
      </w:tr>
      <w:tr w:rsidR="00CA3BF3" w:rsidRPr="00CA3BF3" w14:paraId="0FBA9574" w14:textId="77777777" w:rsidTr="00CA3BF3">
        <w:trPr>
          <w:trHeight w:val="516"/>
          <w:tblCellSpacing w:w="15" w:type="dxa"/>
        </w:trPr>
        <w:tc>
          <w:tcPr>
            <w:tcW w:w="0" w:type="auto"/>
            <w:shd w:val="clear" w:color="auto" w:fill="FFFFFF"/>
            <w:vAlign w:val="center"/>
            <w:hideMark/>
          </w:tcPr>
          <w:p w14:paraId="5F81C049" w14:textId="44A9A7D5" w:rsidR="00CA3BF3" w:rsidRPr="00CA3BF3" w:rsidRDefault="00000000" w:rsidP="00CA3BF3">
            <w:pPr>
              <w:spacing w:after="0" w:line="240" w:lineRule="auto"/>
              <w:rPr>
                <w:rFonts w:ascii="Arial" w:eastAsia="Times New Roman" w:hAnsi="Arial" w:cs="Arial"/>
                <w:color w:val="1D2D3E"/>
                <w:kern w:val="0"/>
                <w:sz w:val="21"/>
                <w:szCs w:val="21"/>
                <w:lang w:eastAsia="en-IN" w:bidi="bn-IN"/>
                <w14:ligatures w14:val="none"/>
              </w:rPr>
            </w:pPr>
            <w:r>
              <w:rPr>
                <w:rFonts w:ascii="Arial" w:eastAsia="Times New Roman" w:hAnsi="Arial" w:cs="Arial"/>
                <w:noProof/>
                <w:color w:val="1D2D3E"/>
                <w:kern w:val="0"/>
                <w:sz w:val="21"/>
                <w:szCs w:val="21"/>
                <w:lang w:eastAsia="en-IN" w:bidi="bn-IN"/>
              </w:rPr>
              <w:pict w14:anchorId="1D83C58C">
                <v:rect id="_x0000_s1134" style="position:absolute;margin-left:165.95pt;margin-top:4.25pt;width:308.05pt;height:63.15pt;z-index:251937280;mso-position-horizontal-relative:text;mso-position-vertical-relative:text" fillcolor="#ed7d31 [3205]">
                  <v:textbox style="mso-next-textbox:#_x0000_s1134">
                    <w:txbxContent>
                      <w:p w14:paraId="6918B4FE" w14:textId="4A6545D1" w:rsidR="00DD4095" w:rsidRPr="00DD4095" w:rsidRDefault="00DD4095">
                        <w:pPr>
                          <w:rPr>
                            <w:lang w:val="en-GB"/>
                          </w:rPr>
                        </w:pPr>
                        <w:r>
                          <w:rPr>
                            <w:lang w:val="en-GB"/>
                          </w:rPr>
                          <w:t xml:space="preserve">What is </w:t>
                        </w:r>
                        <w:r>
                          <w:rPr>
                            <w:b/>
                            <w:bCs/>
                            <w:lang w:val="en-GB"/>
                          </w:rPr>
                          <w:t>sap/</w:t>
                        </w:r>
                        <w:r w:rsidRPr="00DD4095">
                          <w:rPr>
                            <w:b/>
                            <w:bCs/>
                            <w:lang w:val="en-GB"/>
                          </w:rPr>
                          <w:t>xssec</w:t>
                        </w:r>
                        <w:r>
                          <w:rPr>
                            <w:b/>
                            <w:bCs/>
                            <w:lang w:val="en-GB"/>
                          </w:rPr>
                          <w:t xml:space="preserve"> </w:t>
                        </w:r>
                        <w:r>
                          <w:rPr>
                            <w:lang w:val="en-GB"/>
                          </w:rPr>
                          <w:t>?</w:t>
                        </w:r>
                      </w:p>
                      <w:p w14:paraId="77DFB6EE" w14:textId="0744DFA3" w:rsidR="00DD4095" w:rsidRPr="00DD4095" w:rsidRDefault="00DD4095">
                        <w:pPr>
                          <w:rPr>
                            <w:lang w:val="en-GB"/>
                          </w:rPr>
                        </w:pPr>
                        <w:r w:rsidRPr="00DD4095">
                          <w:rPr>
                            <w:lang w:val="en-GB"/>
                          </w:rPr>
                          <w:t>This module allows Node.js applications to authenticate users via JWT tokens</w:t>
                        </w:r>
                      </w:p>
                    </w:txbxContent>
                  </v:textbox>
                </v:rect>
              </w:pict>
            </w:r>
          </w:p>
        </w:tc>
      </w:tr>
    </w:tbl>
    <w:p w14:paraId="6EE2E16F" w14:textId="7C0489CF" w:rsidR="001A5A72" w:rsidRDefault="001A5A72" w:rsidP="00B72785">
      <w:pPr>
        <w:rPr>
          <w:noProof/>
        </w:rPr>
      </w:pPr>
      <w:r>
        <w:rPr>
          <w:noProof/>
        </w:rPr>
        <w:t xml:space="preserve"> </w:t>
      </w:r>
    </w:p>
    <w:p w14:paraId="3017FC90" w14:textId="77777777" w:rsidR="001E467E" w:rsidRDefault="001E467E" w:rsidP="00B72785">
      <w:pPr>
        <w:rPr>
          <w:noProof/>
        </w:rPr>
      </w:pPr>
    </w:p>
    <w:p w14:paraId="5A6E9DF6" w14:textId="77777777" w:rsidR="008E643D" w:rsidRDefault="008E643D" w:rsidP="00B72785">
      <w:pPr>
        <w:rPr>
          <w:noProof/>
        </w:rPr>
      </w:pPr>
    </w:p>
    <w:p w14:paraId="32DC3F1E" w14:textId="244CC46B" w:rsidR="00852967" w:rsidRDefault="001E467E" w:rsidP="00B72785">
      <w:pPr>
        <w:rPr>
          <w:noProof/>
        </w:rPr>
      </w:pPr>
      <w:r w:rsidRPr="00F27E93">
        <w:rPr>
          <w:noProof/>
        </w:rPr>
        <w:drawing>
          <wp:anchor distT="0" distB="0" distL="114300" distR="114300" simplePos="0" relativeHeight="251658752" behindDoc="0" locked="0" layoutInCell="1" allowOverlap="1" wp14:anchorId="4450DBC2" wp14:editId="0E562546">
            <wp:simplePos x="0" y="0"/>
            <wp:positionH relativeFrom="column">
              <wp:posOffset>-842328</wp:posOffset>
            </wp:positionH>
            <wp:positionV relativeFrom="paragraph">
              <wp:posOffset>-152083</wp:posOffset>
            </wp:positionV>
            <wp:extent cx="2870451" cy="1552575"/>
            <wp:effectExtent l="0" t="0" r="0" b="0"/>
            <wp:wrapNone/>
            <wp:docPr id="798328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328138" name=""/>
                    <pic:cNvPicPr/>
                  </pic:nvPicPr>
                  <pic:blipFill>
                    <a:blip r:embed="rId418" cstate="print">
                      <a:extLst>
                        <a:ext uri="{28A0092B-C50C-407E-A947-70E740481C1C}">
                          <a14:useLocalDpi xmlns:a14="http://schemas.microsoft.com/office/drawing/2010/main" val="0"/>
                        </a:ext>
                      </a:extLst>
                    </a:blip>
                    <a:stretch>
                      <a:fillRect/>
                    </a:stretch>
                  </pic:blipFill>
                  <pic:spPr>
                    <a:xfrm>
                      <a:off x="0" y="0"/>
                      <a:ext cx="2870451" cy="1552575"/>
                    </a:xfrm>
                    <a:prstGeom prst="rect">
                      <a:avLst/>
                    </a:prstGeom>
                  </pic:spPr>
                </pic:pic>
              </a:graphicData>
            </a:graphic>
            <wp14:sizeRelH relativeFrom="page">
              <wp14:pctWidth>0</wp14:pctWidth>
            </wp14:sizeRelH>
            <wp14:sizeRelV relativeFrom="page">
              <wp14:pctHeight>0</wp14:pctHeight>
            </wp14:sizeRelV>
          </wp:anchor>
        </w:drawing>
      </w:r>
    </w:p>
    <w:p w14:paraId="4446F70F" w14:textId="7B9775A5" w:rsidR="00BC5514" w:rsidRDefault="00BC5514" w:rsidP="00BC5514">
      <w:pPr>
        <w:tabs>
          <w:tab w:val="left" w:pos="3330"/>
        </w:tabs>
        <w:ind w:left="3330"/>
      </w:pPr>
      <w:r>
        <w:t xml:space="preserve">So here in this picture as you can see there is some user who is trying to access the service by sending the request. But there we need have some security, otherwise anyone can access the service. So that’s why App Router concept came into the picture. So instead of directly going to the target service, the request first comes to the App Router. So the App Router goes </w:t>
      </w:r>
    </w:p>
    <w:p w14:paraId="41D43C1D" w14:textId="4B265990" w:rsidR="00E502AA" w:rsidRDefault="00BC5514" w:rsidP="00E502AA">
      <w:r>
        <w:t xml:space="preserve">To the </w:t>
      </w:r>
      <w:r>
        <w:rPr>
          <w:b/>
          <w:bCs/>
        </w:rPr>
        <w:t xml:space="preserve">XSUAA. </w:t>
      </w:r>
      <w:r>
        <w:t xml:space="preserve">So this XSUAA has something called Client-Id ,Client-Secret kind of mechanism. And then using that Client-Id , Client-Secret it generates a authentication token called </w:t>
      </w:r>
      <w:r>
        <w:rPr>
          <w:b/>
          <w:bCs/>
        </w:rPr>
        <w:t xml:space="preserve">JWT Token </w:t>
      </w:r>
      <w:r>
        <w:t xml:space="preserve">and give it back to the App Router. </w:t>
      </w:r>
      <w:r w:rsidR="000939FC">
        <w:t>So now App Router contains the request so the JWT token attached to the request and goes to the targeted service.</w:t>
      </w:r>
      <w:r w:rsidR="00E502AA">
        <w:t xml:space="preserve"> and there it authenticated and give the response back. So this is how the App Router concept works.</w:t>
      </w:r>
    </w:p>
    <w:p w14:paraId="26AC1C29" w14:textId="2433C613" w:rsidR="00EC2543" w:rsidRDefault="002B7841" w:rsidP="00E502AA">
      <w:r w:rsidRPr="00DE5960">
        <w:rPr>
          <w:b/>
          <w:bCs/>
        </w:rPr>
        <w:t>Now we will create the instance of XSUAA into our application</w:t>
      </w:r>
      <w:r>
        <w:t>.</w:t>
      </w:r>
      <w:r w:rsidR="00922319">
        <w:t xml:space="preserve"> </w:t>
      </w:r>
      <w:r w:rsidR="00922319" w:rsidRPr="00922319">
        <w:rPr>
          <w:b/>
          <w:bCs/>
          <w:color w:val="FF0000"/>
        </w:rPr>
        <w:t>[NR]</w:t>
      </w:r>
    </w:p>
    <w:p w14:paraId="70C71E32" w14:textId="6F40136D" w:rsidR="00DE5960" w:rsidRDefault="00186248" w:rsidP="00E502AA">
      <w:r>
        <w:t>So for that first in the BTP we will go inside our Subaccount.</w:t>
      </w:r>
      <w:r w:rsidR="00ED127C">
        <w:t xml:space="preserve"> There in the left side inside the </w:t>
      </w:r>
      <w:r w:rsidR="00ED127C">
        <w:rPr>
          <w:b/>
          <w:bCs/>
        </w:rPr>
        <w:t xml:space="preserve">Services </w:t>
      </w:r>
      <w:r w:rsidR="00ED127C">
        <w:t xml:space="preserve">folder we will go </w:t>
      </w:r>
      <w:r w:rsidR="00ED127C" w:rsidRPr="00ED127C">
        <w:rPr>
          <w:b/>
          <w:bCs/>
        </w:rPr>
        <w:t>Instances and Subscriptions</w:t>
      </w:r>
      <w:r w:rsidR="00ED127C">
        <w:rPr>
          <w:b/>
          <w:bCs/>
        </w:rPr>
        <w:t xml:space="preserve">. </w:t>
      </w:r>
      <w:r w:rsidR="00ED127C">
        <w:t xml:space="preserve">And there in the left side you will see </w:t>
      </w:r>
      <w:r w:rsidR="00ED127C">
        <w:rPr>
          <w:b/>
          <w:bCs/>
        </w:rPr>
        <w:t xml:space="preserve">create </w:t>
      </w:r>
      <w:r w:rsidR="00ED127C">
        <w:t>butto</w:t>
      </w:r>
      <w:r w:rsidR="0019471C">
        <w:t xml:space="preserve">n. With the help of that you will create the </w:t>
      </w:r>
      <w:r w:rsidR="0019471C">
        <w:rPr>
          <w:b/>
          <w:bCs/>
        </w:rPr>
        <w:t xml:space="preserve">XSUAA. </w:t>
      </w:r>
    </w:p>
    <w:p w14:paraId="20E1B796" w14:textId="479EACB5" w:rsidR="006526CD" w:rsidRPr="006526CD" w:rsidRDefault="006526CD" w:rsidP="00E502AA">
      <w:r>
        <w:t>So it will ask for provide some details, so we will give that accordingly.</w:t>
      </w:r>
    </w:p>
    <w:p w14:paraId="733E969C" w14:textId="5E613712" w:rsidR="00BC5514" w:rsidRDefault="004451BF" w:rsidP="00BC5514">
      <w:pPr>
        <w:tabs>
          <w:tab w:val="left" w:pos="3330"/>
        </w:tabs>
        <w:rPr>
          <w:rFonts w:ascii="Arial" w:hAnsi="Arial" w:cs="Arial"/>
          <w:color w:val="556B82"/>
          <w:sz w:val="21"/>
          <w:szCs w:val="21"/>
          <w:shd w:val="clear" w:color="auto" w:fill="FFFFFF"/>
        </w:rPr>
      </w:pPr>
      <w:r>
        <w:rPr>
          <w:rFonts w:ascii="Arial" w:hAnsi="Arial" w:cs="Arial"/>
          <w:color w:val="556B82"/>
          <w:sz w:val="21"/>
          <w:szCs w:val="21"/>
          <w:shd w:val="clear" w:color="auto" w:fill="FFFFFF"/>
        </w:rPr>
        <w:t xml:space="preserve">Service --- </w:t>
      </w:r>
      <w:r w:rsidRPr="004451BF">
        <w:rPr>
          <w:rFonts w:ascii="Arial" w:hAnsi="Arial" w:cs="Arial"/>
          <w:color w:val="556B82"/>
          <w:sz w:val="21"/>
          <w:szCs w:val="21"/>
          <w:shd w:val="clear" w:color="auto" w:fill="FFFFFF"/>
        </w:rPr>
        <w:t>Authorization and Trust Management Service</w:t>
      </w:r>
      <w:r>
        <w:rPr>
          <w:rFonts w:ascii="Arial" w:hAnsi="Arial" w:cs="Arial"/>
          <w:color w:val="556B82"/>
          <w:sz w:val="21"/>
          <w:szCs w:val="21"/>
          <w:shd w:val="clear" w:color="auto" w:fill="FFFFFF"/>
        </w:rPr>
        <w:tab/>
      </w:r>
      <w:r>
        <w:rPr>
          <w:rFonts w:ascii="Arial" w:hAnsi="Arial" w:cs="Arial"/>
          <w:color w:val="556B82"/>
          <w:sz w:val="21"/>
          <w:szCs w:val="21"/>
          <w:shd w:val="clear" w:color="auto" w:fill="FFFFFF"/>
        </w:rPr>
        <w:tab/>
      </w:r>
      <w:r>
        <w:rPr>
          <w:rFonts w:ascii="Arial" w:hAnsi="Arial" w:cs="Arial"/>
          <w:color w:val="556B82"/>
          <w:sz w:val="21"/>
          <w:szCs w:val="21"/>
          <w:shd w:val="clear" w:color="auto" w:fill="FFFFFF"/>
        </w:rPr>
        <w:tab/>
      </w:r>
      <w:r>
        <w:rPr>
          <w:rFonts w:ascii="Arial" w:hAnsi="Arial" w:cs="Arial"/>
          <w:color w:val="556B82"/>
          <w:sz w:val="21"/>
          <w:szCs w:val="21"/>
          <w:shd w:val="clear" w:color="auto" w:fill="FFFFFF"/>
        </w:rPr>
        <w:tab/>
        <w:t xml:space="preserve">                Plan --- </w:t>
      </w:r>
      <w:r w:rsidRPr="004451BF">
        <w:rPr>
          <w:rFonts w:ascii="Arial" w:hAnsi="Arial" w:cs="Arial"/>
          <w:color w:val="556B82"/>
          <w:sz w:val="21"/>
          <w:szCs w:val="21"/>
          <w:shd w:val="clear" w:color="auto" w:fill="FFFFFF"/>
        </w:rPr>
        <w:t>application</w:t>
      </w:r>
      <w:r>
        <w:rPr>
          <w:rFonts w:ascii="Arial" w:hAnsi="Arial" w:cs="Arial"/>
          <w:color w:val="556B82"/>
          <w:sz w:val="21"/>
          <w:szCs w:val="21"/>
          <w:shd w:val="clear" w:color="auto" w:fill="FFFFFF"/>
        </w:rPr>
        <w:t xml:space="preserve">                                                 </w:t>
      </w:r>
      <w:r>
        <w:rPr>
          <w:rFonts w:ascii="Arial" w:hAnsi="Arial" w:cs="Arial"/>
          <w:color w:val="556B82"/>
          <w:sz w:val="21"/>
          <w:szCs w:val="21"/>
          <w:shd w:val="clear" w:color="auto" w:fill="FFFFFF"/>
        </w:rPr>
        <w:tab/>
      </w:r>
      <w:r>
        <w:rPr>
          <w:rFonts w:ascii="Arial" w:hAnsi="Arial" w:cs="Arial"/>
          <w:color w:val="556B82"/>
          <w:sz w:val="21"/>
          <w:szCs w:val="21"/>
          <w:shd w:val="clear" w:color="auto" w:fill="FFFFFF"/>
        </w:rPr>
        <w:tab/>
      </w:r>
      <w:r>
        <w:rPr>
          <w:rFonts w:ascii="Arial" w:hAnsi="Arial" w:cs="Arial"/>
          <w:color w:val="556B82"/>
          <w:sz w:val="21"/>
          <w:szCs w:val="21"/>
          <w:shd w:val="clear" w:color="auto" w:fill="FFFFFF"/>
        </w:rPr>
        <w:tab/>
      </w:r>
      <w:r>
        <w:rPr>
          <w:rFonts w:ascii="Arial" w:hAnsi="Arial" w:cs="Arial"/>
          <w:color w:val="556B82"/>
          <w:sz w:val="21"/>
          <w:szCs w:val="21"/>
          <w:shd w:val="clear" w:color="auto" w:fill="FFFFFF"/>
        </w:rPr>
        <w:tab/>
        <w:t xml:space="preserve">                                      Runtime Environment --- </w:t>
      </w:r>
      <w:r w:rsidRPr="004451BF">
        <w:rPr>
          <w:rFonts w:ascii="Arial" w:hAnsi="Arial" w:cs="Arial"/>
          <w:color w:val="556B82"/>
          <w:sz w:val="21"/>
          <w:szCs w:val="21"/>
          <w:shd w:val="clear" w:color="auto" w:fill="FFFFFF"/>
        </w:rPr>
        <w:t>Cloud Foundry</w:t>
      </w:r>
      <w:r>
        <w:rPr>
          <w:rFonts w:ascii="Arial" w:hAnsi="Arial" w:cs="Arial"/>
          <w:color w:val="556B82"/>
          <w:sz w:val="21"/>
          <w:szCs w:val="21"/>
          <w:shd w:val="clear" w:color="auto" w:fill="FFFFFF"/>
        </w:rPr>
        <w:tab/>
      </w:r>
      <w:r>
        <w:rPr>
          <w:rFonts w:ascii="Arial" w:hAnsi="Arial" w:cs="Arial"/>
          <w:color w:val="556B82"/>
          <w:sz w:val="21"/>
          <w:szCs w:val="21"/>
          <w:shd w:val="clear" w:color="auto" w:fill="FFFFFF"/>
        </w:rPr>
        <w:tab/>
      </w:r>
      <w:r>
        <w:rPr>
          <w:rFonts w:ascii="Arial" w:hAnsi="Arial" w:cs="Arial"/>
          <w:color w:val="556B82"/>
          <w:sz w:val="21"/>
          <w:szCs w:val="21"/>
          <w:shd w:val="clear" w:color="auto" w:fill="FFFFFF"/>
        </w:rPr>
        <w:tab/>
      </w:r>
      <w:r>
        <w:rPr>
          <w:rFonts w:ascii="Arial" w:hAnsi="Arial" w:cs="Arial"/>
          <w:color w:val="556B82"/>
          <w:sz w:val="21"/>
          <w:szCs w:val="21"/>
          <w:shd w:val="clear" w:color="auto" w:fill="FFFFFF"/>
        </w:rPr>
        <w:tab/>
      </w:r>
      <w:r>
        <w:rPr>
          <w:rFonts w:ascii="Arial" w:hAnsi="Arial" w:cs="Arial"/>
          <w:color w:val="556B82"/>
          <w:sz w:val="21"/>
          <w:szCs w:val="21"/>
          <w:shd w:val="clear" w:color="auto" w:fill="FFFFFF"/>
        </w:rPr>
        <w:tab/>
      </w:r>
      <w:r>
        <w:rPr>
          <w:rFonts w:ascii="Arial" w:hAnsi="Arial" w:cs="Arial"/>
          <w:color w:val="556B82"/>
          <w:sz w:val="21"/>
          <w:szCs w:val="21"/>
          <w:shd w:val="clear" w:color="auto" w:fill="FFFFFF"/>
        </w:rPr>
        <w:tab/>
        <w:t xml:space="preserve">                             Space --- dev</w:t>
      </w:r>
      <w:r>
        <w:rPr>
          <w:rFonts w:ascii="Arial" w:hAnsi="Arial" w:cs="Arial"/>
          <w:color w:val="556B82"/>
          <w:sz w:val="21"/>
          <w:szCs w:val="21"/>
          <w:shd w:val="clear" w:color="auto" w:fill="FFFFFF"/>
        </w:rPr>
        <w:tab/>
      </w:r>
      <w:r>
        <w:rPr>
          <w:rFonts w:ascii="Arial" w:hAnsi="Arial" w:cs="Arial"/>
          <w:color w:val="556B82"/>
          <w:sz w:val="21"/>
          <w:szCs w:val="21"/>
          <w:shd w:val="clear" w:color="auto" w:fill="FFFFFF"/>
        </w:rPr>
        <w:tab/>
        <w:t xml:space="preserve"> </w:t>
      </w:r>
      <w:r>
        <w:rPr>
          <w:rFonts w:ascii="Arial" w:hAnsi="Arial" w:cs="Arial"/>
          <w:color w:val="556B82"/>
          <w:sz w:val="21"/>
          <w:szCs w:val="21"/>
          <w:shd w:val="clear" w:color="auto" w:fill="FFFFFF"/>
        </w:rPr>
        <w:tab/>
      </w:r>
      <w:r>
        <w:rPr>
          <w:rFonts w:ascii="Arial" w:hAnsi="Arial" w:cs="Arial"/>
          <w:color w:val="556B82"/>
          <w:sz w:val="21"/>
          <w:szCs w:val="21"/>
          <w:shd w:val="clear" w:color="auto" w:fill="FFFFFF"/>
        </w:rPr>
        <w:tab/>
      </w:r>
      <w:r>
        <w:rPr>
          <w:rFonts w:ascii="Arial" w:hAnsi="Arial" w:cs="Arial"/>
          <w:color w:val="556B82"/>
          <w:sz w:val="21"/>
          <w:szCs w:val="21"/>
          <w:shd w:val="clear" w:color="auto" w:fill="FFFFFF"/>
        </w:rPr>
        <w:tab/>
      </w:r>
      <w:r>
        <w:rPr>
          <w:rFonts w:ascii="Arial" w:hAnsi="Arial" w:cs="Arial"/>
          <w:color w:val="556B82"/>
          <w:sz w:val="21"/>
          <w:szCs w:val="21"/>
          <w:shd w:val="clear" w:color="auto" w:fill="FFFFFF"/>
        </w:rPr>
        <w:tab/>
      </w:r>
      <w:r>
        <w:rPr>
          <w:rFonts w:ascii="Arial" w:hAnsi="Arial" w:cs="Arial"/>
          <w:color w:val="556B82"/>
          <w:sz w:val="21"/>
          <w:szCs w:val="21"/>
          <w:shd w:val="clear" w:color="auto" w:fill="FFFFFF"/>
        </w:rPr>
        <w:tab/>
      </w:r>
      <w:r>
        <w:rPr>
          <w:rFonts w:ascii="Arial" w:hAnsi="Arial" w:cs="Arial"/>
          <w:color w:val="556B82"/>
          <w:sz w:val="21"/>
          <w:szCs w:val="21"/>
          <w:shd w:val="clear" w:color="auto" w:fill="FFFFFF"/>
        </w:rPr>
        <w:tab/>
      </w:r>
      <w:r>
        <w:rPr>
          <w:rFonts w:ascii="Arial" w:hAnsi="Arial" w:cs="Arial"/>
          <w:color w:val="556B82"/>
          <w:sz w:val="21"/>
          <w:szCs w:val="21"/>
          <w:shd w:val="clear" w:color="auto" w:fill="FFFFFF"/>
        </w:rPr>
        <w:tab/>
        <w:t xml:space="preserve">                                           Instance Name --- </w:t>
      </w:r>
      <w:r w:rsidR="00B23E68">
        <w:rPr>
          <w:rFonts w:ascii="Arial" w:hAnsi="Arial" w:cs="Arial"/>
          <w:color w:val="556B82"/>
          <w:sz w:val="21"/>
          <w:szCs w:val="21"/>
          <w:shd w:val="clear" w:color="auto" w:fill="FFFFFF"/>
        </w:rPr>
        <w:t>CAPM1</w:t>
      </w:r>
      <w:r>
        <w:rPr>
          <w:rFonts w:ascii="Arial" w:hAnsi="Arial" w:cs="Arial"/>
          <w:color w:val="556B82"/>
          <w:sz w:val="21"/>
          <w:szCs w:val="21"/>
          <w:shd w:val="clear" w:color="auto" w:fill="FFFFFF"/>
        </w:rPr>
        <w:t>-xsuaa</w:t>
      </w:r>
    </w:p>
    <w:p w14:paraId="087F8D67" w14:textId="1F1F22B7" w:rsidR="004451BF" w:rsidRDefault="004451BF" w:rsidP="004451BF">
      <w:pPr>
        <w:rPr>
          <w:b/>
          <w:bCs/>
        </w:rPr>
      </w:pPr>
      <w:r>
        <w:t xml:space="preserve">After that click on </w:t>
      </w:r>
      <w:r w:rsidRPr="004451BF">
        <w:rPr>
          <w:b/>
          <w:bCs/>
        </w:rPr>
        <w:t>Next</w:t>
      </w:r>
      <w:r>
        <w:rPr>
          <w:b/>
          <w:bCs/>
        </w:rPr>
        <w:t xml:space="preserve">, </w:t>
      </w:r>
      <w:r>
        <w:t xml:space="preserve">and then click on </w:t>
      </w:r>
      <w:r>
        <w:rPr>
          <w:b/>
          <w:bCs/>
        </w:rPr>
        <w:t xml:space="preserve">Create </w:t>
      </w:r>
      <w:r>
        <w:t>button.</w:t>
      </w:r>
      <w:r w:rsidR="006260B8">
        <w:t xml:space="preserve"> After sometime It will create, which we will see it </w:t>
      </w:r>
      <w:r w:rsidR="006260B8" w:rsidRPr="006260B8">
        <w:rPr>
          <w:b/>
          <w:bCs/>
        </w:rPr>
        <w:t>Instance and Subscriptions</w:t>
      </w:r>
      <w:r w:rsidR="006260B8">
        <w:rPr>
          <w:b/>
          <w:bCs/>
        </w:rPr>
        <w:t>.</w:t>
      </w:r>
    </w:p>
    <w:p w14:paraId="45912ADA" w14:textId="4A0099CA" w:rsidR="004C3F0A" w:rsidRPr="004C0EC0" w:rsidRDefault="004C3F0A" w:rsidP="004C0EC0">
      <w:pPr>
        <w:rPr>
          <w:rFonts w:cstheme="minorHAnsi"/>
        </w:rPr>
      </w:pPr>
      <w:r>
        <w:t xml:space="preserve">So after created the XSUAA, If we click on that you will </w:t>
      </w:r>
      <w:r>
        <w:rPr>
          <w:b/>
          <w:bCs/>
        </w:rPr>
        <w:t xml:space="preserve">View Credentials. </w:t>
      </w:r>
      <w:r>
        <w:t xml:space="preserve">Which is disable. So enable the </w:t>
      </w:r>
      <w:r>
        <w:rPr>
          <w:b/>
          <w:bCs/>
        </w:rPr>
        <w:t xml:space="preserve">View Credentials </w:t>
      </w:r>
      <w:r>
        <w:t>we need to create a Service Key.</w:t>
      </w:r>
      <w:r w:rsidR="0081787A">
        <w:t xml:space="preserve"> For that we will click on </w:t>
      </w:r>
      <w:r w:rsidR="0081787A">
        <w:rPr>
          <w:b/>
          <w:bCs/>
        </w:rPr>
        <w:t xml:space="preserve">Create </w:t>
      </w:r>
      <w:r w:rsidR="0081787A">
        <w:t>button</w:t>
      </w:r>
      <w:r w:rsidR="00844B31">
        <w:t xml:space="preserve">, Once we click on the Create button it will ask for the </w:t>
      </w:r>
      <w:r w:rsidR="00844B31" w:rsidRPr="00844B31">
        <w:rPr>
          <w:b/>
          <w:bCs/>
        </w:rPr>
        <w:t>application name</w:t>
      </w:r>
      <w:r w:rsidR="00844B31">
        <w:rPr>
          <w:b/>
          <w:bCs/>
        </w:rPr>
        <w:t xml:space="preserve"> </w:t>
      </w:r>
      <w:r w:rsidR="00844B31">
        <w:t xml:space="preserve">so generally we provide the </w:t>
      </w:r>
      <w:r w:rsidR="00432D23">
        <w:t xml:space="preserve">xsuaa instance name and add </w:t>
      </w:r>
      <w:r w:rsidR="00432D23">
        <w:rPr>
          <w:b/>
          <w:bCs/>
        </w:rPr>
        <w:t xml:space="preserve">“-key” </w:t>
      </w:r>
      <w:r w:rsidR="00432D23">
        <w:t xml:space="preserve">with </w:t>
      </w:r>
      <w:r w:rsidR="00671EA7">
        <w:t>them</w:t>
      </w:r>
      <w:r w:rsidR="00432D23">
        <w:t>.</w:t>
      </w:r>
      <w:r w:rsidR="00D474D0">
        <w:t xml:space="preserve"> So I have given the name </w:t>
      </w:r>
      <w:r w:rsidR="00521FE2">
        <w:rPr>
          <w:rFonts w:ascii="Arial" w:hAnsi="Arial" w:cs="Arial"/>
          <w:color w:val="556B82"/>
          <w:sz w:val="21"/>
          <w:szCs w:val="21"/>
          <w:shd w:val="clear" w:color="auto" w:fill="FFFFFF"/>
        </w:rPr>
        <w:t>CAPM1</w:t>
      </w:r>
      <w:r w:rsidR="00D474D0">
        <w:rPr>
          <w:rFonts w:ascii="Arial" w:hAnsi="Arial" w:cs="Arial"/>
          <w:color w:val="556B82"/>
          <w:sz w:val="21"/>
          <w:szCs w:val="21"/>
          <w:shd w:val="clear" w:color="auto" w:fill="FFFFFF"/>
        </w:rPr>
        <w:t xml:space="preserve">-xsuaa-key </w:t>
      </w:r>
      <w:r w:rsidR="00D474D0" w:rsidRPr="00D474D0">
        <w:t>and</w:t>
      </w:r>
      <w:r w:rsidR="00D474D0">
        <w:t xml:space="preserve"> clicked on the create button.</w:t>
      </w:r>
      <w:r w:rsidR="00CD465C">
        <w:t xml:space="preserve"> And Once key got created you will see the </w:t>
      </w:r>
      <w:r w:rsidR="00CD465C">
        <w:rPr>
          <w:b/>
          <w:bCs/>
        </w:rPr>
        <w:t xml:space="preserve">View Credentials </w:t>
      </w:r>
      <w:r w:rsidR="00CD465C">
        <w:t>also enable.</w:t>
      </w:r>
      <w:r w:rsidR="004C0EC0">
        <w:t xml:space="preserve"> Now if you click on the View Credentials  you will see the everything </w:t>
      </w:r>
      <w:r w:rsidR="004C0EC0">
        <w:rPr>
          <w:rFonts w:ascii="Arial" w:hAnsi="Arial" w:cs="Arial"/>
          <w:color w:val="556B82"/>
          <w:sz w:val="21"/>
          <w:szCs w:val="21"/>
          <w:shd w:val="clear" w:color="auto" w:fill="FFFFFF"/>
        </w:rPr>
        <w:t>client-id, client-secret etc….</w:t>
      </w:r>
      <w:r w:rsidR="004C0EC0">
        <w:rPr>
          <w:rFonts w:ascii="Arial" w:hAnsi="Arial" w:cs="Arial"/>
          <w:color w:val="556B82"/>
          <w:sz w:val="21"/>
          <w:szCs w:val="21"/>
          <w:shd w:val="clear" w:color="auto" w:fill="FFFFFF"/>
        </w:rPr>
        <w:tab/>
        <w:t xml:space="preserve">                              </w:t>
      </w:r>
      <w:r w:rsidR="004C0EC0">
        <w:t xml:space="preserve">Now from this it will create </w:t>
      </w:r>
      <w:r w:rsidR="004C0EC0">
        <w:rPr>
          <w:b/>
          <w:bCs/>
        </w:rPr>
        <w:t xml:space="preserve">JWT Token. </w:t>
      </w:r>
    </w:p>
    <w:p w14:paraId="2662897E" w14:textId="48386D91" w:rsidR="00F27E93" w:rsidRDefault="00773AAE" w:rsidP="00BC5514">
      <w:pPr>
        <w:tabs>
          <w:tab w:val="left" w:pos="3330"/>
        </w:tabs>
        <w:rPr>
          <w:b/>
          <w:bCs/>
        </w:rPr>
      </w:pPr>
      <w:r>
        <w:t xml:space="preserve">So we will go to the </w:t>
      </w:r>
      <w:r w:rsidRPr="00773AAE">
        <w:rPr>
          <w:b/>
          <w:bCs/>
        </w:rPr>
        <w:t>POSTMAN</w:t>
      </w:r>
      <w:r>
        <w:rPr>
          <w:b/>
          <w:bCs/>
        </w:rPr>
        <w:t xml:space="preserve"> </w:t>
      </w:r>
      <w:r>
        <w:t>application.</w:t>
      </w:r>
      <w:r w:rsidR="00F50A51">
        <w:t xml:space="preserve"> We will create a request name is </w:t>
      </w:r>
      <w:r w:rsidR="00F50A51">
        <w:rPr>
          <w:b/>
          <w:bCs/>
        </w:rPr>
        <w:t>getJwtToken</w:t>
      </w:r>
      <w:r w:rsidR="00570DA2">
        <w:rPr>
          <w:b/>
          <w:bCs/>
        </w:rPr>
        <w:t xml:space="preserve">. </w:t>
      </w:r>
      <w:r w:rsidR="00570DA2">
        <w:t xml:space="preserve">And there you will go to the Authorization. And there you will Select the Authorization type </w:t>
      </w:r>
      <w:r w:rsidR="00570DA2" w:rsidRPr="00570DA2">
        <w:rPr>
          <w:b/>
          <w:bCs/>
        </w:rPr>
        <w:t>OAuth2.0</w:t>
      </w:r>
    </w:p>
    <w:p w14:paraId="4A0FBFDF" w14:textId="0390465F" w:rsidR="00570DA2" w:rsidRDefault="00570DA2" w:rsidP="00BC5514">
      <w:pPr>
        <w:tabs>
          <w:tab w:val="left" w:pos="3330"/>
        </w:tabs>
      </w:pPr>
      <w:r>
        <w:t xml:space="preserve">Now in the </w:t>
      </w:r>
      <w:r>
        <w:rPr>
          <w:b/>
          <w:bCs/>
        </w:rPr>
        <w:t xml:space="preserve">Configure New Token </w:t>
      </w:r>
      <w:r>
        <w:t xml:space="preserve">section you will provide the Token Name. </w:t>
      </w:r>
      <w:r w:rsidR="00EB3796">
        <w:t xml:space="preserve">I have given token name as </w:t>
      </w:r>
      <w:r w:rsidR="00EB3796">
        <w:rPr>
          <w:b/>
          <w:bCs/>
        </w:rPr>
        <w:t>xsuaa.</w:t>
      </w:r>
      <w:r w:rsidR="00E31BC1">
        <w:rPr>
          <w:b/>
          <w:bCs/>
        </w:rPr>
        <w:t xml:space="preserve"> </w:t>
      </w:r>
      <w:r w:rsidR="00E31BC1">
        <w:t xml:space="preserve">And Grant Type I have selected </w:t>
      </w:r>
      <w:r w:rsidR="00E31BC1">
        <w:rPr>
          <w:b/>
          <w:bCs/>
        </w:rPr>
        <w:t>Client Credentials</w:t>
      </w:r>
      <w:r w:rsidR="00947031">
        <w:rPr>
          <w:b/>
          <w:bCs/>
        </w:rPr>
        <w:t xml:space="preserve">, </w:t>
      </w:r>
      <w:r w:rsidR="00947031">
        <w:t>because I have the client details with me.</w:t>
      </w:r>
    </w:p>
    <w:p w14:paraId="4261293E" w14:textId="1E925298" w:rsidR="00790D43" w:rsidRDefault="00790D43" w:rsidP="00790D43">
      <w:r>
        <w:t xml:space="preserve">Now you will go to the View Credentials and there you will see a </w:t>
      </w:r>
      <w:r>
        <w:rPr>
          <w:b/>
          <w:bCs/>
        </w:rPr>
        <w:t xml:space="preserve">URL </w:t>
      </w:r>
      <w:r>
        <w:t xml:space="preserve">you will copy this URL and paste it somewhere and in the last of the URL you have to add </w:t>
      </w:r>
      <w:r w:rsidRPr="00790D43">
        <w:rPr>
          <w:b/>
          <w:bCs/>
        </w:rPr>
        <w:t>/oauth/token</w:t>
      </w:r>
      <w:r>
        <w:rPr>
          <w:b/>
          <w:bCs/>
        </w:rPr>
        <w:t xml:space="preserve"> </w:t>
      </w:r>
      <w:r>
        <w:t xml:space="preserve">now this complete URL you will paste it </w:t>
      </w:r>
      <w:r w:rsidRPr="00790D43">
        <w:rPr>
          <w:rFonts w:ascii="Bahnschrift Condensed" w:eastAsia="Times New Roman" w:hAnsi="Bahnschrift Condensed" w:cs="Times New Roman"/>
          <w:kern w:val="0"/>
          <w:lang w:eastAsia="en-IN" w:bidi="bn-IN"/>
          <w14:ligatures w14:val="none"/>
        </w:rPr>
        <w:t>Access Token URL</w:t>
      </w:r>
      <w:r>
        <w:rPr>
          <w:rFonts w:ascii="Bahnschrift Condensed" w:eastAsia="Times New Roman" w:hAnsi="Bahnschrift Condensed" w:cs="Times New Roman"/>
          <w:kern w:val="0"/>
          <w:lang w:eastAsia="en-IN" w:bidi="bn-IN"/>
          <w14:ligatures w14:val="none"/>
        </w:rPr>
        <w:t xml:space="preserve"> </w:t>
      </w:r>
      <w:r>
        <w:rPr>
          <w:rFonts w:eastAsia="Times New Roman" w:cstheme="minorHAnsi"/>
          <w:kern w:val="0"/>
          <w:lang w:eastAsia="en-IN" w:bidi="bn-IN"/>
          <w14:ligatures w14:val="none"/>
        </w:rPr>
        <w:t>which is in the postman.</w:t>
      </w:r>
      <w:r w:rsidR="008F634E">
        <w:rPr>
          <w:rFonts w:eastAsia="Times New Roman" w:cstheme="minorHAnsi"/>
          <w:kern w:val="0"/>
          <w:lang w:eastAsia="en-IN" w:bidi="bn-IN"/>
          <w14:ligatures w14:val="none"/>
        </w:rPr>
        <w:t xml:space="preserve"> After that you will fill </w:t>
      </w:r>
      <w:r w:rsidR="008F634E">
        <w:rPr>
          <w:rFonts w:ascii="Segoe UI" w:hAnsi="Segoe UI" w:cs="Segoe UI"/>
          <w:color w:val="212121"/>
          <w:sz w:val="18"/>
          <w:szCs w:val="18"/>
          <w:shd w:val="clear" w:color="auto" w:fill="FFFFFF"/>
        </w:rPr>
        <w:t xml:space="preserve">Client ID, Client Secret </w:t>
      </w:r>
      <w:r w:rsidR="008F634E">
        <w:rPr>
          <w:rFonts w:cstheme="minorHAnsi"/>
          <w:color w:val="212121"/>
          <w:shd w:val="clear" w:color="auto" w:fill="FFFFFF"/>
        </w:rPr>
        <w:t xml:space="preserve">and after that you will come down and click on </w:t>
      </w:r>
      <w:r w:rsidR="008F634E">
        <w:rPr>
          <w:rFonts w:cstheme="minorHAnsi"/>
          <w:b/>
          <w:bCs/>
          <w:color w:val="212121"/>
          <w:shd w:val="clear" w:color="auto" w:fill="FFFFFF"/>
        </w:rPr>
        <w:t>Get New Access Token</w:t>
      </w:r>
      <w:r w:rsidR="003F278C">
        <w:t xml:space="preserve"> and it will create a token automatically.</w:t>
      </w:r>
    </w:p>
    <w:p w14:paraId="570E352E" w14:textId="202FAAD2" w:rsidR="00AC1A54" w:rsidRDefault="00AC1A54" w:rsidP="00790D43">
      <w:r>
        <w:lastRenderedPageBreak/>
        <w:t xml:space="preserve">We can also decoded the </w:t>
      </w:r>
      <w:r w:rsidR="00FE5ACA">
        <w:t xml:space="preserve">JWT auth token. So for that we will go to the </w:t>
      </w:r>
      <w:hyperlink r:id="rId419" w:history="1">
        <w:r w:rsidR="00FE5ACA" w:rsidRPr="0026451C">
          <w:rPr>
            <w:rStyle w:val="Hyperlink"/>
          </w:rPr>
          <w:t>https://jwt.io/</w:t>
        </w:r>
      </w:hyperlink>
      <w:r w:rsidR="00FE5ACA">
        <w:t xml:space="preserve"> and there you will paste the token.</w:t>
      </w:r>
    </w:p>
    <w:p w14:paraId="6F1EB17E" w14:textId="1E234262" w:rsidR="00D06BFB" w:rsidRDefault="00D06BFB" w:rsidP="00790D43">
      <w:pPr>
        <w:rPr>
          <w:b/>
          <w:bCs/>
        </w:rPr>
      </w:pPr>
      <w:r w:rsidRPr="00D06BFB">
        <w:rPr>
          <w:b/>
          <w:bCs/>
        </w:rPr>
        <w:t>What is JWT token ?</w:t>
      </w:r>
    </w:p>
    <w:p w14:paraId="73DB7CE9" w14:textId="6244D7DB" w:rsidR="00D06BFB" w:rsidRDefault="00D06BFB" w:rsidP="00D06BFB">
      <w:pPr>
        <w:pStyle w:val="NoSpacing"/>
      </w:pPr>
      <w:r w:rsidRPr="00D06BFB">
        <w:t xml:space="preserve">A JSON web token(JWT) is JSON Object which is used to securely transfer information over the web(between two parties). It can be used for an authentication system and can also be used for information exchange. The token is mainly composed of header, payload, signature. These three parts are separated by dots(.). </w:t>
      </w:r>
    </w:p>
    <w:p w14:paraId="707B9CB4" w14:textId="77777777" w:rsidR="00493596" w:rsidRDefault="00493596" w:rsidP="00D06BFB">
      <w:pPr>
        <w:pStyle w:val="NoSpacing"/>
      </w:pPr>
    </w:p>
    <w:p w14:paraId="5A8E7B5E" w14:textId="40EBED88" w:rsidR="00493596" w:rsidRPr="00E146F1" w:rsidRDefault="00493596" w:rsidP="00D06BFB">
      <w:pPr>
        <w:pStyle w:val="NoSpacing"/>
        <w:rPr>
          <w:b/>
          <w:bCs/>
          <w:color w:val="FF0000"/>
        </w:rPr>
      </w:pPr>
      <w:r w:rsidRPr="00E146F1">
        <w:rPr>
          <w:b/>
          <w:bCs/>
          <w:color w:val="FF0000"/>
        </w:rPr>
        <w:t>Now we will create a AppRouter</w:t>
      </w:r>
      <w:r w:rsidR="009D45AA" w:rsidRPr="00E146F1">
        <w:rPr>
          <w:b/>
          <w:bCs/>
          <w:color w:val="FF0000"/>
        </w:rPr>
        <w:t>.</w:t>
      </w:r>
      <w:r w:rsidR="00E146F1" w:rsidRPr="00E146F1">
        <w:rPr>
          <w:b/>
          <w:bCs/>
          <w:color w:val="FF0000"/>
        </w:rPr>
        <w:t xml:space="preserve"> [In unmanaged approuter we create approuter manually]</w:t>
      </w:r>
    </w:p>
    <w:p w14:paraId="1600233A" w14:textId="0DC90F63" w:rsidR="004F6D1B" w:rsidRPr="00631A7C" w:rsidRDefault="009D45AA" w:rsidP="00D06BFB">
      <w:pPr>
        <w:pStyle w:val="NoSpacing"/>
      </w:pPr>
      <w:r>
        <w:t xml:space="preserve">So to install the AppRouter we will use the command </w:t>
      </w:r>
      <w:r w:rsidRPr="009D45AA">
        <w:rPr>
          <w:b/>
          <w:bCs/>
        </w:rPr>
        <w:t>cds add approuter</w:t>
      </w:r>
      <w:r w:rsidR="00561FDD">
        <w:rPr>
          <w:b/>
          <w:bCs/>
        </w:rPr>
        <w:t xml:space="preserve">. </w:t>
      </w:r>
      <w:r w:rsidR="00561FDD">
        <w:t>After add this a new</w:t>
      </w:r>
      <w:r w:rsidR="004F6D1B">
        <w:t xml:space="preserve"> file </w:t>
      </w:r>
      <w:r w:rsidR="00561FDD">
        <w:t xml:space="preserve">will be created </w:t>
      </w:r>
      <w:r w:rsidR="004F6D1B">
        <w:t xml:space="preserve"> </w:t>
      </w:r>
      <w:r w:rsidR="004F6D1B" w:rsidRPr="00561FDD">
        <w:rPr>
          <w:b/>
          <w:bCs/>
        </w:rPr>
        <w:t>xs-security.json</w:t>
      </w:r>
      <w:r w:rsidR="004F6D1B">
        <w:t xml:space="preserve"> on that file I will add roles, for security purpose we will do this.</w:t>
      </w:r>
      <w:r w:rsidR="002C271C">
        <w:t xml:space="preserve"> And also</w:t>
      </w:r>
      <w:r w:rsidR="00631A7C">
        <w:t xml:space="preserve"> a </w:t>
      </w:r>
      <w:r w:rsidR="00631A7C">
        <w:rPr>
          <w:b/>
          <w:bCs/>
        </w:rPr>
        <w:t xml:space="preserve">router </w:t>
      </w:r>
      <w:r w:rsidR="00631A7C">
        <w:t xml:space="preserve">folder is created inside the </w:t>
      </w:r>
      <w:r w:rsidR="00631A7C">
        <w:rPr>
          <w:b/>
          <w:bCs/>
        </w:rPr>
        <w:t xml:space="preserve">app </w:t>
      </w:r>
      <w:r w:rsidR="00631A7C">
        <w:t>folder.</w:t>
      </w:r>
    </w:p>
    <w:p w14:paraId="24F659D2" w14:textId="4642CC78" w:rsidR="00A3601F" w:rsidRDefault="00A3601F" w:rsidP="00D06BFB">
      <w:pPr>
        <w:pStyle w:val="NoSpacing"/>
      </w:pPr>
    </w:p>
    <w:p w14:paraId="583F4844" w14:textId="768AFBA8" w:rsidR="00A3601F" w:rsidRDefault="00561FDD" w:rsidP="00D06BFB">
      <w:pPr>
        <w:pStyle w:val="NoSpacing"/>
      </w:pPr>
      <w:r>
        <w:t>Due to</w:t>
      </w:r>
      <w:r w:rsidR="00A3601F">
        <w:t xml:space="preserve"> add </w:t>
      </w:r>
      <w:r w:rsidR="009A26DF">
        <w:rPr>
          <w:b/>
          <w:bCs/>
        </w:rPr>
        <w:t>a</w:t>
      </w:r>
      <w:r w:rsidR="00A3601F" w:rsidRPr="009A26DF">
        <w:rPr>
          <w:b/>
          <w:bCs/>
        </w:rPr>
        <w:t>pp</w:t>
      </w:r>
      <w:r w:rsidR="009A26DF">
        <w:rPr>
          <w:b/>
          <w:bCs/>
        </w:rPr>
        <w:t>r</w:t>
      </w:r>
      <w:r w:rsidR="00A3601F" w:rsidRPr="009A26DF">
        <w:rPr>
          <w:b/>
          <w:bCs/>
        </w:rPr>
        <w:t>outer</w:t>
      </w:r>
      <w:r w:rsidR="00A3601F">
        <w:t xml:space="preserve">, may be there can be added some dependencies in the package.json file, so for that we will do </w:t>
      </w:r>
      <w:r w:rsidR="00A3601F">
        <w:rPr>
          <w:b/>
          <w:bCs/>
        </w:rPr>
        <w:t xml:space="preserve">npm install. </w:t>
      </w:r>
      <w:r w:rsidR="00FA2A84">
        <w:t>It will install if any thing is not yet install.</w:t>
      </w:r>
    </w:p>
    <w:p w14:paraId="0C29D88D" w14:textId="174FC372" w:rsidR="00D065A8" w:rsidRDefault="00D065A8" w:rsidP="00D06BFB">
      <w:pPr>
        <w:pStyle w:val="NoSpacing"/>
      </w:pPr>
    </w:p>
    <w:p w14:paraId="15A0DC2D" w14:textId="6A9CA613" w:rsidR="00D065A8" w:rsidRDefault="009A61B5" w:rsidP="00D06BFB">
      <w:pPr>
        <w:pStyle w:val="NoSpacing"/>
      </w:pPr>
      <w:r>
        <w:t>After this above changes, n</w:t>
      </w:r>
      <w:r w:rsidR="00D065A8">
        <w:t xml:space="preserve">ow we will build the application using </w:t>
      </w:r>
      <w:r>
        <w:rPr>
          <w:b/>
          <w:bCs/>
        </w:rPr>
        <w:t>m</w:t>
      </w:r>
      <w:r w:rsidR="00D065A8">
        <w:rPr>
          <w:b/>
          <w:bCs/>
        </w:rPr>
        <w:t xml:space="preserve">bt build </w:t>
      </w:r>
      <w:r w:rsidR="00D065A8">
        <w:t>command.</w:t>
      </w:r>
      <w:r>
        <w:t xml:space="preserve"> And after that we will deploy </w:t>
      </w:r>
      <w:r w:rsidR="009507E4">
        <w:t xml:space="preserve">the mtar file. </w:t>
      </w:r>
      <w:r w:rsidR="0071536E">
        <w:t xml:space="preserve">Right click on the mtar file and choose the option </w:t>
      </w:r>
      <w:r w:rsidR="0071536E" w:rsidRPr="009D05D8">
        <w:rPr>
          <w:b/>
          <w:bCs/>
        </w:rPr>
        <w:t>Deploy MTA Archive</w:t>
      </w:r>
      <w:r w:rsidR="00236EB5">
        <w:t>.</w:t>
      </w:r>
    </w:p>
    <w:p w14:paraId="364F2CFF" w14:textId="36E23B55" w:rsidR="00A606FF" w:rsidRDefault="00A606FF" w:rsidP="00D06BFB">
      <w:pPr>
        <w:pStyle w:val="NoSpacing"/>
      </w:pPr>
    </w:p>
    <w:p w14:paraId="7D161176" w14:textId="3839DDEB" w:rsidR="00A606FF" w:rsidRDefault="00A606FF" w:rsidP="00D06BFB">
      <w:pPr>
        <w:pStyle w:val="NoSpacing"/>
        <w:rPr>
          <w:bCs/>
        </w:rPr>
      </w:pPr>
      <w:r>
        <w:t>After deploy</w:t>
      </w:r>
      <w:r w:rsidR="009D05D8">
        <w:t xml:space="preserve"> the </w:t>
      </w:r>
      <w:r w:rsidR="009D05D8" w:rsidRPr="009D05D8">
        <w:rPr>
          <w:b/>
          <w:bCs/>
        </w:rPr>
        <w:t>.mtar file</w:t>
      </w:r>
      <w:r>
        <w:t xml:space="preserve"> a new instance would be created name </w:t>
      </w:r>
      <w:r w:rsidR="009A26DF">
        <w:rPr>
          <w:b/>
          <w:bCs/>
        </w:rPr>
        <w:t>CAPM1</w:t>
      </w:r>
      <w:r>
        <w:rPr>
          <w:b/>
          <w:bCs/>
        </w:rPr>
        <w:t xml:space="preserve">-auth. </w:t>
      </w:r>
      <w:r>
        <w:rPr>
          <w:bCs/>
        </w:rPr>
        <w:t xml:space="preserve">Because we have earlier created a </w:t>
      </w:r>
      <w:r w:rsidRPr="00A606FF">
        <w:rPr>
          <w:b/>
        </w:rPr>
        <w:t>capm-xsuaa</w:t>
      </w:r>
      <w:r>
        <w:rPr>
          <w:bCs/>
        </w:rPr>
        <w:t xml:space="preserve"> instance, for that.</w:t>
      </w:r>
    </w:p>
    <w:p w14:paraId="24460864" w14:textId="316D75C8" w:rsidR="009D05D8" w:rsidRDefault="009D05D8" w:rsidP="00D06BFB">
      <w:pPr>
        <w:pStyle w:val="NoSpacing"/>
        <w:rPr>
          <w:bCs/>
        </w:rPr>
      </w:pPr>
    </w:p>
    <w:p w14:paraId="392693D8" w14:textId="64A16954" w:rsidR="009D05D8" w:rsidRPr="009D05D8" w:rsidRDefault="009D05D8" w:rsidP="00D06BFB">
      <w:pPr>
        <w:pStyle w:val="NoSpacing"/>
        <w:rPr>
          <w:b/>
          <w:lang w:eastAsia="en-IN" w:bidi="bn-IN"/>
        </w:rPr>
      </w:pPr>
      <w:r w:rsidRPr="009D05D8">
        <w:rPr>
          <w:b/>
        </w:rPr>
        <w:t>So what are all Modules and Resources are available currently ?</w:t>
      </w:r>
    </w:p>
    <w:p w14:paraId="2F72F21C" w14:textId="492254BF" w:rsidR="009E5C49" w:rsidRPr="009E5C49" w:rsidRDefault="009D05D8" w:rsidP="00790D43">
      <w:pPr>
        <w:rPr>
          <w:rFonts w:cstheme="minorHAnsi"/>
          <w:b/>
          <w:bCs/>
          <w:lang w:eastAsia="en-IN" w:bidi="bn-IN"/>
        </w:rPr>
      </w:pPr>
      <w:r>
        <w:rPr>
          <w:rFonts w:cstheme="minorHAnsi"/>
          <w:lang w:eastAsia="en-IN" w:bidi="bn-IN"/>
        </w:rPr>
        <w:t xml:space="preserve">So currently we have 3 module </w:t>
      </w:r>
      <w:r w:rsidR="00BB06C6">
        <w:rPr>
          <w:rFonts w:cstheme="minorHAnsi"/>
          <w:lang w:eastAsia="en-IN" w:bidi="bn-IN"/>
        </w:rPr>
        <w:t>1</w:t>
      </w:r>
      <w:r w:rsidR="00BB06C6" w:rsidRPr="00BB06C6">
        <w:rPr>
          <w:rFonts w:cstheme="minorHAnsi"/>
          <w:vertAlign w:val="superscript"/>
          <w:lang w:eastAsia="en-IN" w:bidi="bn-IN"/>
        </w:rPr>
        <w:t>st</w:t>
      </w:r>
      <w:r w:rsidR="00BB06C6">
        <w:rPr>
          <w:rFonts w:cstheme="minorHAnsi"/>
          <w:lang w:eastAsia="en-IN" w:bidi="bn-IN"/>
        </w:rPr>
        <w:t xml:space="preserve"> </w:t>
      </w:r>
      <w:r>
        <w:rPr>
          <w:rFonts w:cstheme="minorHAnsi"/>
          <w:lang w:eastAsia="en-IN" w:bidi="bn-IN"/>
        </w:rPr>
        <w:t xml:space="preserve"> is srv module, name is </w:t>
      </w:r>
      <w:r w:rsidR="00AC6914">
        <w:rPr>
          <w:b/>
          <w:bCs/>
        </w:rPr>
        <w:t>CAPM1</w:t>
      </w:r>
      <w:r>
        <w:rPr>
          <w:rFonts w:cstheme="minorHAnsi"/>
          <w:b/>
          <w:bCs/>
          <w:lang w:eastAsia="en-IN" w:bidi="bn-IN"/>
        </w:rPr>
        <w:t xml:space="preserve">-srv, </w:t>
      </w:r>
      <w:r w:rsidR="00BB06C6">
        <w:rPr>
          <w:rFonts w:cstheme="minorHAnsi"/>
          <w:lang w:eastAsia="en-IN" w:bidi="bn-IN"/>
        </w:rPr>
        <w:t>2</w:t>
      </w:r>
      <w:r w:rsidR="00BB06C6" w:rsidRPr="00BB06C6">
        <w:rPr>
          <w:rFonts w:cstheme="minorHAnsi"/>
          <w:vertAlign w:val="superscript"/>
          <w:lang w:eastAsia="en-IN" w:bidi="bn-IN"/>
        </w:rPr>
        <w:t>nd</w:t>
      </w:r>
      <w:r w:rsidR="00BB06C6">
        <w:rPr>
          <w:rFonts w:cstheme="minorHAnsi"/>
          <w:lang w:eastAsia="en-IN" w:bidi="bn-IN"/>
        </w:rPr>
        <w:t xml:space="preserve"> is </w:t>
      </w:r>
      <w:r w:rsidR="00AC6914">
        <w:rPr>
          <w:b/>
          <w:bCs/>
        </w:rPr>
        <w:t>CAPM1</w:t>
      </w:r>
      <w:r w:rsidR="00BB06C6" w:rsidRPr="00BB06C6">
        <w:rPr>
          <w:rFonts w:cstheme="minorHAnsi"/>
          <w:b/>
          <w:bCs/>
          <w:lang w:eastAsia="en-IN" w:bidi="bn-IN"/>
        </w:rPr>
        <w:t>-db-deployer</w:t>
      </w:r>
      <w:r w:rsidR="00BB06C6">
        <w:rPr>
          <w:rFonts w:cstheme="minorHAnsi"/>
          <w:b/>
          <w:bCs/>
          <w:lang w:eastAsia="en-IN" w:bidi="bn-IN"/>
        </w:rPr>
        <w:t xml:space="preserve"> </w:t>
      </w:r>
      <w:r w:rsidR="00AC6914">
        <w:rPr>
          <w:rFonts w:cstheme="minorHAnsi"/>
          <w:lang w:eastAsia="en-IN" w:bidi="bn-IN"/>
        </w:rPr>
        <w:t xml:space="preserve">                  </w:t>
      </w:r>
      <w:r w:rsidR="00BB06C6">
        <w:rPr>
          <w:rFonts w:cstheme="minorHAnsi"/>
          <w:lang w:eastAsia="en-IN" w:bidi="bn-IN"/>
        </w:rPr>
        <w:t>3</w:t>
      </w:r>
      <w:r w:rsidR="00BB06C6" w:rsidRPr="00BB06C6">
        <w:rPr>
          <w:rFonts w:cstheme="minorHAnsi"/>
          <w:vertAlign w:val="superscript"/>
          <w:lang w:eastAsia="en-IN" w:bidi="bn-IN"/>
        </w:rPr>
        <w:t>rd</w:t>
      </w:r>
      <w:r w:rsidR="00BB06C6">
        <w:rPr>
          <w:rFonts w:cstheme="minorHAnsi"/>
          <w:lang w:eastAsia="en-IN" w:bidi="bn-IN"/>
        </w:rPr>
        <w:t xml:space="preserve"> module is AppRouter whose name is </w:t>
      </w:r>
      <w:r w:rsidR="00AC6914">
        <w:rPr>
          <w:b/>
          <w:bCs/>
        </w:rPr>
        <w:t>CAPM1</w:t>
      </w:r>
    </w:p>
    <w:p w14:paraId="71E69511" w14:textId="3CC5E651" w:rsidR="00BB06C6" w:rsidRDefault="00BB06C6" w:rsidP="00790D43">
      <w:pPr>
        <w:rPr>
          <w:rFonts w:cstheme="minorHAnsi"/>
          <w:b/>
          <w:bCs/>
          <w:lang w:eastAsia="en-IN" w:bidi="bn-IN"/>
        </w:rPr>
      </w:pPr>
      <w:r>
        <w:rPr>
          <w:rFonts w:cstheme="minorHAnsi"/>
          <w:lang w:eastAsia="en-IN" w:bidi="bn-IN"/>
        </w:rPr>
        <w:t>And we have 2 resources 1</w:t>
      </w:r>
      <w:r w:rsidRPr="00BB06C6">
        <w:rPr>
          <w:rFonts w:cstheme="minorHAnsi"/>
          <w:vertAlign w:val="superscript"/>
          <w:lang w:eastAsia="en-IN" w:bidi="bn-IN"/>
        </w:rPr>
        <w:t>st</w:t>
      </w:r>
      <w:r>
        <w:rPr>
          <w:rFonts w:cstheme="minorHAnsi"/>
          <w:lang w:eastAsia="en-IN" w:bidi="bn-IN"/>
        </w:rPr>
        <w:t xml:space="preserve"> is hana database, name is </w:t>
      </w:r>
      <w:r w:rsidR="00BB152F">
        <w:rPr>
          <w:b/>
          <w:bCs/>
        </w:rPr>
        <w:t>CAPM1</w:t>
      </w:r>
      <w:r>
        <w:rPr>
          <w:rFonts w:cstheme="minorHAnsi"/>
          <w:b/>
          <w:bCs/>
          <w:lang w:eastAsia="en-IN" w:bidi="bn-IN"/>
        </w:rPr>
        <w:t xml:space="preserve">-db. </w:t>
      </w:r>
      <w:r w:rsidR="00ED6142">
        <w:rPr>
          <w:rFonts w:cstheme="minorHAnsi"/>
          <w:lang w:eastAsia="en-IN" w:bidi="bn-IN"/>
        </w:rPr>
        <w:t>2</w:t>
      </w:r>
      <w:r w:rsidR="00ED6142" w:rsidRPr="00ED6142">
        <w:rPr>
          <w:rFonts w:cstheme="minorHAnsi"/>
          <w:vertAlign w:val="superscript"/>
          <w:lang w:eastAsia="en-IN" w:bidi="bn-IN"/>
        </w:rPr>
        <w:t>nd</w:t>
      </w:r>
      <w:r w:rsidR="00ED6142">
        <w:rPr>
          <w:rFonts w:cstheme="minorHAnsi"/>
          <w:lang w:eastAsia="en-IN" w:bidi="bn-IN"/>
        </w:rPr>
        <w:t xml:space="preserve"> resource is xsuaa for security purpose whose name is </w:t>
      </w:r>
      <w:r w:rsidR="00BB152F">
        <w:rPr>
          <w:b/>
          <w:bCs/>
        </w:rPr>
        <w:t>CAPM1</w:t>
      </w:r>
      <w:r w:rsidR="00ED6142">
        <w:rPr>
          <w:rFonts w:cstheme="minorHAnsi"/>
          <w:b/>
          <w:bCs/>
          <w:lang w:eastAsia="en-IN" w:bidi="bn-IN"/>
        </w:rPr>
        <w:t>-auth.</w:t>
      </w:r>
    </w:p>
    <w:p w14:paraId="299A2D1E" w14:textId="68CE6B9D" w:rsidR="009E5C49" w:rsidRPr="00240467" w:rsidRDefault="009E5C49" w:rsidP="00240467">
      <w:pPr>
        <w:rPr>
          <w:b/>
          <w:bCs/>
        </w:rPr>
      </w:pPr>
    </w:p>
    <w:p w14:paraId="3C1A0B1A" w14:textId="2F1B95D4" w:rsidR="009E5C49" w:rsidRDefault="00E244AE" w:rsidP="009E5C49">
      <w:pPr>
        <w:jc w:val="both"/>
        <w:rPr>
          <w:b/>
          <w:bCs/>
        </w:rPr>
      </w:pPr>
      <w:r w:rsidRPr="009E5C49">
        <w:rPr>
          <w:b/>
          <w:bCs/>
        </w:rPr>
        <w:t xml:space="preserve">What is the meaning of </w:t>
      </w:r>
      <w:r w:rsidR="0059748F" w:rsidRPr="009E5C49">
        <w:rPr>
          <w:b/>
          <w:bCs/>
        </w:rPr>
        <w:t xml:space="preserve">requires attribute in the Module </w:t>
      </w:r>
      <w:r w:rsidR="007F7ED4">
        <w:rPr>
          <w:b/>
          <w:bCs/>
        </w:rPr>
        <w:t>in mta.yaml</w:t>
      </w:r>
    </w:p>
    <w:p w14:paraId="35E43E65" w14:textId="209D7ABE" w:rsidR="009E5C49" w:rsidRDefault="009E5C49" w:rsidP="009E5C49">
      <w:pPr>
        <w:jc w:val="both"/>
      </w:pPr>
      <w:r>
        <w:t xml:space="preserve">So basically what we want to deploy that we will keep on the module section. Suppose I want to deploy </w:t>
      </w:r>
      <w:r>
        <w:rPr>
          <w:b/>
          <w:bCs/>
        </w:rPr>
        <w:t xml:space="preserve">srv, </w:t>
      </w:r>
      <w:r>
        <w:t>so that I will keep on the module. And Module requires some extra</w:t>
      </w:r>
      <w:r w:rsidR="009C0C0F">
        <w:t xml:space="preserve"> service which help the module </w:t>
      </w:r>
      <w:r>
        <w:t>to successfully deploy.</w:t>
      </w:r>
      <w:r w:rsidR="00192428">
        <w:t xml:space="preserve"> So in the module section we will mention those service names with the help of </w:t>
      </w:r>
      <w:r w:rsidR="00192428">
        <w:rPr>
          <w:b/>
          <w:bCs/>
        </w:rPr>
        <w:t xml:space="preserve">requires </w:t>
      </w:r>
      <w:r w:rsidR="00192428">
        <w:t>attribute.</w:t>
      </w:r>
    </w:p>
    <w:p w14:paraId="6B07985A" w14:textId="652045EF" w:rsidR="005E2C7C" w:rsidRDefault="005E2C7C" w:rsidP="00AD6E79">
      <w:pPr>
        <w:rPr>
          <w:b/>
          <w:bCs/>
        </w:rPr>
      </w:pPr>
      <w:r w:rsidRPr="005E2C7C">
        <w:rPr>
          <w:b/>
          <w:bCs/>
        </w:rPr>
        <w:t xml:space="preserve">What will happen with my Modules </w:t>
      </w:r>
      <w:r w:rsidR="00A14F8B">
        <w:rPr>
          <w:b/>
          <w:bCs/>
        </w:rPr>
        <w:t xml:space="preserve">&amp; Resources in mta.yaml file </w:t>
      </w:r>
      <w:r w:rsidRPr="005E2C7C">
        <w:rPr>
          <w:b/>
          <w:bCs/>
        </w:rPr>
        <w:t>after deploy the applications ?</w:t>
      </w:r>
    </w:p>
    <w:p w14:paraId="4C0640DB" w14:textId="6F6BDFC9" w:rsidR="005E2C7C" w:rsidRPr="005E2C7C" w:rsidRDefault="00A10371" w:rsidP="00AD6E79">
      <w:r w:rsidRPr="00A10371">
        <w:rPr>
          <w:noProof/>
        </w:rPr>
        <w:drawing>
          <wp:anchor distT="0" distB="0" distL="114300" distR="114300" simplePos="0" relativeHeight="251744768" behindDoc="0" locked="0" layoutInCell="1" allowOverlap="1" wp14:anchorId="288FBB69" wp14:editId="71E0EAA5">
            <wp:simplePos x="0" y="0"/>
            <wp:positionH relativeFrom="column">
              <wp:posOffset>2381250</wp:posOffset>
            </wp:positionH>
            <wp:positionV relativeFrom="paragraph">
              <wp:posOffset>457200</wp:posOffset>
            </wp:positionV>
            <wp:extent cx="1495425" cy="1896110"/>
            <wp:effectExtent l="190500" t="190500" r="161925" b="180340"/>
            <wp:wrapNone/>
            <wp:docPr id="5160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0633" name=""/>
                    <pic:cNvPicPr/>
                  </pic:nvPicPr>
                  <pic:blipFill>
                    <a:blip r:embed="rId420">
                      <a:extLst>
                        <a:ext uri="{28A0092B-C50C-407E-A947-70E740481C1C}">
                          <a14:useLocalDpi xmlns:a14="http://schemas.microsoft.com/office/drawing/2010/main" val="0"/>
                        </a:ext>
                      </a:extLst>
                    </a:blip>
                    <a:stretch>
                      <a:fillRect/>
                    </a:stretch>
                  </pic:blipFill>
                  <pic:spPr>
                    <a:xfrm>
                      <a:off x="0" y="0"/>
                      <a:ext cx="1495425" cy="189611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5E2C7C">
        <w:t xml:space="preserve">So in our mta.yaml file we had 3 modules ---- </w:t>
      </w:r>
      <w:r w:rsidR="005E2C7C">
        <w:rPr>
          <w:rFonts w:cstheme="minorHAnsi"/>
          <w:b/>
          <w:bCs/>
          <w:lang w:eastAsia="en-IN" w:bidi="bn-IN"/>
        </w:rPr>
        <w:t xml:space="preserve">capm-srv, </w:t>
      </w:r>
      <w:r w:rsidR="005E2C7C" w:rsidRPr="00BB06C6">
        <w:rPr>
          <w:rFonts w:cstheme="minorHAnsi"/>
          <w:b/>
          <w:bCs/>
          <w:lang w:eastAsia="en-IN" w:bidi="bn-IN"/>
        </w:rPr>
        <w:t>capm-db-deployer</w:t>
      </w:r>
      <w:r w:rsidR="005E2C7C">
        <w:rPr>
          <w:rFonts w:cstheme="minorHAnsi"/>
          <w:b/>
          <w:bCs/>
          <w:lang w:eastAsia="en-IN" w:bidi="bn-IN"/>
        </w:rPr>
        <w:t xml:space="preserve">, </w:t>
      </w:r>
      <w:r w:rsidR="005E2C7C" w:rsidRPr="00BB06C6">
        <w:rPr>
          <w:rFonts w:cstheme="minorHAnsi"/>
          <w:b/>
          <w:bCs/>
          <w:lang w:eastAsia="en-IN" w:bidi="bn-IN"/>
        </w:rPr>
        <w:t>capm</w:t>
      </w:r>
      <w:r w:rsidR="005E2C7C">
        <w:rPr>
          <w:rFonts w:cstheme="minorHAnsi"/>
          <w:b/>
          <w:bCs/>
          <w:lang w:eastAsia="en-IN" w:bidi="bn-IN"/>
        </w:rPr>
        <w:t xml:space="preserve"> </w:t>
      </w:r>
      <w:r w:rsidR="005E2C7C">
        <w:rPr>
          <w:rFonts w:cstheme="minorHAnsi"/>
          <w:lang w:eastAsia="en-IN" w:bidi="bn-IN"/>
        </w:rPr>
        <w:t>so after deploy the applications, in the BTP Applications section you will see all of you module as Applications</w:t>
      </w:r>
    </w:p>
    <w:p w14:paraId="09750740" w14:textId="7ADF03B0" w:rsidR="005E2C7C" w:rsidRPr="005E2C7C" w:rsidRDefault="006905F0" w:rsidP="00A10371">
      <w:pPr>
        <w:tabs>
          <w:tab w:val="left" w:pos="1935"/>
          <w:tab w:val="left" w:pos="6300"/>
        </w:tabs>
        <w:ind w:left="6300"/>
      </w:pPr>
      <w:r w:rsidRPr="00773FAF">
        <w:rPr>
          <w:noProof/>
        </w:rPr>
        <w:drawing>
          <wp:anchor distT="0" distB="0" distL="114300" distR="114300" simplePos="0" relativeHeight="251732480" behindDoc="0" locked="0" layoutInCell="1" allowOverlap="1" wp14:anchorId="7144E4A9" wp14:editId="3C1096F0">
            <wp:simplePos x="0" y="0"/>
            <wp:positionH relativeFrom="margin">
              <wp:posOffset>-771525</wp:posOffset>
            </wp:positionH>
            <wp:positionV relativeFrom="paragraph">
              <wp:posOffset>6667</wp:posOffset>
            </wp:positionV>
            <wp:extent cx="1917411" cy="1909763"/>
            <wp:effectExtent l="190500" t="190500" r="178435" b="167005"/>
            <wp:wrapNone/>
            <wp:docPr id="291686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686610" name=""/>
                    <pic:cNvPicPr/>
                  </pic:nvPicPr>
                  <pic:blipFill>
                    <a:blip r:embed="rId421" cstate="print">
                      <a:extLst>
                        <a:ext uri="{28A0092B-C50C-407E-A947-70E740481C1C}">
                          <a14:useLocalDpi xmlns:a14="http://schemas.microsoft.com/office/drawing/2010/main" val="0"/>
                        </a:ext>
                      </a:extLst>
                    </a:blip>
                    <a:stretch>
                      <a:fillRect/>
                    </a:stretch>
                  </pic:blipFill>
                  <pic:spPr>
                    <a:xfrm>
                      <a:off x="0" y="0"/>
                      <a:ext cx="1917411" cy="1909763"/>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A10371">
        <w:t xml:space="preserve">And what are all the resources we have created that will be present in the </w:t>
      </w:r>
      <w:r w:rsidR="00A10371" w:rsidRPr="00C975B3">
        <w:rPr>
          <w:b/>
          <w:bCs/>
        </w:rPr>
        <w:t>Instance</w:t>
      </w:r>
      <w:r w:rsidR="00A10371">
        <w:t xml:space="preserve"> section.</w:t>
      </w:r>
    </w:p>
    <w:p w14:paraId="7A85D624" w14:textId="1C4CED67" w:rsidR="00790D43" w:rsidRDefault="00790D43" w:rsidP="00BC5514">
      <w:pPr>
        <w:tabs>
          <w:tab w:val="left" w:pos="3330"/>
        </w:tabs>
      </w:pPr>
    </w:p>
    <w:p w14:paraId="44F8AEAA" w14:textId="77777777" w:rsidR="00AF112E" w:rsidRDefault="00AF112E" w:rsidP="00BC5514">
      <w:pPr>
        <w:tabs>
          <w:tab w:val="left" w:pos="3330"/>
        </w:tabs>
      </w:pPr>
    </w:p>
    <w:p w14:paraId="64318165" w14:textId="77777777" w:rsidR="00AF112E" w:rsidRDefault="00AF112E" w:rsidP="00BC5514">
      <w:pPr>
        <w:tabs>
          <w:tab w:val="left" w:pos="3330"/>
        </w:tabs>
      </w:pPr>
    </w:p>
    <w:p w14:paraId="129B1EE6" w14:textId="421E4AE4" w:rsidR="00AF112E" w:rsidRDefault="00AF112E" w:rsidP="00BC5514">
      <w:pPr>
        <w:tabs>
          <w:tab w:val="left" w:pos="3330"/>
        </w:tabs>
      </w:pPr>
      <w:r>
        <w:lastRenderedPageBreak/>
        <w:t xml:space="preserve">Now if we want to access the application services, for that we will go to </w:t>
      </w:r>
      <w:r w:rsidRPr="00CA464C">
        <w:rPr>
          <w:b/>
          <w:bCs/>
        </w:rPr>
        <w:t>Applications</w:t>
      </w:r>
      <w:r>
        <w:t>, from there we will click on the service,</w:t>
      </w:r>
      <w:r w:rsidR="00365F24">
        <w:t xml:space="preserve"> so my service name is </w:t>
      </w:r>
      <w:r w:rsidR="0099052C">
        <w:rPr>
          <w:b/>
          <w:bCs/>
        </w:rPr>
        <w:t>CAPM1</w:t>
      </w:r>
      <w:r w:rsidR="00365F24">
        <w:rPr>
          <w:b/>
          <w:bCs/>
        </w:rPr>
        <w:t xml:space="preserve">-srv. </w:t>
      </w:r>
      <w:r w:rsidR="00365F24">
        <w:t>Once we will go inside the service there we will see Application Routes</w:t>
      </w:r>
      <w:r w:rsidR="00185680">
        <w:t xml:space="preserve">, so we will click on the Application Routes link. </w:t>
      </w:r>
      <w:r w:rsidR="00CA464C">
        <w:t xml:space="preserve">So it will display all of my </w:t>
      </w:r>
      <w:r w:rsidR="00525542">
        <w:t>Entities which we defined</w:t>
      </w:r>
      <w:r w:rsidR="00CA464C">
        <w:t xml:space="preserve">, but we can not access the </w:t>
      </w:r>
      <w:r w:rsidR="00525542">
        <w:t>data of that entity</w:t>
      </w:r>
      <w:r w:rsidR="00CA464C">
        <w:t>, it will show unauthorized.</w:t>
      </w:r>
    </w:p>
    <w:p w14:paraId="3808A26D" w14:textId="3E4C0B76" w:rsidR="00365F24" w:rsidRDefault="00365F24" w:rsidP="00BC5514">
      <w:pPr>
        <w:tabs>
          <w:tab w:val="left" w:pos="3330"/>
        </w:tabs>
      </w:pPr>
      <w:r w:rsidRPr="00773FAF">
        <w:rPr>
          <w:noProof/>
        </w:rPr>
        <w:drawing>
          <wp:anchor distT="0" distB="0" distL="114300" distR="114300" simplePos="0" relativeHeight="251668992" behindDoc="0" locked="0" layoutInCell="1" allowOverlap="1" wp14:anchorId="06607BDF" wp14:editId="236EBAF6">
            <wp:simplePos x="0" y="0"/>
            <wp:positionH relativeFrom="margin">
              <wp:posOffset>-771208</wp:posOffset>
            </wp:positionH>
            <wp:positionV relativeFrom="paragraph">
              <wp:posOffset>86360</wp:posOffset>
            </wp:positionV>
            <wp:extent cx="2631612" cy="1252538"/>
            <wp:effectExtent l="0" t="0" r="0" b="0"/>
            <wp:wrapNone/>
            <wp:docPr id="238913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913100" name=""/>
                    <pic:cNvPicPr/>
                  </pic:nvPicPr>
                  <pic:blipFill>
                    <a:blip r:embed="rId422" cstate="print">
                      <a:extLst>
                        <a:ext uri="{28A0092B-C50C-407E-A947-70E740481C1C}">
                          <a14:useLocalDpi xmlns:a14="http://schemas.microsoft.com/office/drawing/2010/main" val="0"/>
                        </a:ext>
                      </a:extLst>
                    </a:blip>
                    <a:stretch>
                      <a:fillRect/>
                    </a:stretch>
                  </pic:blipFill>
                  <pic:spPr>
                    <a:xfrm>
                      <a:off x="0" y="0"/>
                      <a:ext cx="2631612" cy="1252538"/>
                    </a:xfrm>
                    <a:prstGeom prst="rect">
                      <a:avLst/>
                    </a:prstGeom>
                  </pic:spPr>
                </pic:pic>
              </a:graphicData>
            </a:graphic>
            <wp14:sizeRelH relativeFrom="page">
              <wp14:pctWidth>0</wp14:pctWidth>
            </wp14:sizeRelH>
            <wp14:sizeRelV relativeFrom="page">
              <wp14:pctHeight>0</wp14:pctHeight>
            </wp14:sizeRelV>
          </wp:anchor>
        </w:drawing>
      </w:r>
    </w:p>
    <w:p w14:paraId="60247560" w14:textId="1EC8667B" w:rsidR="009D51E1" w:rsidRPr="009D51E1" w:rsidRDefault="009D51E1" w:rsidP="009D51E1"/>
    <w:p w14:paraId="3140A3CB" w14:textId="77777777" w:rsidR="009D51E1" w:rsidRPr="009D51E1" w:rsidRDefault="009D51E1" w:rsidP="009D51E1"/>
    <w:p w14:paraId="62900D72" w14:textId="77777777" w:rsidR="009D51E1" w:rsidRPr="009D51E1" w:rsidRDefault="009D51E1" w:rsidP="009D51E1"/>
    <w:p w14:paraId="578DC6FD" w14:textId="51A5C619" w:rsidR="009D51E1" w:rsidRDefault="009D51E1" w:rsidP="009D51E1"/>
    <w:p w14:paraId="2BA5C66B" w14:textId="03AC4736" w:rsidR="009D51E1" w:rsidRDefault="009D51E1" w:rsidP="009D51E1">
      <w:r>
        <w:t>So while accessing the service</w:t>
      </w:r>
      <w:r w:rsidR="00465391" w:rsidRPr="00465391">
        <w:rPr>
          <w:b/>
          <w:bCs/>
        </w:rPr>
        <w:t xml:space="preserve"> </w:t>
      </w:r>
      <w:r w:rsidR="00465391">
        <w:rPr>
          <w:b/>
          <w:bCs/>
        </w:rPr>
        <w:t>capm-srv</w:t>
      </w:r>
      <w:r>
        <w:t xml:space="preserve"> we are getting Unauthorized, because we can not directly access the services, we need to go through via AppRouter.</w:t>
      </w:r>
    </w:p>
    <w:p w14:paraId="2FB22DA1" w14:textId="03348444" w:rsidR="00465391" w:rsidRDefault="00820AAA" w:rsidP="009D51E1">
      <w:r w:rsidRPr="00465391">
        <w:rPr>
          <w:noProof/>
        </w:rPr>
        <w:drawing>
          <wp:anchor distT="0" distB="0" distL="114300" distR="114300" simplePos="0" relativeHeight="251602432" behindDoc="0" locked="0" layoutInCell="1" allowOverlap="1" wp14:anchorId="640868FE" wp14:editId="017AEE82">
            <wp:simplePos x="0" y="0"/>
            <wp:positionH relativeFrom="column">
              <wp:posOffset>4623753</wp:posOffset>
            </wp:positionH>
            <wp:positionV relativeFrom="paragraph">
              <wp:posOffset>17145</wp:posOffset>
            </wp:positionV>
            <wp:extent cx="1354442" cy="509588"/>
            <wp:effectExtent l="0" t="0" r="0" b="0"/>
            <wp:wrapNone/>
            <wp:docPr id="1773741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741292" name=""/>
                    <pic:cNvPicPr/>
                  </pic:nvPicPr>
                  <pic:blipFill>
                    <a:blip r:embed="rId423" cstate="print">
                      <a:extLst>
                        <a:ext uri="{28A0092B-C50C-407E-A947-70E740481C1C}">
                          <a14:useLocalDpi xmlns:a14="http://schemas.microsoft.com/office/drawing/2010/main" val="0"/>
                        </a:ext>
                      </a:extLst>
                    </a:blip>
                    <a:stretch>
                      <a:fillRect/>
                    </a:stretch>
                  </pic:blipFill>
                  <pic:spPr>
                    <a:xfrm>
                      <a:off x="0" y="0"/>
                      <a:ext cx="1354442" cy="509588"/>
                    </a:xfrm>
                    <a:prstGeom prst="rect">
                      <a:avLst/>
                    </a:prstGeom>
                  </pic:spPr>
                </pic:pic>
              </a:graphicData>
            </a:graphic>
            <wp14:sizeRelH relativeFrom="page">
              <wp14:pctWidth>0</wp14:pctWidth>
            </wp14:sizeRelH>
            <wp14:sizeRelV relativeFrom="page">
              <wp14:pctHeight>0</wp14:pctHeight>
            </wp14:sizeRelV>
          </wp:anchor>
        </w:drawing>
      </w:r>
      <w:r w:rsidR="00465391">
        <w:t xml:space="preserve">Now to go to the AppRouter </w:t>
      </w:r>
      <w:r w:rsidR="00465391">
        <w:rPr>
          <w:b/>
          <w:bCs/>
        </w:rPr>
        <w:t>capm</w:t>
      </w:r>
      <w:r w:rsidR="00465391">
        <w:t xml:space="preserve"> , when we try to access then we will get error</w:t>
      </w:r>
    </w:p>
    <w:p w14:paraId="3AB76F32" w14:textId="43FF068C" w:rsidR="00465391" w:rsidRDefault="00465391" w:rsidP="009D51E1"/>
    <w:p w14:paraId="72EB4807" w14:textId="6D83AD93" w:rsidR="00080F2D" w:rsidRDefault="00080F2D" w:rsidP="009D51E1">
      <w:r w:rsidRPr="00080F2D">
        <w:rPr>
          <w:noProof/>
        </w:rPr>
        <w:drawing>
          <wp:anchor distT="0" distB="0" distL="114300" distR="114300" simplePos="0" relativeHeight="251605504" behindDoc="0" locked="0" layoutInCell="1" allowOverlap="1" wp14:anchorId="5E26ADF1" wp14:editId="1FE30D98">
            <wp:simplePos x="0" y="0"/>
            <wp:positionH relativeFrom="column">
              <wp:posOffset>3462020</wp:posOffset>
            </wp:positionH>
            <wp:positionV relativeFrom="paragraph">
              <wp:posOffset>193358</wp:posOffset>
            </wp:positionV>
            <wp:extent cx="1748092" cy="442913"/>
            <wp:effectExtent l="190500" t="190500" r="176530" b="167005"/>
            <wp:wrapNone/>
            <wp:docPr id="916327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327516" name=""/>
                    <pic:cNvPicPr/>
                  </pic:nvPicPr>
                  <pic:blipFill rotWithShape="1">
                    <a:blip r:embed="rId424">
                      <a:extLst>
                        <a:ext uri="{28A0092B-C50C-407E-A947-70E740481C1C}">
                          <a14:useLocalDpi xmlns:a14="http://schemas.microsoft.com/office/drawing/2010/main" val="0"/>
                        </a:ext>
                      </a:extLst>
                    </a:blip>
                    <a:srcRect t="8737"/>
                    <a:stretch/>
                  </pic:blipFill>
                  <pic:spPr bwMode="auto">
                    <a:xfrm>
                      <a:off x="0" y="0"/>
                      <a:ext cx="1748092" cy="442913"/>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So to remove this error, from the App router, we need to modify our code, so for that we will go to our </w:t>
      </w:r>
      <w:r>
        <w:rPr>
          <w:b/>
          <w:bCs/>
        </w:rPr>
        <w:t xml:space="preserve">xs-security.json </w:t>
      </w:r>
      <w:r>
        <w:t>file and there will add the piece of code</w:t>
      </w:r>
      <w:r w:rsidRPr="00080F2D">
        <w:rPr>
          <w:noProof/>
        </w:rPr>
        <w:t xml:space="preserve"> </w:t>
      </w:r>
      <w:r w:rsidR="00E35E24">
        <w:rPr>
          <w:noProof/>
        </w:rPr>
        <w:tab/>
      </w:r>
      <w:r w:rsidR="00E35E24">
        <w:rPr>
          <w:noProof/>
        </w:rPr>
        <w:tab/>
      </w:r>
      <w:r w:rsidR="00E35E24">
        <w:rPr>
          <w:noProof/>
        </w:rPr>
        <w:tab/>
      </w:r>
      <w:r w:rsidR="00E35E24">
        <w:rPr>
          <w:noProof/>
        </w:rPr>
        <w:tab/>
        <w:t xml:space="preserve">        </w:t>
      </w:r>
    </w:p>
    <w:p w14:paraId="7C1D117F" w14:textId="77777777" w:rsidR="001378D7" w:rsidRDefault="001378D7" w:rsidP="001378D7"/>
    <w:p w14:paraId="706DA803" w14:textId="42508CF9" w:rsidR="00D333FC" w:rsidRDefault="00D333FC" w:rsidP="001378D7">
      <w:r w:rsidRPr="00D333FC">
        <w:rPr>
          <w:noProof/>
        </w:rPr>
        <w:drawing>
          <wp:anchor distT="0" distB="0" distL="114300" distR="114300" simplePos="0" relativeHeight="251618816" behindDoc="0" locked="0" layoutInCell="1" allowOverlap="1" wp14:anchorId="06C773C8" wp14:editId="18DD6BBD">
            <wp:simplePos x="0" y="0"/>
            <wp:positionH relativeFrom="column">
              <wp:posOffset>3366770</wp:posOffset>
            </wp:positionH>
            <wp:positionV relativeFrom="paragraph">
              <wp:posOffset>228917</wp:posOffset>
            </wp:positionV>
            <wp:extent cx="1257300" cy="298279"/>
            <wp:effectExtent l="190500" t="190500" r="171450" b="178435"/>
            <wp:wrapNone/>
            <wp:docPr id="256666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666238" name=""/>
                    <pic:cNvPicPr/>
                  </pic:nvPicPr>
                  <pic:blipFill>
                    <a:blip r:embed="rId425" cstate="print">
                      <a:extLst>
                        <a:ext uri="{28A0092B-C50C-407E-A947-70E740481C1C}">
                          <a14:useLocalDpi xmlns:a14="http://schemas.microsoft.com/office/drawing/2010/main" val="0"/>
                        </a:ext>
                      </a:extLst>
                    </a:blip>
                    <a:stretch>
                      <a:fillRect/>
                    </a:stretch>
                  </pic:blipFill>
                  <pic:spPr>
                    <a:xfrm>
                      <a:off x="0" y="0"/>
                      <a:ext cx="1257300" cy="298279"/>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1378D7">
        <w:t xml:space="preserve">And after that we will go to the mta.yaml file and there in the resources section you will </w:t>
      </w:r>
      <w:r w:rsidR="001378D7">
        <w:rPr>
          <w:b/>
          <w:bCs/>
        </w:rPr>
        <w:t xml:space="preserve">capm-auth </w:t>
      </w:r>
      <w:r w:rsidR="001378D7">
        <w:t xml:space="preserve">resource. From that resource you will cut the </w:t>
      </w:r>
      <w:r w:rsidR="001378D7">
        <w:rPr>
          <w:b/>
          <w:bCs/>
        </w:rPr>
        <w:t xml:space="preserve">config </w:t>
      </w:r>
      <w:r w:rsidR="001378D7">
        <w:t>part.</w:t>
      </w:r>
      <w:r w:rsidR="003F1650">
        <w:t xml:space="preserve"> </w:t>
      </w:r>
    </w:p>
    <w:p w14:paraId="00226A19" w14:textId="4137A880" w:rsidR="00D333FC" w:rsidRDefault="00D333FC" w:rsidP="001378D7"/>
    <w:p w14:paraId="1376EC59" w14:textId="069AD59C" w:rsidR="001378D7" w:rsidRPr="002F7E5C" w:rsidRDefault="002F7E5C" w:rsidP="001378D7">
      <w:pPr>
        <w:rPr>
          <w:lang w:val="en-GB"/>
        </w:rPr>
      </w:pPr>
      <w:r w:rsidRPr="002F7E5C">
        <w:rPr>
          <w:noProof/>
          <w:lang w:val="en-GB"/>
        </w:rPr>
        <w:drawing>
          <wp:anchor distT="0" distB="0" distL="114300" distR="114300" simplePos="0" relativeHeight="251665920" behindDoc="0" locked="0" layoutInCell="1" allowOverlap="1" wp14:anchorId="5E3DB30D" wp14:editId="1570CC70">
            <wp:simplePos x="0" y="0"/>
            <wp:positionH relativeFrom="column">
              <wp:posOffset>-723900</wp:posOffset>
            </wp:positionH>
            <wp:positionV relativeFrom="paragraph">
              <wp:posOffset>449898</wp:posOffset>
            </wp:positionV>
            <wp:extent cx="1651000" cy="1333500"/>
            <wp:effectExtent l="190500" t="190500" r="177800" b="171450"/>
            <wp:wrapNone/>
            <wp:docPr id="1180870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870352" name=""/>
                    <pic:cNvPicPr/>
                  </pic:nvPicPr>
                  <pic:blipFill>
                    <a:blip r:embed="rId426">
                      <a:extLst>
                        <a:ext uri="{28A0092B-C50C-407E-A947-70E740481C1C}">
                          <a14:useLocalDpi xmlns:a14="http://schemas.microsoft.com/office/drawing/2010/main" val="0"/>
                        </a:ext>
                      </a:extLst>
                    </a:blip>
                    <a:stretch>
                      <a:fillRect/>
                    </a:stretch>
                  </pic:blipFill>
                  <pic:spPr>
                    <a:xfrm>
                      <a:off x="0" y="0"/>
                      <a:ext cx="1651000" cy="133350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3F1650">
        <w:t xml:space="preserve">And after that you need to go to the </w:t>
      </w:r>
      <w:r w:rsidR="003F1650">
        <w:rPr>
          <w:b/>
          <w:bCs/>
        </w:rPr>
        <w:t xml:space="preserve">xs-security.json </w:t>
      </w:r>
      <w:r w:rsidR="003F1650">
        <w:t>file and there on the top you will paste the code. And modify that code.</w:t>
      </w:r>
      <w:r>
        <w:rPr>
          <w:lang w:val="en-GB"/>
        </w:rPr>
        <w:t xml:space="preserve"> </w:t>
      </w:r>
    </w:p>
    <w:p w14:paraId="218AA7C5" w14:textId="70F52C2B" w:rsidR="00D333FC" w:rsidRDefault="00D333FC" w:rsidP="00D333FC"/>
    <w:p w14:paraId="0B3C9D93" w14:textId="54B7E336" w:rsidR="00D333FC" w:rsidRDefault="00D333FC" w:rsidP="00D333FC">
      <w:pPr>
        <w:tabs>
          <w:tab w:val="left" w:pos="1808"/>
        </w:tabs>
      </w:pPr>
      <w:r>
        <w:tab/>
      </w:r>
    </w:p>
    <w:p w14:paraId="73A9B6DD" w14:textId="34CB276D" w:rsidR="00B03A5E" w:rsidRPr="00B03A5E" w:rsidRDefault="00B03A5E" w:rsidP="00B03A5E"/>
    <w:p w14:paraId="30A3E601" w14:textId="77777777" w:rsidR="00B03A5E" w:rsidRPr="00B03A5E" w:rsidRDefault="00B03A5E" w:rsidP="00B03A5E"/>
    <w:p w14:paraId="2811B527" w14:textId="51CC4DAD" w:rsidR="00B03A5E" w:rsidRDefault="00B03A5E" w:rsidP="00B03A5E"/>
    <w:p w14:paraId="45D55E8F" w14:textId="201DA9A4" w:rsidR="00B03A5E" w:rsidRDefault="00B03A5E" w:rsidP="00B03A5E">
      <w:r>
        <w:t>Now After doing this modification, we need to re-build and after that re-deploy the code.</w:t>
      </w:r>
      <w:r w:rsidR="00F95C7B">
        <w:t xml:space="preserve"> But before redeploy the code we need to do one thing, that is we need to delete the </w:t>
      </w:r>
      <w:r w:rsidR="00076855">
        <w:rPr>
          <w:b/>
          <w:bCs/>
        </w:rPr>
        <w:t>CAPM1</w:t>
      </w:r>
      <w:r w:rsidR="00F95C7B">
        <w:rPr>
          <w:b/>
          <w:bCs/>
        </w:rPr>
        <w:t xml:space="preserve">-auth </w:t>
      </w:r>
      <w:r w:rsidR="00F95C7B">
        <w:t>instance, because we did modification, for that reason this instance not able to update properly, so that’s why need to delete this instance and after that we need to re-build and re-deploy.</w:t>
      </w:r>
    </w:p>
    <w:p w14:paraId="234FF5AC" w14:textId="278F8B76" w:rsidR="00865E0F" w:rsidRDefault="00597945" w:rsidP="00B03A5E">
      <w:pPr>
        <w:rPr>
          <w:b/>
          <w:bCs/>
        </w:rPr>
      </w:pPr>
      <w:r>
        <w:t xml:space="preserve">The command for build is : </w:t>
      </w:r>
      <w:r>
        <w:rPr>
          <w:b/>
          <w:bCs/>
        </w:rPr>
        <w:t>mbt build.</w:t>
      </w:r>
      <w:r w:rsidR="0005560E">
        <w:rPr>
          <w:b/>
          <w:bCs/>
        </w:rPr>
        <w:t xml:space="preserve"> </w:t>
      </w:r>
      <w:r w:rsidR="0005560E">
        <w:t xml:space="preserve">And for deploy Right click on the mtar file and choose the option </w:t>
      </w:r>
      <w:r w:rsidR="0005560E" w:rsidRPr="009D05D8">
        <w:rPr>
          <w:b/>
          <w:bCs/>
        </w:rPr>
        <w:t>Deploy MTA Archive</w:t>
      </w:r>
      <w:r w:rsidR="0005560E">
        <w:rPr>
          <w:b/>
          <w:bCs/>
        </w:rPr>
        <w:t>.</w:t>
      </w:r>
      <w:r w:rsidR="00820AAA">
        <w:rPr>
          <w:b/>
          <w:bCs/>
        </w:rPr>
        <w:t xml:space="preserve"> </w:t>
      </w:r>
    </w:p>
    <w:p w14:paraId="3EE8F194" w14:textId="6443D681" w:rsidR="00865E0F" w:rsidRDefault="00865E0F" w:rsidP="00B03A5E">
      <w:pPr>
        <w:rPr>
          <w:b/>
          <w:bCs/>
        </w:rPr>
      </w:pPr>
    </w:p>
    <w:p w14:paraId="5538CCD2" w14:textId="4EE37D26" w:rsidR="00865E0F" w:rsidRDefault="00865E0F" w:rsidP="00B03A5E">
      <w:pPr>
        <w:rPr>
          <w:b/>
          <w:bCs/>
        </w:rPr>
      </w:pPr>
    </w:p>
    <w:p w14:paraId="70C2B48B" w14:textId="24BDFB54" w:rsidR="00820AAA" w:rsidRDefault="00820AAA" w:rsidP="00B03A5E">
      <w:r>
        <w:lastRenderedPageBreak/>
        <w:t xml:space="preserve">So once the deploy is done we </w:t>
      </w:r>
      <w:r w:rsidR="00117FC3">
        <w:t xml:space="preserve">will try to access the App-Router that is </w:t>
      </w:r>
      <w:r w:rsidR="00076855">
        <w:rPr>
          <w:b/>
          <w:bCs/>
        </w:rPr>
        <w:t>CAPM1</w:t>
      </w:r>
      <w:r w:rsidR="00117FC3">
        <w:rPr>
          <w:b/>
          <w:bCs/>
        </w:rPr>
        <w:t xml:space="preserve">, </w:t>
      </w:r>
      <w:r w:rsidR="00117FC3">
        <w:t>but we will get error as not found</w:t>
      </w:r>
      <w:r w:rsidR="00865E0F">
        <w:t>.</w:t>
      </w:r>
    </w:p>
    <w:p w14:paraId="04D48C25" w14:textId="2C32F80C" w:rsidR="00865E0F" w:rsidRDefault="003F45C7" w:rsidP="00865E0F">
      <w:pPr>
        <w:tabs>
          <w:tab w:val="left" w:pos="5318"/>
        </w:tabs>
        <w:ind w:left="5318"/>
      </w:pPr>
      <w:r w:rsidRPr="00865E0F">
        <w:rPr>
          <w:noProof/>
        </w:rPr>
        <w:drawing>
          <wp:anchor distT="0" distB="0" distL="114300" distR="114300" simplePos="0" relativeHeight="251695616" behindDoc="0" locked="0" layoutInCell="1" allowOverlap="1" wp14:anchorId="1C18E828" wp14:editId="14298B9B">
            <wp:simplePos x="0" y="0"/>
            <wp:positionH relativeFrom="column">
              <wp:posOffset>-84455</wp:posOffset>
            </wp:positionH>
            <wp:positionV relativeFrom="paragraph">
              <wp:posOffset>20003</wp:posOffset>
            </wp:positionV>
            <wp:extent cx="3409950" cy="575755"/>
            <wp:effectExtent l="190500" t="190500" r="171450" b="167640"/>
            <wp:wrapNone/>
            <wp:docPr id="17110600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060079" name=""/>
                    <pic:cNvPicPr/>
                  </pic:nvPicPr>
                  <pic:blipFill>
                    <a:blip r:embed="rId427" cstate="print">
                      <a:extLst>
                        <a:ext uri="{28A0092B-C50C-407E-A947-70E740481C1C}">
                          <a14:useLocalDpi xmlns:a14="http://schemas.microsoft.com/office/drawing/2010/main" val="0"/>
                        </a:ext>
                      </a:extLst>
                    </a:blip>
                    <a:stretch>
                      <a:fillRect/>
                    </a:stretch>
                  </pic:blipFill>
                  <pic:spPr>
                    <a:xfrm>
                      <a:off x="0" y="0"/>
                      <a:ext cx="3409950" cy="57575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865E0F">
        <w:t xml:space="preserve">The reason for this error is it is searching the </w:t>
      </w:r>
      <w:r w:rsidR="00865E0F">
        <w:rPr>
          <w:b/>
          <w:bCs/>
        </w:rPr>
        <w:t xml:space="preserve">index.html </w:t>
      </w:r>
      <w:r w:rsidR="00865E0F">
        <w:t xml:space="preserve">file inside the </w:t>
      </w:r>
      <w:r w:rsidR="00865E0F">
        <w:rPr>
          <w:b/>
          <w:bCs/>
        </w:rPr>
        <w:t xml:space="preserve">app </w:t>
      </w:r>
      <w:r w:rsidR="00865E0F">
        <w:t xml:space="preserve">folder, </w:t>
      </w:r>
    </w:p>
    <w:p w14:paraId="6902B52C" w14:textId="77777777" w:rsidR="003F45C7" w:rsidRDefault="003F45C7" w:rsidP="003F45C7">
      <w:pPr>
        <w:tabs>
          <w:tab w:val="left" w:pos="5318"/>
        </w:tabs>
        <w:jc w:val="both"/>
      </w:pPr>
    </w:p>
    <w:p w14:paraId="13BCAA3A" w14:textId="73FDEB11" w:rsidR="00F149DB" w:rsidRDefault="00742D16" w:rsidP="00281AF8">
      <w:r w:rsidRPr="00AD0773">
        <w:rPr>
          <w:noProof/>
        </w:rPr>
        <w:drawing>
          <wp:anchor distT="0" distB="0" distL="114300" distR="114300" simplePos="0" relativeHeight="251610624" behindDoc="0" locked="0" layoutInCell="1" allowOverlap="1" wp14:anchorId="2D5546B7" wp14:editId="2FDEDF4E">
            <wp:simplePos x="0" y="0"/>
            <wp:positionH relativeFrom="margin">
              <wp:posOffset>5157788</wp:posOffset>
            </wp:positionH>
            <wp:positionV relativeFrom="paragraph">
              <wp:posOffset>799465</wp:posOffset>
            </wp:positionV>
            <wp:extent cx="1466850" cy="1427559"/>
            <wp:effectExtent l="190500" t="190500" r="171450" b="172720"/>
            <wp:wrapNone/>
            <wp:docPr id="881426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426160" name=""/>
                    <pic:cNvPicPr/>
                  </pic:nvPicPr>
                  <pic:blipFill>
                    <a:blip r:embed="rId428" cstate="print">
                      <a:extLst>
                        <a:ext uri="{28A0092B-C50C-407E-A947-70E740481C1C}">
                          <a14:useLocalDpi xmlns:a14="http://schemas.microsoft.com/office/drawing/2010/main" val="0"/>
                        </a:ext>
                      </a:extLst>
                    </a:blip>
                    <a:stretch>
                      <a:fillRect/>
                    </a:stretch>
                  </pic:blipFill>
                  <pic:spPr>
                    <a:xfrm>
                      <a:off x="0" y="0"/>
                      <a:ext cx="1466850" cy="1427559"/>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3F45C7">
        <w:t xml:space="preserve">But there is not index.html file in the app folder. </w:t>
      </w:r>
      <w:r w:rsidR="00666948">
        <w:t xml:space="preserve">So to remove this issue we will go to the </w:t>
      </w:r>
      <w:r w:rsidR="00666948">
        <w:rPr>
          <w:b/>
          <w:bCs/>
        </w:rPr>
        <w:t xml:space="preserve">xs-app.json </w:t>
      </w:r>
      <w:r w:rsidR="00666948">
        <w:t xml:space="preserve">file which is inside the </w:t>
      </w:r>
      <w:r w:rsidR="00666948">
        <w:rPr>
          <w:b/>
          <w:bCs/>
        </w:rPr>
        <w:t xml:space="preserve">app/router. </w:t>
      </w:r>
      <w:r w:rsidR="00666948">
        <w:t xml:space="preserve">In that </w:t>
      </w:r>
      <w:r w:rsidR="00666948">
        <w:rPr>
          <w:b/>
          <w:bCs/>
        </w:rPr>
        <w:t xml:space="preserve">xs-app.json </w:t>
      </w:r>
      <w:r w:rsidR="00666948">
        <w:t xml:space="preserve">file there is a attribute name is </w:t>
      </w:r>
      <w:r w:rsidR="00666948" w:rsidRPr="00666948">
        <w:rPr>
          <w:rFonts w:ascii="Consolas" w:eastAsia="Times New Roman" w:hAnsi="Consolas" w:cs="Times New Roman"/>
          <w:color w:val="0451A5"/>
          <w:kern w:val="0"/>
          <w:sz w:val="21"/>
          <w:szCs w:val="21"/>
          <w:lang w:eastAsia="en-IN" w:bidi="bn-IN"/>
          <w14:ligatures w14:val="none"/>
        </w:rPr>
        <w:t>welcomeFile</w:t>
      </w:r>
      <w:r w:rsidR="00281AF8">
        <w:rPr>
          <w:rFonts w:ascii="Consolas" w:eastAsia="Times New Roman" w:hAnsi="Consolas" w:cs="Times New Roman"/>
          <w:color w:val="0451A5"/>
          <w:kern w:val="0"/>
          <w:sz w:val="21"/>
          <w:szCs w:val="21"/>
          <w:lang w:eastAsia="en-IN" w:bidi="bn-IN"/>
          <w14:ligatures w14:val="none"/>
        </w:rPr>
        <w:t xml:space="preserve"> </w:t>
      </w:r>
      <w:r w:rsidR="00281AF8" w:rsidRPr="00281AF8">
        <w:t>whose value</w:t>
      </w:r>
      <w:r w:rsidR="00281AF8">
        <w:t xml:space="preserve"> is </w:t>
      </w:r>
      <w:r w:rsidR="00281AF8" w:rsidRPr="00281AF8">
        <w:rPr>
          <w:rFonts w:ascii="Consolas" w:eastAsia="Times New Roman" w:hAnsi="Consolas" w:cs="Times New Roman"/>
          <w:color w:val="A31515"/>
          <w:kern w:val="0"/>
          <w:sz w:val="21"/>
          <w:szCs w:val="21"/>
          <w:lang w:eastAsia="en-IN" w:bidi="bn-IN"/>
          <w14:ligatures w14:val="none"/>
        </w:rPr>
        <w:t>app/index.html</w:t>
      </w:r>
      <w:r w:rsidR="00281AF8">
        <w:rPr>
          <w:rFonts w:ascii="Consolas" w:eastAsia="Times New Roman" w:hAnsi="Consolas" w:cs="Times New Roman"/>
          <w:color w:val="A31515"/>
          <w:kern w:val="0"/>
          <w:sz w:val="21"/>
          <w:szCs w:val="21"/>
          <w:lang w:eastAsia="en-IN" w:bidi="bn-IN"/>
          <w14:ligatures w14:val="none"/>
        </w:rPr>
        <w:t xml:space="preserve">. </w:t>
      </w:r>
      <w:r w:rsidR="00281AF8" w:rsidRPr="00281AF8">
        <w:t>So that’s why this problem is happening</w:t>
      </w:r>
      <w:r w:rsidR="00281AF8">
        <w:t>. So to solve this problem we will remove this attribute. And again we will re-build and re-deploy.</w:t>
      </w:r>
    </w:p>
    <w:p w14:paraId="3C65A5EA" w14:textId="4E867006" w:rsidR="00F149DB" w:rsidRDefault="00F149DB" w:rsidP="00281AF8">
      <w:r>
        <w:t>Now we can access all the entity</w:t>
      </w:r>
      <w:r w:rsidR="00742D16">
        <w:t xml:space="preserve"> and also the </w:t>
      </w:r>
      <w:r w:rsidR="00754DD0">
        <w:t>data if the entity.</w:t>
      </w:r>
      <w:r w:rsidR="00742D16">
        <w:t xml:space="preserve"> </w:t>
      </w:r>
    </w:p>
    <w:p w14:paraId="18358A4D" w14:textId="77777777" w:rsidR="00E9367A" w:rsidRDefault="00E9367A" w:rsidP="00281AF8"/>
    <w:p w14:paraId="7E850D10" w14:textId="06BA675F" w:rsidR="00F419D2" w:rsidRDefault="00000000" w:rsidP="00281AF8">
      <w:r>
        <w:rPr>
          <w:noProof/>
        </w:rPr>
        <w:pict w14:anchorId="16CBE53B">
          <v:rect id="_x0000_s1136" style="position:absolute;margin-left:-37.8pt;margin-top:15.3pt;width:373.1pt;height:65.65pt;z-index:251938304" fillcolor="#f4b083 [1941]">
            <v:textbox>
              <w:txbxContent>
                <w:p w14:paraId="5BC6ADAA" w14:textId="77777777" w:rsidR="00BA2C58" w:rsidRDefault="00BA2C58" w:rsidP="00BA2C58">
                  <w:pPr>
                    <w:rPr>
                      <w:lang w:val="en-GB"/>
                    </w:rPr>
                  </w:pPr>
                  <w:r w:rsidRPr="00B628A4">
                    <w:rPr>
                      <w:b/>
                      <w:bCs/>
                      <w:lang w:val="en-GB"/>
                    </w:rPr>
                    <w:t>What is approuter</w:t>
                  </w:r>
                  <w:r>
                    <w:rPr>
                      <w:lang w:val="en-GB"/>
                    </w:rPr>
                    <w:t xml:space="preserve"> ?</w:t>
                  </w:r>
                </w:p>
                <w:p w14:paraId="70012780" w14:textId="77777777" w:rsidR="00BA2C58" w:rsidRPr="00B628A4" w:rsidRDefault="00BA2C58" w:rsidP="00BA2C58">
                  <w:pPr>
                    <w:rPr>
                      <w:lang w:val="en-GB"/>
                    </w:rPr>
                  </w:pPr>
                  <w:r w:rsidRPr="00B628A4">
                    <w:rPr>
                      <w:lang w:val="en-GB"/>
                    </w:rPr>
                    <w:t xml:space="preserve">The </w:t>
                  </w:r>
                  <w:r>
                    <w:rPr>
                      <w:lang w:val="en-GB"/>
                    </w:rPr>
                    <w:t>a</w:t>
                  </w:r>
                  <w:r w:rsidRPr="00B628A4">
                    <w:rPr>
                      <w:lang w:val="en-GB"/>
                    </w:rPr>
                    <w:t>pp</w:t>
                  </w:r>
                  <w:r>
                    <w:rPr>
                      <w:lang w:val="en-GB"/>
                    </w:rPr>
                    <w:t>r</w:t>
                  </w:r>
                  <w:r w:rsidRPr="00B628A4">
                    <w:rPr>
                      <w:lang w:val="en-GB"/>
                    </w:rPr>
                    <w:t>outer is a Node. js library used as a single-entry point for an application running in the Cloud Foundry</w:t>
                  </w:r>
                </w:p>
              </w:txbxContent>
            </v:textbox>
          </v:rect>
        </w:pict>
      </w:r>
    </w:p>
    <w:p w14:paraId="7AA087CE" w14:textId="77777777" w:rsidR="00F419D2" w:rsidRDefault="00F419D2" w:rsidP="00281AF8"/>
    <w:p w14:paraId="7E94586B" w14:textId="4DE5DF75" w:rsidR="00F419D2" w:rsidRDefault="00F419D2" w:rsidP="00281AF8"/>
    <w:p w14:paraId="525A938C" w14:textId="77777777" w:rsidR="00F419D2" w:rsidRDefault="00F419D2" w:rsidP="00281AF8"/>
    <w:p w14:paraId="30DBB035" w14:textId="77777777" w:rsidR="00F419D2" w:rsidRDefault="00F419D2" w:rsidP="00281AF8"/>
    <w:p w14:paraId="65B19371" w14:textId="033ED159" w:rsidR="00F419D2" w:rsidRDefault="00025B75" w:rsidP="00281AF8">
      <w:pPr>
        <w:rPr>
          <w:b/>
          <w:bCs/>
        </w:rPr>
      </w:pPr>
      <w:r w:rsidRPr="00F419D2">
        <w:rPr>
          <w:b/>
          <w:bCs/>
        </w:rPr>
        <w:t>A</w:t>
      </w:r>
      <w:r w:rsidR="00F419D2" w:rsidRPr="00F419D2">
        <w:rPr>
          <w:b/>
          <w:bCs/>
        </w:rPr>
        <w:t>pp</w:t>
      </w:r>
      <w:r>
        <w:rPr>
          <w:b/>
          <w:bCs/>
        </w:rPr>
        <w:t>-R</w:t>
      </w:r>
      <w:r w:rsidR="00F419D2" w:rsidRPr="00F419D2">
        <w:rPr>
          <w:b/>
          <w:bCs/>
        </w:rPr>
        <w:t>outer Implementation</w:t>
      </w:r>
      <w:r w:rsidR="00F419D2">
        <w:rPr>
          <w:b/>
          <w:bCs/>
        </w:rPr>
        <w:t>s</w:t>
      </w:r>
    </w:p>
    <w:p w14:paraId="36D44A51" w14:textId="77777777" w:rsidR="00F419D2" w:rsidRPr="00F419D2" w:rsidRDefault="00F419D2" w:rsidP="00F419D2">
      <w:pPr>
        <w:pStyle w:val="ListParagraph"/>
        <w:numPr>
          <w:ilvl w:val="0"/>
          <w:numId w:val="43"/>
        </w:numPr>
      </w:pPr>
      <w:r>
        <w:t xml:space="preserve">To add approuter into the project, to do that we use the command </w:t>
      </w:r>
      <w:r>
        <w:rPr>
          <w:b/>
          <w:bCs/>
        </w:rPr>
        <w:t xml:space="preserve">cds add approuter. </w:t>
      </w:r>
    </w:p>
    <w:p w14:paraId="07AA466F" w14:textId="77777777" w:rsidR="00F419D2" w:rsidRDefault="00F419D2" w:rsidP="00F419D2">
      <w:pPr>
        <w:pStyle w:val="ListParagraph"/>
        <w:numPr>
          <w:ilvl w:val="0"/>
          <w:numId w:val="43"/>
        </w:numPr>
      </w:pPr>
      <w:r>
        <w:t>It generates below listed items</w:t>
      </w:r>
    </w:p>
    <w:p w14:paraId="775FCDB9" w14:textId="15D546C5" w:rsidR="00F419D2" w:rsidRDefault="00D85E39" w:rsidP="00F419D2">
      <w:pPr>
        <w:pStyle w:val="ListParagraph"/>
        <w:numPr>
          <w:ilvl w:val="1"/>
          <w:numId w:val="43"/>
        </w:numPr>
      </w:pPr>
      <w:r>
        <w:rPr>
          <w:b/>
          <w:bCs/>
        </w:rPr>
        <w:t xml:space="preserve">New </w:t>
      </w:r>
      <w:r w:rsidR="00F419D2">
        <w:t>xs-security.json</w:t>
      </w:r>
      <w:r w:rsidR="00F419D2">
        <w:rPr>
          <w:b/>
          <w:bCs/>
        </w:rPr>
        <w:t xml:space="preserve"> </w:t>
      </w:r>
      <w:r w:rsidR="00F419D2">
        <w:t>file : contains Roles, Scope, Role-Collections</w:t>
      </w:r>
    </w:p>
    <w:p w14:paraId="60DBED75" w14:textId="648AE615" w:rsidR="00F419D2" w:rsidRPr="00F419D2" w:rsidRDefault="00D85E39" w:rsidP="00F419D2">
      <w:pPr>
        <w:pStyle w:val="ListParagraph"/>
        <w:numPr>
          <w:ilvl w:val="1"/>
          <w:numId w:val="43"/>
        </w:numPr>
      </w:pPr>
      <w:r>
        <w:rPr>
          <w:b/>
          <w:bCs/>
        </w:rPr>
        <w:t xml:space="preserve">Update </w:t>
      </w:r>
      <w:r w:rsidR="00F419D2">
        <w:t xml:space="preserve">package.json file : it adds </w:t>
      </w:r>
      <w:r w:rsidR="00F419D2" w:rsidRPr="00F419D2">
        <w:rPr>
          <w:b/>
          <w:bCs/>
        </w:rPr>
        <w:t>"auth": "xsuaa"</w:t>
      </w:r>
    </w:p>
    <w:p w14:paraId="75F6E412" w14:textId="23A5460F" w:rsidR="00F419D2" w:rsidRDefault="00D85E39" w:rsidP="00F419D2">
      <w:pPr>
        <w:pStyle w:val="ListParagraph"/>
        <w:numPr>
          <w:ilvl w:val="1"/>
          <w:numId w:val="43"/>
        </w:numPr>
      </w:pPr>
      <w:r>
        <w:rPr>
          <w:b/>
          <w:bCs/>
        </w:rPr>
        <w:t xml:space="preserve">Update </w:t>
      </w:r>
      <w:r>
        <w:t>mta.yaml file : it adds resource</w:t>
      </w:r>
    </w:p>
    <w:p w14:paraId="3F0FF903" w14:textId="167D67D2" w:rsidR="00D85E39" w:rsidRDefault="003C2E8C" w:rsidP="007E1F35">
      <w:pPr>
        <w:pStyle w:val="ListParagraph"/>
        <w:tabs>
          <w:tab w:val="left" w:pos="2985"/>
        </w:tabs>
        <w:ind w:left="2880"/>
      </w:pPr>
      <w:r w:rsidRPr="00D85E39">
        <w:rPr>
          <w:noProof/>
        </w:rPr>
        <w:drawing>
          <wp:anchor distT="0" distB="0" distL="114300" distR="114300" simplePos="0" relativeHeight="251622912" behindDoc="0" locked="0" layoutInCell="1" allowOverlap="1" wp14:anchorId="04ACAEDA" wp14:editId="34B8C809">
            <wp:simplePos x="0" y="0"/>
            <wp:positionH relativeFrom="column">
              <wp:posOffset>0</wp:posOffset>
            </wp:positionH>
            <wp:positionV relativeFrom="paragraph">
              <wp:posOffset>13335</wp:posOffset>
            </wp:positionV>
            <wp:extent cx="1714500" cy="650706"/>
            <wp:effectExtent l="0" t="0" r="0" b="0"/>
            <wp:wrapNone/>
            <wp:docPr id="1035173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173522" name=""/>
                    <pic:cNvPicPr/>
                  </pic:nvPicPr>
                  <pic:blipFill>
                    <a:blip r:embed="rId429" cstate="print">
                      <a:extLst>
                        <a:ext uri="{28A0092B-C50C-407E-A947-70E740481C1C}">
                          <a14:useLocalDpi xmlns:a14="http://schemas.microsoft.com/office/drawing/2010/main" val="0"/>
                        </a:ext>
                      </a:extLst>
                    </a:blip>
                    <a:stretch>
                      <a:fillRect/>
                    </a:stretch>
                  </pic:blipFill>
                  <pic:spPr>
                    <a:xfrm>
                      <a:off x="0" y="0"/>
                      <a:ext cx="1714500" cy="650706"/>
                    </a:xfrm>
                    <a:prstGeom prst="rect">
                      <a:avLst/>
                    </a:prstGeom>
                  </pic:spPr>
                </pic:pic>
              </a:graphicData>
            </a:graphic>
            <wp14:sizeRelH relativeFrom="page">
              <wp14:pctWidth>0</wp14:pctWidth>
            </wp14:sizeRelH>
            <wp14:sizeRelV relativeFrom="page">
              <wp14:pctHeight>0</wp14:pctHeight>
            </wp14:sizeRelV>
          </wp:anchor>
        </w:drawing>
      </w:r>
      <w:r w:rsidR="009451C8">
        <w:t xml:space="preserve">So </w:t>
      </w:r>
      <w:r w:rsidR="007E1F35">
        <w:t xml:space="preserve">this a resource whose name is </w:t>
      </w:r>
      <w:r w:rsidR="007E1F35">
        <w:rPr>
          <w:b/>
          <w:bCs/>
        </w:rPr>
        <w:t xml:space="preserve">EmployeeDetails-auth                                     </w:t>
      </w:r>
      <w:r w:rsidR="007E1F35">
        <w:t xml:space="preserve">and the service is </w:t>
      </w:r>
      <w:r w:rsidR="007E1F35">
        <w:rPr>
          <w:b/>
          <w:bCs/>
        </w:rPr>
        <w:t>xsuaa.</w:t>
      </w:r>
      <w:r w:rsidR="0022220B">
        <w:rPr>
          <w:b/>
          <w:bCs/>
        </w:rPr>
        <w:t xml:space="preserve"> </w:t>
      </w:r>
      <w:r w:rsidR="0022220B">
        <w:t>So this xsuaa job is create the roles and role</w:t>
      </w:r>
      <w:r w:rsidR="002C27D1">
        <w:t>-collections</w:t>
      </w:r>
      <w:r w:rsidR="00EC0F1C">
        <w:t xml:space="preserve">, that’s why we gave the path as </w:t>
      </w:r>
      <w:r w:rsidR="00EC0F1C">
        <w:rPr>
          <w:b/>
          <w:bCs/>
        </w:rPr>
        <w:t xml:space="preserve">xs-security.json </w:t>
      </w:r>
      <w:r w:rsidR="00EC0F1C">
        <w:t>basically it takes the reference.</w:t>
      </w:r>
    </w:p>
    <w:p w14:paraId="2F2B956B" w14:textId="17C1EF20" w:rsidR="00B4318A" w:rsidRDefault="00AB493B" w:rsidP="00B4318A">
      <w:pPr>
        <w:pStyle w:val="ListParagraph"/>
        <w:numPr>
          <w:ilvl w:val="1"/>
          <w:numId w:val="43"/>
        </w:numPr>
      </w:pPr>
      <w:r w:rsidRPr="00EC24AD">
        <w:rPr>
          <w:noProof/>
        </w:rPr>
        <w:drawing>
          <wp:anchor distT="0" distB="0" distL="114300" distR="114300" simplePos="0" relativeHeight="251629056" behindDoc="0" locked="0" layoutInCell="1" allowOverlap="1" wp14:anchorId="395C8B49" wp14:editId="382669E2">
            <wp:simplePos x="0" y="0"/>
            <wp:positionH relativeFrom="margin">
              <wp:posOffset>-681037</wp:posOffset>
            </wp:positionH>
            <wp:positionV relativeFrom="paragraph">
              <wp:posOffset>259715</wp:posOffset>
            </wp:positionV>
            <wp:extent cx="2364365" cy="1447800"/>
            <wp:effectExtent l="0" t="0" r="0" b="0"/>
            <wp:wrapNone/>
            <wp:docPr id="1674802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802263" name=""/>
                    <pic:cNvPicPr/>
                  </pic:nvPicPr>
                  <pic:blipFill>
                    <a:blip r:embed="rId430" cstate="print">
                      <a:extLst>
                        <a:ext uri="{28A0092B-C50C-407E-A947-70E740481C1C}">
                          <a14:useLocalDpi xmlns:a14="http://schemas.microsoft.com/office/drawing/2010/main" val="0"/>
                        </a:ext>
                      </a:extLst>
                    </a:blip>
                    <a:stretch>
                      <a:fillRect/>
                    </a:stretch>
                  </pic:blipFill>
                  <pic:spPr>
                    <a:xfrm>
                      <a:off x="0" y="0"/>
                      <a:ext cx="2364365" cy="1447800"/>
                    </a:xfrm>
                    <a:prstGeom prst="rect">
                      <a:avLst/>
                    </a:prstGeom>
                  </pic:spPr>
                </pic:pic>
              </a:graphicData>
            </a:graphic>
            <wp14:sizeRelH relativeFrom="page">
              <wp14:pctWidth>0</wp14:pctWidth>
            </wp14:sizeRelH>
            <wp14:sizeRelV relativeFrom="page">
              <wp14:pctHeight>0</wp14:pctHeight>
            </wp14:sizeRelV>
          </wp:anchor>
        </w:drawing>
      </w:r>
      <w:r w:rsidR="00B4318A">
        <w:rPr>
          <w:b/>
          <w:bCs/>
        </w:rPr>
        <w:t xml:space="preserve">Update </w:t>
      </w:r>
      <w:r w:rsidR="00B4318A">
        <w:t>mta.yaml file : it adds modules.</w:t>
      </w:r>
    </w:p>
    <w:p w14:paraId="5B15D9ED" w14:textId="38F485E8" w:rsidR="00AB493B" w:rsidRDefault="00AB493B" w:rsidP="00AB493B">
      <w:pPr>
        <w:pStyle w:val="ListParagraph"/>
        <w:ind w:left="1440"/>
      </w:pPr>
    </w:p>
    <w:p w14:paraId="3363075F" w14:textId="00C236A0" w:rsidR="003C2E8C" w:rsidRPr="00EC0F1C" w:rsidRDefault="00AB493B" w:rsidP="00AB493B">
      <w:pPr>
        <w:pStyle w:val="ListParagraph"/>
        <w:tabs>
          <w:tab w:val="left" w:pos="2985"/>
        </w:tabs>
        <w:ind w:left="1440"/>
        <w:jc w:val="both"/>
      </w:pPr>
      <w:r>
        <w:t xml:space="preserve">                          </w:t>
      </w:r>
      <w:r w:rsidR="0047193A">
        <w:t xml:space="preserve">So it adds this </w:t>
      </w:r>
      <w:r w:rsidR="0047193A" w:rsidRPr="00A01282">
        <w:rPr>
          <w:b/>
          <w:bCs/>
        </w:rPr>
        <w:t>approuter</w:t>
      </w:r>
      <w:r w:rsidR="0047193A">
        <w:t xml:space="preserve"> module. </w:t>
      </w:r>
    </w:p>
    <w:p w14:paraId="1CC92CAC" w14:textId="77777777" w:rsidR="00F149DB" w:rsidRDefault="00F149DB" w:rsidP="00281AF8"/>
    <w:p w14:paraId="223AC869" w14:textId="77777777" w:rsidR="00F149DB" w:rsidRDefault="00F149DB" w:rsidP="00281AF8"/>
    <w:p w14:paraId="2E82153D" w14:textId="77777777" w:rsidR="00F149DB" w:rsidRDefault="00F149DB" w:rsidP="00281AF8"/>
    <w:p w14:paraId="6F028D6D" w14:textId="77777777" w:rsidR="00F149DB" w:rsidRDefault="00F149DB" w:rsidP="00281AF8"/>
    <w:p w14:paraId="6CCDCC25" w14:textId="05E60FA5" w:rsidR="001C7F87" w:rsidRDefault="003E4DCA" w:rsidP="007E5712">
      <w:pPr>
        <w:pStyle w:val="ListParagraph"/>
        <w:numPr>
          <w:ilvl w:val="0"/>
          <w:numId w:val="43"/>
        </w:numPr>
      </w:pPr>
      <w:r w:rsidRPr="00E9087D">
        <w:rPr>
          <w:noProof/>
        </w:rPr>
        <w:drawing>
          <wp:anchor distT="0" distB="0" distL="114300" distR="114300" simplePos="0" relativeHeight="251630080" behindDoc="0" locked="0" layoutInCell="1" allowOverlap="1" wp14:anchorId="03757C04" wp14:editId="3B544311">
            <wp:simplePos x="0" y="0"/>
            <wp:positionH relativeFrom="margin">
              <wp:posOffset>-719138</wp:posOffset>
            </wp:positionH>
            <wp:positionV relativeFrom="paragraph">
              <wp:posOffset>214948</wp:posOffset>
            </wp:positionV>
            <wp:extent cx="895295" cy="766763"/>
            <wp:effectExtent l="0" t="0" r="0" b="0"/>
            <wp:wrapNone/>
            <wp:docPr id="195048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48040" name=""/>
                    <pic:cNvPicPr/>
                  </pic:nvPicPr>
                  <pic:blipFill>
                    <a:blip r:embed="rId431">
                      <a:extLst>
                        <a:ext uri="{28A0092B-C50C-407E-A947-70E740481C1C}">
                          <a14:useLocalDpi xmlns:a14="http://schemas.microsoft.com/office/drawing/2010/main" val="0"/>
                        </a:ext>
                      </a:extLst>
                    </a:blip>
                    <a:stretch>
                      <a:fillRect/>
                    </a:stretch>
                  </pic:blipFill>
                  <pic:spPr>
                    <a:xfrm>
                      <a:off x="0" y="0"/>
                      <a:ext cx="895295" cy="766763"/>
                    </a:xfrm>
                    <a:prstGeom prst="rect">
                      <a:avLst/>
                    </a:prstGeom>
                  </pic:spPr>
                </pic:pic>
              </a:graphicData>
            </a:graphic>
            <wp14:sizeRelH relativeFrom="page">
              <wp14:pctWidth>0</wp14:pctWidth>
            </wp14:sizeRelH>
            <wp14:sizeRelV relativeFrom="page">
              <wp14:pctHeight>0</wp14:pctHeight>
            </wp14:sizeRelV>
          </wp:anchor>
        </w:drawing>
      </w:r>
      <w:r w:rsidR="007E5712">
        <w:t xml:space="preserve">Create a new </w:t>
      </w:r>
      <w:r w:rsidR="007E5712">
        <w:rPr>
          <w:b/>
          <w:bCs/>
        </w:rPr>
        <w:t xml:space="preserve">router </w:t>
      </w:r>
      <w:r w:rsidR="007E5712">
        <w:t xml:space="preserve">folder, inside the </w:t>
      </w:r>
      <w:r w:rsidR="007E5712">
        <w:rPr>
          <w:b/>
          <w:bCs/>
        </w:rPr>
        <w:t xml:space="preserve">app </w:t>
      </w:r>
      <w:r w:rsidR="007E5712">
        <w:t>folder.</w:t>
      </w:r>
      <w:r w:rsidRPr="003E4DCA">
        <w:t xml:space="preserve"> </w:t>
      </w:r>
      <w:r w:rsidR="000048EB">
        <w:t xml:space="preserve">And this router folder contains </w:t>
      </w:r>
      <w:r w:rsidR="00070A20">
        <w:t xml:space="preserve">                                  </w:t>
      </w:r>
      <w:r w:rsidR="000048EB">
        <w:t>this many files.</w:t>
      </w:r>
    </w:p>
    <w:p w14:paraId="0D62E209" w14:textId="24B26C62" w:rsidR="00F149DB" w:rsidRDefault="00000000" w:rsidP="00281AF8">
      <w:pPr>
        <w:rPr>
          <w:rFonts w:ascii="Consolas" w:eastAsia="Times New Roman" w:hAnsi="Consolas" w:cs="Times New Roman"/>
          <w:color w:val="3B3B3B"/>
          <w:kern w:val="0"/>
          <w:sz w:val="21"/>
          <w:szCs w:val="21"/>
          <w:lang w:eastAsia="en-IN" w:bidi="bn-IN"/>
          <w14:ligatures w14:val="none"/>
        </w:rPr>
      </w:pPr>
      <w:r>
        <w:rPr>
          <w:rFonts w:ascii="Consolas" w:eastAsia="Times New Roman" w:hAnsi="Consolas" w:cs="Times New Roman"/>
          <w:noProof/>
          <w:color w:val="3B3B3B"/>
          <w:kern w:val="0"/>
          <w:sz w:val="21"/>
          <w:szCs w:val="21"/>
          <w:lang w:eastAsia="en-IN" w:bidi="bn-IN"/>
        </w:rPr>
        <w:pict w14:anchorId="6BF4A25F">
          <v:rect id="_x0000_s1137" style="position:absolute;margin-left:91.05pt;margin-top:19.05pt;width:207.55pt;height:65.65pt;z-index:251939328" fillcolor="#f4b083 [1941]">
            <v:textbox>
              <w:txbxContent>
                <w:p w14:paraId="3A5D6AEB" w14:textId="5A617C10" w:rsidR="0062500C" w:rsidRDefault="0062500C">
                  <w:pPr>
                    <w:rPr>
                      <w:b/>
                      <w:bCs/>
                      <w:lang w:val="en-GB"/>
                    </w:rPr>
                  </w:pPr>
                  <w:r w:rsidRPr="0062500C">
                    <w:rPr>
                      <w:b/>
                      <w:bCs/>
                      <w:lang w:val="en-GB"/>
                    </w:rPr>
                    <w:t>What is xsuaa</w:t>
                  </w:r>
                  <w:r>
                    <w:rPr>
                      <w:b/>
                      <w:bCs/>
                      <w:lang w:val="en-GB"/>
                    </w:rPr>
                    <w:t xml:space="preserve"> ?</w:t>
                  </w:r>
                </w:p>
                <w:p w14:paraId="26A17186" w14:textId="3F055F08" w:rsidR="0062500C" w:rsidRPr="0062500C" w:rsidRDefault="0062500C">
                  <w:pPr>
                    <w:rPr>
                      <w:lang w:val="en-GB"/>
                    </w:rPr>
                  </w:pPr>
                  <w:r w:rsidRPr="0062500C">
                    <w:rPr>
                      <w:lang w:val="en-GB"/>
                    </w:rPr>
                    <w:t>It is a authentication provider</w:t>
                  </w:r>
                </w:p>
              </w:txbxContent>
            </v:textbox>
          </v:rect>
        </w:pict>
      </w:r>
    </w:p>
    <w:p w14:paraId="07A250C7" w14:textId="77777777" w:rsidR="00C77A26" w:rsidRDefault="00C77A26" w:rsidP="00D63FA7">
      <w:pPr>
        <w:rPr>
          <w:rFonts w:ascii="Consolas" w:eastAsia="Times New Roman" w:hAnsi="Consolas" w:cs="Times New Roman"/>
          <w:color w:val="3B3B3B"/>
          <w:kern w:val="0"/>
          <w:sz w:val="21"/>
          <w:szCs w:val="21"/>
          <w:lang w:eastAsia="en-IN" w:bidi="bn-IN"/>
          <w14:ligatures w14:val="none"/>
        </w:rPr>
      </w:pPr>
    </w:p>
    <w:p w14:paraId="07B612C6" w14:textId="72769928" w:rsidR="009D1843" w:rsidRDefault="009D1843" w:rsidP="00D63FA7">
      <w:pPr>
        <w:rPr>
          <w:b/>
          <w:bCs/>
          <w:lang w:eastAsia="en-IN" w:bidi="bn-IN"/>
        </w:rPr>
      </w:pPr>
      <w:r>
        <w:rPr>
          <w:b/>
          <w:bCs/>
          <w:lang w:eastAsia="en-IN" w:bidi="bn-IN"/>
        </w:rPr>
        <w:lastRenderedPageBreak/>
        <w:t>How to access the services through the postman.</w:t>
      </w:r>
    </w:p>
    <w:p w14:paraId="4D7F4E76" w14:textId="77777777" w:rsidR="00393438" w:rsidRDefault="009D1843" w:rsidP="00D63FA7">
      <w:pPr>
        <w:rPr>
          <w:lang w:eastAsia="en-IN" w:bidi="bn-IN"/>
        </w:rPr>
      </w:pPr>
      <w:r>
        <w:rPr>
          <w:lang w:eastAsia="en-IN" w:bidi="bn-IN"/>
        </w:rPr>
        <w:t>So we saw that we can not directly access the services. So we can access through the a</w:t>
      </w:r>
      <w:r w:rsidR="00C567E7">
        <w:rPr>
          <w:lang w:eastAsia="en-IN" w:bidi="bn-IN"/>
        </w:rPr>
        <w:t>pprouter. So when user send the request, it goes to the approuter. And then approuter goes to the xsuaa and get the access-token and after that the request attached with the access-token and goes to services. And get the response from the particular service.</w:t>
      </w:r>
    </w:p>
    <w:p w14:paraId="53F3D1CA" w14:textId="66233BB2" w:rsidR="009D1843" w:rsidRDefault="00EF0589" w:rsidP="00D63FA7">
      <w:pPr>
        <w:rPr>
          <w:lang w:eastAsia="en-IN" w:bidi="bn-IN"/>
        </w:rPr>
      </w:pPr>
      <w:r>
        <w:rPr>
          <w:noProof/>
        </w:rPr>
        <w:drawing>
          <wp:anchor distT="0" distB="0" distL="114300" distR="114300" simplePos="0" relativeHeight="251643392" behindDoc="0" locked="0" layoutInCell="1" allowOverlap="1" wp14:anchorId="445EC75B" wp14:editId="12FD7DA7">
            <wp:simplePos x="0" y="0"/>
            <wp:positionH relativeFrom="column">
              <wp:posOffset>4376738</wp:posOffset>
            </wp:positionH>
            <wp:positionV relativeFrom="paragraph">
              <wp:posOffset>386398</wp:posOffset>
            </wp:positionV>
            <wp:extent cx="957263" cy="320812"/>
            <wp:effectExtent l="190500" t="190500" r="167005" b="174625"/>
            <wp:wrapNone/>
            <wp:docPr id="894926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926951" name=""/>
                    <pic:cNvPicPr/>
                  </pic:nvPicPr>
                  <pic:blipFill>
                    <a:blip r:embed="rId432">
                      <a:extLst>
                        <a:ext uri="{28A0092B-C50C-407E-A947-70E740481C1C}">
                          <a14:useLocalDpi xmlns:a14="http://schemas.microsoft.com/office/drawing/2010/main" val="0"/>
                        </a:ext>
                      </a:extLst>
                    </a:blip>
                    <a:stretch>
                      <a:fillRect/>
                    </a:stretch>
                  </pic:blipFill>
                  <pic:spPr>
                    <a:xfrm>
                      <a:off x="0" y="0"/>
                      <a:ext cx="957263" cy="320812"/>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393438">
        <w:rPr>
          <w:lang w:eastAsia="en-IN" w:bidi="bn-IN"/>
        </w:rPr>
        <w:t xml:space="preserve">But if we want to access the service from the postman, then we need to manually create the </w:t>
      </w:r>
      <w:r w:rsidR="00A50EE8">
        <w:rPr>
          <w:lang w:eastAsia="en-IN" w:bidi="bn-IN"/>
        </w:rPr>
        <w:t xml:space="preserve">               </w:t>
      </w:r>
      <w:r w:rsidR="00393438">
        <w:rPr>
          <w:lang w:eastAsia="en-IN" w:bidi="bn-IN"/>
        </w:rPr>
        <w:t>access-token.</w:t>
      </w:r>
      <w:r w:rsidR="00C567E7">
        <w:rPr>
          <w:lang w:eastAsia="en-IN" w:bidi="bn-IN"/>
        </w:rPr>
        <w:t xml:space="preserve"> </w:t>
      </w:r>
      <w:r w:rsidR="00A50EE8">
        <w:rPr>
          <w:lang w:eastAsia="en-IN" w:bidi="bn-IN"/>
        </w:rPr>
        <w:t>And after that we can access the service.</w:t>
      </w:r>
    </w:p>
    <w:p w14:paraId="29FE9649" w14:textId="4740FCFE" w:rsidR="009D1843" w:rsidRDefault="00EF0589" w:rsidP="00146FD0">
      <w:pPr>
        <w:textAlignment w:val="center"/>
        <w:rPr>
          <w:b/>
          <w:bCs/>
        </w:rPr>
      </w:pPr>
      <w:r>
        <w:rPr>
          <w:lang w:eastAsia="en-IN" w:bidi="bn-IN"/>
        </w:rPr>
        <w:t xml:space="preserve">So we will fetch the client details from the instance : </w:t>
      </w:r>
      <w:r w:rsidRPr="00EF0589">
        <w:rPr>
          <w:b/>
          <w:bCs/>
          <w:lang w:eastAsia="en-IN" w:bidi="bn-IN"/>
        </w:rPr>
        <w:t>EmployeeDetails-auth</w:t>
      </w:r>
    </w:p>
    <w:p w14:paraId="79BD3AF5" w14:textId="77777777" w:rsidR="00146FD0" w:rsidRDefault="00146FD0" w:rsidP="00146FD0">
      <w:pPr>
        <w:textAlignment w:val="center"/>
        <w:rPr>
          <w:b/>
          <w:bCs/>
        </w:rPr>
      </w:pPr>
    </w:p>
    <w:p w14:paraId="5DDA7F56" w14:textId="6EFAE3B5" w:rsidR="00666948" w:rsidRPr="00D63FA7" w:rsidRDefault="00682976" w:rsidP="00D63FA7">
      <w:pPr>
        <w:rPr>
          <w:b/>
          <w:bCs/>
          <w:lang w:eastAsia="en-IN" w:bidi="bn-IN"/>
        </w:rPr>
      </w:pPr>
      <w:r w:rsidRPr="00D63FA7">
        <w:rPr>
          <w:b/>
          <w:bCs/>
          <w:lang w:eastAsia="en-IN" w:bidi="bn-IN"/>
        </w:rPr>
        <w:t>How to deploy the  application from Vs code to Cloud.</w:t>
      </w:r>
    </w:p>
    <w:p w14:paraId="02E007D8" w14:textId="2E21EFB8" w:rsidR="003F45C7" w:rsidRDefault="00682976" w:rsidP="00D63FA7">
      <w:pPr>
        <w:rPr>
          <w:lang w:eastAsia="en-IN" w:bidi="bn-IN"/>
        </w:rPr>
      </w:pPr>
      <w:r>
        <w:rPr>
          <w:lang w:eastAsia="en-IN" w:bidi="bn-IN"/>
        </w:rPr>
        <w:t>As of now we deployed our application from BAS to Cloud, but there is a problem that you can not deploy multiple times, because as it is an trial account</w:t>
      </w:r>
      <w:r w:rsidR="00D63FA7">
        <w:rPr>
          <w:lang w:eastAsia="en-IN" w:bidi="bn-IN"/>
        </w:rPr>
        <w:t>. But from VS code you can deploy multiple times, there is no restriction.</w:t>
      </w:r>
    </w:p>
    <w:p w14:paraId="0DD98690" w14:textId="28B3BC50" w:rsidR="00D63FA7" w:rsidRDefault="00D63FA7" w:rsidP="00D63FA7">
      <w:pPr>
        <w:rPr>
          <w:lang w:eastAsia="en-IN" w:bidi="bn-IN"/>
        </w:rPr>
      </w:pPr>
      <w:r>
        <w:rPr>
          <w:lang w:eastAsia="en-IN" w:bidi="bn-IN"/>
        </w:rPr>
        <w:t>But to deploy the application from VS we need to install following things :</w:t>
      </w:r>
    </w:p>
    <w:p w14:paraId="099C9ADE" w14:textId="00C6273A" w:rsidR="00D63FA7" w:rsidRPr="00F83EBB" w:rsidRDefault="00D63FA7" w:rsidP="00F83EBB">
      <w:pPr>
        <w:pStyle w:val="ListParagraph"/>
        <w:numPr>
          <w:ilvl w:val="0"/>
          <w:numId w:val="42"/>
        </w:numPr>
      </w:pPr>
      <w:r>
        <w:t xml:space="preserve">We need to go to </w:t>
      </w:r>
      <w:r w:rsidRPr="00F83EBB">
        <w:rPr>
          <w:b/>
          <w:bCs/>
        </w:rPr>
        <w:t>cmd</w:t>
      </w:r>
      <w:r>
        <w:t xml:space="preserve"> and there we need to install </w:t>
      </w:r>
      <w:r w:rsidRPr="00F83EBB">
        <w:rPr>
          <w:b/>
          <w:bCs/>
        </w:rPr>
        <w:t>mbt</w:t>
      </w:r>
      <w:r>
        <w:t xml:space="preserve"> by entering the command </w:t>
      </w:r>
      <w:r w:rsidR="00F83EBB">
        <w:t xml:space="preserve">                            </w:t>
      </w:r>
      <w:r w:rsidRPr="00F83EBB">
        <w:rPr>
          <w:b/>
          <w:bCs/>
        </w:rPr>
        <w:t xml:space="preserve">npm install -g mbt                           </w:t>
      </w:r>
    </w:p>
    <w:p w14:paraId="0DE0BC9E" w14:textId="4CDB8774" w:rsidR="00F83EBB" w:rsidRDefault="003557A2" w:rsidP="00F83EBB">
      <w:pPr>
        <w:pStyle w:val="ListParagraph"/>
        <w:numPr>
          <w:ilvl w:val="0"/>
          <w:numId w:val="42"/>
        </w:numPr>
      </w:pPr>
      <w:r w:rsidRPr="00F83EBB">
        <w:rPr>
          <w:noProof/>
        </w:rPr>
        <w:drawing>
          <wp:anchor distT="0" distB="0" distL="114300" distR="114300" simplePos="0" relativeHeight="251607552" behindDoc="0" locked="0" layoutInCell="1" allowOverlap="1" wp14:anchorId="01BB03F9" wp14:editId="1BAE1B2E">
            <wp:simplePos x="0" y="0"/>
            <wp:positionH relativeFrom="column">
              <wp:posOffset>5619750</wp:posOffset>
            </wp:positionH>
            <wp:positionV relativeFrom="paragraph">
              <wp:posOffset>162242</wp:posOffset>
            </wp:positionV>
            <wp:extent cx="790162" cy="252413"/>
            <wp:effectExtent l="0" t="0" r="0" b="0"/>
            <wp:wrapNone/>
            <wp:docPr id="1237104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104609" name=""/>
                    <pic:cNvPicPr/>
                  </pic:nvPicPr>
                  <pic:blipFill>
                    <a:blip r:embed="rId433" cstate="print">
                      <a:extLst>
                        <a:ext uri="{28A0092B-C50C-407E-A947-70E740481C1C}">
                          <a14:useLocalDpi xmlns:a14="http://schemas.microsoft.com/office/drawing/2010/main" val="0"/>
                        </a:ext>
                      </a:extLst>
                    </a:blip>
                    <a:stretch>
                      <a:fillRect/>
                    </a:stretch>
                  </pic:blipFill>
                  <pic:spPr>
                    <a:xfrm>
                      <a:off x="0" y="0"/>
                      <a:ext cx="790162" cy="252413"/>
                    </a:xfrm>
                    <a:prstGeom prst="rect">
                      <a:avLst/>
                    </a:prstGeom>
                  </pic:spPr>
                </pic:pic>
              </a:graphicData>
            </a:graphic>
            <wp14:sizeRelH relativeFrom="page">
              <wp14:pctWidth>0</wp14:pctWidth>
            </wp14:sizeRelH>
            <wp14:sizeRelV relativeFrom="page">
              <wp14:pctHeight>0</wp14:pctHeight>
            </wp14:sizeRelV>
          </wp:anchor>
        </w:drawing>
      </w:r>
      <w:r w:rsidR="00000000">
        <w:rPr>
          <w:noProof/>
        </w:rPr>
        <w:pict w14:anchorId="681BAE1A">
          <v:rect id="_x0000_s1108" style="position:absolute;left:0;text-align:left;margin-left:33.35pt;margin-top:50.05pt;width:377.25pt;height:69.75pt;z-index:251924992;mso-position-horizontal-relative:text;mso-position-vertical-relative:text">
            <v:textbox>
              <w:txbxContent>
                <w:p w14:paraId="70FA06AA" w14:textId="1C415FB2" w:rsidR="00792932" w:rsidRDefault="00792932">
                  <w:r w:rsidRPr="00792932">
                    <w:t>Set-ExecutionPolicy Bypass -Scope Process -Force; [System.Net.ServicePointManager]::SecurityProtocol = [System.Net.ServicePointManager]::SecurityProtocol -bor 3072; iex ((New-Object System.Net.WebClient).DownloadString('https://chocolatey.org/install.ps1'))</w:t>
                  </w:r>
                </w:p>
              </w:txbxContent>
            </v:textbox>
          </v:rect>
        </w:pict>
      </w:r>
      <w:r w:rsidR="00F83EBB">
        <w:t xml:space="preserve">After that we need to install </w:t>
      </w:r>
      <w:r w:rsidR="00792932">
        <w:rPr>
          <w:b/>
          <w:bCs/>
        </w:rPr>
        <w:t>Chocolatey</w:t>
      </w:r>
      <w:r w:rsidR="00F83EBB">
        <w:rPr>
          <w:b/>
          <w:bCs/>
        </w:rPr>
        <w:t xml:space="preserve">  </w:t>
      </w:r>
      <w:r w:rsidR="00F83EBB">
        <w:t xml:space="preserve">to install that we need to go to </w:t>
      </w:r>
      <w:r w:rsidR="00792932">
        <w:t xml:space="preserve">                                        </w:t>
      </w:r>
      <w:r w:rsidR="00F83EBB">
        <w:rPr>
          <w:b/>
          <w:bCs/>
        </w:rPr>
        <w:t xml:space="preserve">windows PowerShell </w:t>
      </w:r>
      <w:r w:rsidR="00F83EBB">
        <w:t>and we need to run as an Administrator</w:t>
      </w:r>
      <w:r w:rsidR="00792932">
        <w:t>. And then we need to enter the command:</w:t>
      </w:r>
    </w:p>
    <w:p w14:paraId="4CFDB9AD" w14:textId="44A06195" w:rsidR="00792932" w:rsidRDefault="00792932" w:rsidP="00792932">
      <w:pPr>
        <w:ind w:left="360"/>
      </w:pPr>
    </w:p>
    <w:p w14:paraId="2C4F13FE" w14:textId="7B1C7A9D" w:rsidR="00F83EBB" w:rsidRDefault="00F83EBB" w:rsidP="00792932">
      <w:pPr>
        <w:pStyle w:val="ListParagraph"/>
        <w:ind w:left="8640"/>
      </w:pPr>
    </w:p>
    <w:p w14:paraId="04B7FB72" w14:textId="77777777" w:rsidR="00792932" w:rsidRDefault="00792932" w:rsidP="00792932">
      <w:pPr>
        <w:pStyle w:val="ListParagraph"/>
        <w:ind w:left="8640"/>
      </w:pPr>
    </w:p>
    <w:p w14:paraId="2063CB50" w14:textId="77777777" w:rsidR="00792932" w:rsidRDefault="00792932" w:rsidP="00792932">
      <w:pPr>
        <w:pStyle w:val="ListParagraph"/>
        <w:ind w:left="8640"/>
      </w:pPr>
    </w:p>
    <w:p w14:paraId="4F5CC4C3" w14:textId="24824D84" w:rsidR="00792932" w:rsidRDefault="00000000" w:rsidP="00792932">
      <w:pPr>
        <w:ind w:left="720"/>
        <w:jc w:val="both"/>
        <w:rPr>
          <w:sz w:val="16"/>
          <w:szCs w:val="16"/>
        </w:rPr>
      </w:pPr>
      <w:hyperlink r:id="rId434" w:history="1">
        <w:r w:rsidR="00792932" w:rsidRPr="008147C6">
          <w:rPr>
            <w:rStyle w:val="Hyperlink"/>
            <w:sz w:val="16"/>
            <w:szCs w:val="16"/>
          </w:rPr>
          <w:t>https://help.sap.com/docs/SAP_BUSINESS_ONE_WEB_CLIENT/e6ac71d18c7543828bd4463f77d67ff7/6ec59d6131234d1dbcddbc879737c56e.html?version=10.0_FP_2305</w:t>
        </w:r>
      </w:hyperlink>
    </w:p>
    <w:p w14:paraId="277D4D40" w14:textId="5F51CD11" w:rsidR="00056854" w:rsidRPr="00056854" w:rsidRDefault="00792932" w:rsidP="00056854">
      <w:pPr>
        <w:pStyle w:val="ListParagraph"/>
        <w:numPr>
          <w:ilvl w:val="0"/>
          <w:numId w:val="42"/>
        </w:numPr>
        <w:jc w:val="both"/>
      </w:pPr>
      <w:r>
        <w:t xml:space="preserve">After download the Chocolatey we will download the </w:t>
      </w:r>
      <w:r w:rsidRPr="00792932">
        <w:rPr>
          <w:b/>
          <w:bCs/>
        </w:rPr>
        <w:t>make</w:t>
      </w:r>
      <w:r>
        <w:t xml:space="preserve">, so we will go to                                </w:t>
      </w:r>
      <w:r w:rsidRPr="00792932">
        <w:rPr>
          <w:b/>
          <w:bCs/>
        </w:rPr>
        <w:t xml:space="preserve">windows PowerShell </w:t>
      </w:r>
      <w:r>
        <w:t xml:space="preserve">and we need to run as an Administrator. And then we need to enter the command: </w:t>
      </w:r>
      <w:r w:rsidRPr="00792932">
        <w:rPr>
          <w:b/>
          <w:bCs/>
        </w:rPr>
        <w:t>choco install make</w:t>
      </w:r>
    </w:p>
    <w:p w14:paraId="6B5BC015" w14:textId="77777777" w:rsidR="00056854" w:rsidRDefault="00056854" w:rsidP="00056854">
      <w:pPr>
        <w:pStyle w:val="ListParagraph"/>
        <w:jc w:val="both"/>
      </w:pPr>
    </w:p>
    <w:p w14:paraId="715DC959" w14:textId="26C67E76" w:rsidR="00056854" w:rsidRDefault="00056854" w:rsidP="00056854">
      <w:pPr>
        <w:pStyle w:val="ListParagraph"/>
        <w:numPr>
          <w:ilvl w:val="0"/>
          <w:numId w:val="42"/>
        </w:numPr>
      </w:pPr>
      <w:r>
        <w:t>After that we need to install MultiApps Cloud Foundry CLI Plugin, for that we need to go to cmd and we need to execute the command:</w:t>
      </w:r>
      <w:r w:rsidR="003E63BC">
        <w:t xml:space="preserve"> </w:t>
      </w:r>
    </w:p>
    <w:p w14:paraId="16DEEA41" w14:textId="2A344039" w:rsidR="00056854" w:rsidRPr="00792932" w:rsidRDefault="00000000" w:rsidP="00056854">
      <w:pPr>
        <w:pStyle w:val="ListParagraph"/>
        <w:jc w:val="both"/>
      </w:pPr>
      <w:r>
        <w:rPr>
          <w:noProof/>
        </w:rPr>
        <w:pict w14:anchorId="3190A48C">
          <v:rect id="_x0000_s1109" style="position:absolute;left:0;text-align:left;margin-left:47.6pt;margin-top:9.55pt;width:356.3pt;height:38.65pt;z-index:251926016">
            <v:textbox>
              <w:txbxContent>
                <w:p w14:paraId="0A551ACD" w14:textId="5C431AB0" w:rsidR="00056854" w:rsidRDefault="00056854">
                  <w:r w:rsidRPr="00056854">
                    <w:t>cf install-plugin -f https://github.com/cloudfoundry-incubator/multiapps-cli-plugin/releases/latest/download/multiapps-plugin.win64.exe</w:t>
                  </w:r>
                </w:p>
              </w:txbxContent>
            </v:textbox>
          </v:rect>
        </w:pict>
      </w:r>
    </w:p>
    <w:p w14:paraId="359ABD7A" w14:textId="053EF44A" w:rsidR="00792932" w:rsidRDefault="00792932" w:rsidP="00792932">
      <w:pPr>
        <w:pStyle w:val="ListParagraph"/>
        <w:jc w:val="both"/>
      </w:pPr>
    </w:p>
    <w:p w14:paraId="4D423B52" w14:textId="77777777" w:rsidR="00196C74" w:rsidRDefault="00196C74" w:rsidP="00196C74"/>
    <w:p w14:paraId="78859301" w14:textId="60F2EED4" w:rsidR="003E63BC" w:rsidRPr="00202E76" w:rsidRDefault="003E63BC" w:rsidP="003E63BC">
      <w:pPr>
        <w:ind w:left="720"/>
      </w:pPr>
      <w:r>
        <w:t xml:space="preserve">So this MultiApps Cloud Foundry CLI Plugin allow us to execute </w:t>
      </w:r>
      <w:r w:rsidRPr="00AE5B29">
        <w:t>cf operations</w:t>
      </w:r>
      <w:r>
        <w:rPr>
          <w:b/>
          <w:bCs/>
        </w:rPr>
        <w:t xml:space="preserve"> </w:t>
      </w:r>
      <w:r w:rsidR="00202E76">
        <w:t>in cf cli for vs code.</w:t>
      </w:r>
    </w:p>
    <w:p w14:paraId="41E29DD7" w14:textId="1D36E6A4" w:rsidR="00196C74" w:rsidRDefault="00C0603A" w:rsidP="00196C74">
      <w:pPr>
        <w:tabs>
          <w:tab w:val="left" w:pos="983"/>
        </w:tabs>
      </w:pPr>
      <w:r>
        <w:t xml:space="preserve">              </w:t>
      </w:r>
      <w:r w:rsidR="00196C74">
        <w:t>Once done this you can now deploy the application from Vs code.</w:t>
      </w:r>
    </w:p>
    <w:p w14:paraId="60679802" w14:textId="7A772BAD" w:rsidR="00E900BB" w:rsidRDefault="00E900BB" w:rsidP="00196C74">
      <w:pPr>
        <w:tabs>
          <w:tab w:val="left" w:pos="983"/>
        </w:tabs>
      </w:pPr>
    </w:p>
    <w:p w14:paraId="75F01498" w14:textId="77777777" w:rsidR="00E900BB" w:rsidRDefault="00E900BB" w:rsidP="00196C74">
      <w:pPr>
        <w:tabs>
          <w:tab w:val="left" w:pos="983"/>
        </w:tabs>
      </w:pPr>
    </w:p>
    <w:p w14:paraId="0BD2D56F" w14:textId="1A32279D" w:rsidR="00E900BB" w:rsidRDefault="00E900BB" w:rsidP="00E900BB">
      <w:pPr>
        <w:rPr>
          <w:b/>
          <w:bCs/>
        </w:rPr>
      </w:pPr>
      <w:r w:rsidRPr="00E900BB">
        <w:rPr>
          <w:b/>
          <w:bCs/>
        </w:rPr>
        <w:lastRenderedPageBreak/>
        <w:t>While deploying the application if you get error Service plan hdi-shared not found</w:t>
      </w:r>
    </w:p>
    <w:p w14:paraId="2926483D" w14:textId="17412089" w:rsidR="00AB13B9" w:rsidRDefault="00E900BB" w:rsidP="00E900BB">
      <w:r>
        <w:t xml:space="preserve">For that you need to activate the services. </w:t>
      </w:r>
      <w:r w:rsidR="00E73E5E">
        <w:t xml:space="preserve">For that you need to go to the </w:t>
      </w:r>
      <w:r w:rsidR="00E73E5E">
        <w:rPr>
          <w:b/>
          <w:bCs/>
        </w:rPr>
        <w:t xml:space="preserve">Entity Assignment </w:t>
      </w:r>
      <w:r w:rsidR="00E73E5E">
        <w:t xml:space="preserve">which is inside the </w:t>
      </w:r>
      <w:r w:rsidR="00E73E5E">
        <w:rPr>
          <w:b/>
          <w:bCs/>
        </w:rPr>
        <w:t xml:space="preserve">Entitlements. </w:t>
      </w:r>
      <w:r w:rsidR="00E73E5E">
        <w:t xml:space="preserve">After that you need to click on </w:t>
      </w:r>
      <w:r w:rsidR="00E73E5E">
        <w:rPr>
          <w:b/>
          <w:bCs/>
        </w:rPr>
        <w:t xml:space="preserve">Add service plans. </w:t>
      </w:r>
      <w:r w:rsidR="00E73E5E">
        <w:t>After that you need to search</w:t>
      </w:r>
      <w:r w:rsidR="00E73E5E">
        <w:rPr>
          <w:b/>
          <w:bCs/>
        </w:rPr>
        <w:t xml:space="preserve"> </w:t>
      </w:r>
      <w:r w:rsidR="00E73E5E">
        <w:t xml:space="preserve"> hana. It will show the services : </w:t>
      </w:r>
      <w:r w:rsidR="00E73E5E" w:rsidRPr="00E73E5E">
        <w:rPr>
          <w:b/>
          <w:bCs/>
        </w:rPr>
        <w:t>SAP HANA Cloud, SAP HANA Schemas &amp; HDI Containers, SAP HANA Schemas &amp; HDI Containers Trial</w:t>
      </w:r>
      <w:r w:rsidR="00E73E5E">
        <w:t>. Make sure all the services are added. Once all the services are added this issue will resolve.</w:t>
      </w:r>
      <w:r w:rsidR="0006023D">
        <w:t xml:space="preserve"> The below service and plans should be added.</w:t>
      </w:r>
    </w:p>
    <w:p w14:paraId="080B4D03" w14:textId="3889F120" w:rsidR="00E900BB" w:rsidRPr="00E73E5E" w:rsidRDefault="00782DE8" w:rsidP="00E900BB">
      <w:r w:rsidRPr="00E9087D">
        <w:rPr>
          <w:noProof/>
        </w:rPr>
        <w:drawing>
          <wp:anchor distT="0" distB="0" distL="114300" distR="114300" simplePos="0" relativeHeight="251656704" behindDoc="0" locked="0" layoutInCell="1" allowOverlap="1" wp14:anchorId="6D956AA0" wp14:editId="102250C9">
            <wp:simplePos x="0" y="0"/>
            <wp:positionH relativeFrom="column">
              <wp:posOffset>-519113</wp:posOffset>
            </wp:positionH>
            <wp:positionV relativeFrom="paragraph">
              <wp:posOffset>59372</wp:posOffset>
            </wp:positionV>
            <wp:extent cx="6870423" cy="1947863"/>
            <wp:effectExtent l="190500" t="190500" r="178435" b="167005"/>
            <wp:wrapNone/>
            <wp:docPr id="820125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125186" name=""/>
                    <pic:cNvPicPr/>
                  </pic:nvPicPr>
                  <pic:blipFill>
                    <a:blip r:embed="rId435">
                      <a:extLst>
                        <a:ext uri="{28A0092B-C50C-407E-A947-70E740481C1C}">
                          <a14:useLocalDpi xmlns:a14="http://schemas.microsoft.com/office/drawing/2010/main" val="0"/>
                        </a:ext>
                      </a:extLst>
                    </a:blip>
                    <a:stretch>
                      <a:fillRect/>
                    </a:stretch>
                  </pic:blipFill>
                  <pic:spPr>
                    <a:xfrm>
                      <a:off x="0" y="0"/>
                      <a:ext cx="6870423" cy="1947863"/>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E73E5E">
        <w:t xml:space="preserve"> </w:t>
      </w:r>
    </w:p>
    <w:p w14:paraId="6F7435C1" w14:textId="77777777" w:rsidR="00E900BB" w:rsidRPr="00E900BB" w:rsidRDefault="00E900BB" w:rsidP="00E900BB">
      <w:pPr>
        <w:rPr>
          <w:b/>
          <w:bCs/>
        </w:rPr>
      </w:pPr>
    </w:p>
    <w:p w14:paraId="6A88C721" w14:textId="77777777" w:rsidR="0050156D" w:rsidRDefault="0050156D" w:rsidP="00196C74">
      <w:pPr>
        <w:tabs>
          <w:tab w:val="left" w:pos="983"/>
        </w:tabs>
      </w:pPr>
    </w:p>
    <w:p w14:paraId="236C1C7B" w14:textId="77777777" w:rsidR="00B5697C" w:rsidRDefault="00B5697C" w:rsidP="00196C74">
      <w:pPr>
        <w:tabs>
          <w:tab w:val="left" w:pos="983"/>
        </w:tabs>
      </w:pPr>
    </w:p>
    <w:p w14:paraId="10F9BF6B" w14:textId="77777777" w:rsidR="0088089C" w:rsidRPr="0088089C" w:rsidRDefault="0088089C" w:rsidP="0088089C"/>
    <w:p w14:paraId="3FCEEEFE" w14:textId="77777777" w:rsidR="0088089C" w:rsidRPr="0088089C" w:rsidRDefault="0088089C" w:rsidP="0088089C"/>
    <w:p w14:paraId="4C09736E" w14:textId="77777777" w:rsidR="0088089C" w:rsidRDefault="0088089C" w:rsidP="0088089C"/>
    <w:p w14:paraId="216BABFF" w14:textId="77777777" w:rsidR="00CB730D" w:rsidRDefault="00CB730D" w:rsidP="00CB730D">
      <w:pPr>
        <w:jc w:val="both"/>
      </w:pPr>
    </w:p>
    <w:p w14:paraId="6036141A" w14:textId="516E7DF3" w:rsidR="00CB730D" w:rsidRDefault="00113B27" w:rsidP="00CB730D">
      <w:pPr>
        <w:rPr>
          <w:b/>
          <w:bCs/>
        </w:rPr>
      </w:pPr>
      <w:r w:rsidRPr="00113B27">
        <w:rPr>
          <w:b/>
          <w:bCs/>
        </w:rPr>
        <w:t>Now if you don’t want to deploy your local data into btp how will you do that ?</w:t>
      </w:r>
    </w:p>
    <w:p w14:paraId="13628F31" w14:textId="1BB43BD6" w:rsidR="00113B27" w:rsidRPr="00421672" w:rsidRDefault="007C4073" w:rsidP="00421672">
      <w:pPr>
        <w:rPr>
          <w:b/>
          <w:bCs/>
        </w:rPr>
      </w:pPr>
      <w:r>
        <w:t xml:space="preserve">So the local data which you have in the csv format, you don’t want to deploy in the btp, for that in the </w:t>
      </w:r>
      <w:r>
        <w:rPr>
          <w:b/>
          <w:bCs/>
        </w:rPr>
        <w:t xml:space="preserve">mta.yaml </w:t>
      </w:r>
      <w:r>
        <w:t>file you need to add commands</w:t>
      </w:r>
      <w:r w:rsidR="005444A2">
        <w:t xml:space="preserve"> </w:t>
      </w:r>
      <w:r w:rsidR="00D3144A">
        <w:t>:</w:t>
      </w:r>
      <w:r w:rsidR="005444A2">
        <w:t xml:space="preserve"> </w:t>
      </w:r>
      <w:r w:rsidR="00421672">
        <w:t xml:space="preserve">                                                                                                            </w:t>
      </w:r>
      <w:r w:rsidR="00421672" w:rsidRPr="00421672">
        <w:rPr>
          <w:b/>
          <w:bCs/>
        </w:rPr>
        <w:t xml:space="preserve">npx rimraf gen/db/src/gen/data  </w:t>
      </w:r>
      <w:r w:rsidR="00D3144A">
        <w:rPr>
          <w:b/>
          <w:bCs/>
        </w:rPr>
        <w:t xml:space="preserve">                    </w:t>
      </w:r>
      <w:r w:rsidR="00421672" w:rsidRPr="00421672">
        <w:rPr>
          <w:b/>
          <w:bCs/>
        </w:rPr>
        <w:t>npx rimraf gen/srv/sdc/db/data</w:t>
      </w:r>
    </w:p>
    <w:p w14:paraId="0EEEF66A" w14:textId="60D7D49B" w:rsidR="007C4073" w:rsidRDefault="007C4073" w:rsidP="00CB730D">
      <w:r w:rsidRPr="007C4073">
        <w:rPr>
          <w:noProof/>
        </w:rPr>
        <w:drawing>
          <wp:anchor distT="0" distB="0" distL="114300" distR="114300" simplePos="0" relativeHeight="251871744" behindDoc="0" locked="0" layoutInCell="1" allowOverlap="1" wp14:anchorId="7520E4AA" wp14:editId="3BA15AD5">
            <wp:simplePos x="0" y="0"/>
            <wp:positionH relativeFrom="column">
              <wp:posOffset>-809307</wp:posOffset>
            </wp:positionH>
            <wp:positionV relativeFrom="paragraph">
              <wp:posOffset>0</wp:posOffset>
            </wp:positionV>
            <wp:extent cx="1785937" cy="570276"/>
            <wp:effectExtent l="0" t="0" r="0" b="0"/>
            <wp:wrapNone/>
            <wp:docPr id="2648655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865587" name=""/>
                    <pic:cNvPicPr/>
                  </pic:nvPicPr>
                  <pic:blipFill>
                    <a:blip r:embed="rId436" cstate="print">
                      <a:extLst>
                        <a:ext uri="{28A0092B-C50C-407E-A947-70E740481C1C}">
                          <a14:useLocalDpi xmlns:a14="http://schemas.microsoft.com/office/drawing/2010/main" val="0"/>
                        </a:ext>
                      </a:extLst>
                    </a:blip>
                    <a:stretch>
                      <a:fillRect/>
                    </a:stretch>
                  </pic:blipFill>
                  <pic:spPr>
                    <a:xfrm>
                      <a:off x="0" y="0"/>
                      <a:ext cx="1785937" cy="570276"/>
                    </a:xfrm>
                    <a:prstGeom prst="rect">
                      <a:avLst/>
                    </a:prstGeom>
                  </pic:spPr>
                </pic:pic>
              </a:graphicData>
            </a:graphic>
            <wp14:sizeRelH relativeFrom="page">
              <wp14:pctWidth>0</wp14:pctWidth>
            </wp14:sizeRelH>
            <wp14:sizeRelV relativeFrom="page">
              <wp14:pctHeight>0</wp14:pctHeight>
            </wp14:sizeRelV>
          </wp:anchor>
        </w:drawing>
      </w:r>
      <w:r w:rsidR="003D1820">
        <w:tab/>
      </w:r>
      <w:r w:rsidR="003D1820">
        <w:tab/>
      </w:r>
      <w:r w:rsidR="003D1820">
        <w:tab/>
      </w:r>
    </w:p>
    <w:p w14:paraId="6069CC9A" w14:textId="77777777" w:rsidR="003D1820" w:rsidRDefault="003D1820" w:rsidP="00CB730D"/>
    <w:p w14:paraId="2B4A1521" w14:textId="77777777" w:rsidR="00BC6976" w:rsidRDefault="00BC6976" w:rsidP="00CB730D"/>
    <w:p w14:paraId="6B65D5BC" w14:textId="4089BA01" w:rsidR="00BC6976" w:rsidRDefault="002B195A" w:rsidP="00CB730D">
      <w:pPr>
        <w:rPr>
          <w:b/>
          <w:bCs/>
        </w:rPr>
      </w:pPr>
      <w:r w:rsidRPr="002B195A">
        <w:rPr>
          <w:b/>
          <w:bCs/>
        </w:rPr>
        <w:t xml:space="preserve">When I try to do </w:t>
      </w:r>
      <w:r w:rsidRPr="002B195A">
        <w:rPr>
          <w:b/>
          <w:bCs/>
          <w:color w:val="FF0000"/>
        </w:rPr>
        <w:t>cds watch</w:t>
      </w:r>
      <w:r w:rsidRPr="002B195A">
        <w:rPr>
          <w:b/>
          <w:bCs/>
        </w:rPr>
        <w:t xml:space="preserve"> its throwing error</w:t>
      </w:r>
      <w:r>
        <w:rPr>
          <w:b/>
          <w:bCs/>
        </w:rPr>
        <w:t xml:space="preserve"> why ?</w:t>
      </w:r>
    </w:p>
    <w:p w14:paraId="7E8D37B0" w14:textId="34311A37" w:rsidR="002B195A" w:rsidRDefault="002B195A" w:rsidP="00CB730D">
      <w:r>
        <w:t xml:space="preserve">So after added the xsuaa, in the </w:t>
      </w:r>
      <w:r>
        <w:rPr>
          <w:b/>
          <w:bCs/>
        </w:rPr>
        <w:t xml:space="preserve">package.json </w:t>
      </w:r>
      <w:r>
        <w:t xml:space="preserve">file it is showing that the </w:t>
      </w:r>
      <w:r w:rsidRPr="002B195A">
        <w:rPr>
          <w:u w:val="single"/>
        </w:rPr>
        <w:t>auth : xsuaa</w:t>
      </w:r>
      <w:r>
        <w:rPr>
          <w:u w:val="single"/>
        </w:rPr>
        <w:t xml:space="preserve"> </w:t>
      </w:r>
      <w:r>
        <w:t xml:space="preserve"> so that’s why if I do </w:t>
      </w:r>
      <w:r>
        <w:rPr>
          <w:b/>
          <w:bCs/>
        </w:rPr>
        <w:t xml:space="preserve">cds watch </w:t>
      </w:r>
      <w:r>
        <w:t xml:space="preserve">it shows the error </w:t>
      </w:r>
      <w:r w:rsidRPr="002B195A">
        <w:rPr>
          <w:b/>
          <w:bCs/>
        </w:rPr>
        <w:t>Authentication kind "xsuaa" configured, but no XSUAA instance bound to application</w:t>
      </w:r>
      <w:r>
        <w:rPr>
          <w:b/>
          <w:bCs/>
        </w:rPr>
        <w:t xml:space="preserve">. </w:t>
      </w:r>
      <w:r w:rsidR="00D3122D">
        <w:t xml:space="preserve">To make it work we need to create </w:t>
      </w:r>
      <w:r w:rsidR="00D3122D">
        <w:rPr>
          <w:b/>
          <w:bCs/>
        </w:rPr>
        <w:t xml:space="preserve">default-env.json </w:t>
      </w:r>
      <w:r w:rsidR="00D3122D">
        <w:t xml:space="preserve">file for that we need to run the command </w:t>
      </w:r>
      <w:r w:rsidR="00D3122D">
        <w:rPr>
          <w:b/>
          <w:bCs/>
        </w:rPr>
        <w:t>cf default-env {srv module name</w:t>
      </w:r>
      <w:r w:rsidR="0059264C">
        <w:rPr>
          <w:b/>
          <w:bCs/>
        </w:rPr>
        <w:t xml:space="preserve"> in the mta.yaml file</w:t>
      </w:r>
      <w:r w:rsidR="00D3122D">
        <w:rPr>
          <w:b/>
          <w:bCs/>
        </w:rPr>
        <w:t>}.</w:t>
      </w:r>
      <w:r w:rsidR="00AB5CE5">
        <w:rPr>
          <w:b/>
          <w:bCs/>
        </w:rPr>
        <w:t xml:space="preserve"> </w:t>
      </w:r>
      <w:r w:rsidR="00AB5CE5">
        <w:t>After run this command the</w:t>
      </w:r>
      <w:r w:rsidR="00AB5CE5" w:rsidRPr="00AB5CE5">
        <w:rPr>
          <w:b/>
          <w:bCs/>
        </w:rPr>
        <w:t xml:space="preserve"> </w:t>
      </w:r>
      <w:r w:rsidR="00AB5CE5">
        <w:rPr>
          <w:b/>
          <w:bCs/>
        </w:rPr>
        <w:t xml:space="preserve">default-env.json </w:t>
      </w:r>
      <w:r w:rsidR="00AB5CE5">
        <w:t xml:space="preserve">file will be created. And after that the </w:t>
      </w:r>
      <w:r w:rsidR="00AB5CE5">
        <w:rPr>
          <w:b/>
          <w:bCs/>
        </w:rPr>
        <w:t xml:space="preserve">cds watch </w:t>
      </w:r>
      <w:r w:rsidR="00AB5CE5">
        <w:t xml:space="preserve">will work. </w:t>
      </w:r>
      <w:r w:rsidR="00D3122D">
        <w:rPr>
          <w:b/>
          <w:bCs/>
        </w:rPr>
        <w:t xml:space="preserve"> </w:t>
      </w:r>
      <w:r w:rsidR="00D3122D">
        <w:t>But make sure that the default-env is installed</w:t>
      </w:r>
      <w:r w:rsidR="00155848">
        <w:t>, after that only you can run the command.</w:t>
      </w:r>
    </w:p>
    <w:p w14:paraId="37D7D559" w14:textId="5C8A3C67" w:rsidR="0055375D" w:rsidRDefault="009B79C2" w:rsidP="00CB730D">
      <w:pPr>
        <w:rPr>
          <w:b/>
          <w:bCs/>
        </w:rPr>
      </w:pPr>
      <w:r w:rsidRPr="009B79C2">
        <w:rPr>
          <w:b/>
          <w:bCs/>
          <w:noProof/>
        </w:rPr>
        <w:drawing>
          <wp:anchor distT="0" distB="0" distL="114300" distR="114300" simplePos="0" relativeHeight="251663872" behindDoc="0" locked="0" layoutInCell="1" allowOverlap="1" wp14:anchorId="6A2B3553" wp14:editId="206AC8AD">
            <wp:simplePos x="0" y="0"/>
            <wp:positionH relativeFrom="column">
              <wp:posOffset>571500</wp:posOffset>
            </wp:positionH>
            <wp:positionV relativeFrom="paragraph">
              <wp:posOffset>239713</wp:posOffset>
            </wp:positionV>
            <wp:extent cx="1025106" cy="481012"/>
            <wp:effectExtent l="0" t="0" r="0" b="0"/>
            <wp:wrapNone/>
            <wp:docPr id="2010121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121907" name=""/>
                    <pic:cNvPicPr/>
                  </pic:nvPicPr>
                  <pic:blipFill>
                    <a:blip r:embed="rId437" cstate="print">
                      <a:extLst>
                        <a:ext uri="{28A0092B-C50C-407E-A947-70E740481C1C}">
                          <a14:useLocalDpi xmlns:a14="http://schemas.microsoft.com/office/drawing/2010/main" val="0"/>
                        </a:ext>
                      </a:extLst>
                    </a:blip>
                    <a:stretch>
                      <a:fillRect/>
                    </a:stretch>
                  </pic:blipFill>
                  <pic:spPr>
                    <a:xfrm>
                      <a:off x="0" y="0"/>
                      <a:ext cx="1030324" cy="483461"/>
                    </a:xfrm>
                    <a:prstGeom prst="rect">
                      <a:avLst/>
                    </a:prstGeom>
                  </pic:spPr>
                </pic:pic>
              </a:graphicData>
            </a:graphic>
            <wp14:sizeRelH relativeFrom="page">
              <wp14:pctWidth>0</wp14:pctWidth>
            </wp14:sizeRelH>
            <wp14:sizeRelV relativeFrom="page">
              <wp14:pctHeight>0</wp14:pctHeight>
            </wp14:sizeRelV>
          </wp:anchor>
        </w:drawing>
      </w:r>
      <w:r w:rsidR="0055375D">
        <w:t xml:space="preserve">Another option we can do </w:t>
      </w:r>
      <w:r>
        <w:t xml:space="preserve">to work the command </w:t>
      </w:r>
      <w:r>
        <w:rPr>
          <w:b/>
          <w:bCs/>
        </w:rPr>
        <w:t xml:space="preserve">cds watch, </w:t>
      </w:r>
      <w:r>
        <w:t xml:space="preserve">we can delete the two attribute                            </w:t>
      </w:r>
      <w:r>
        <w:rPr>
          <w:b/>
          <w:bCs/>
        </w:rPr>
        <w:t>db, auth.</w:t>
      </w:r>
    </w:p>
    <w:p w14:paraId="11338CA2" w14:textId="0BBC9419" w:rsidR="009B79C2" w:rsidRDefault="009B79C2" w:rsidP="00CB730D">
      <w:pPr>
        <w:rPr>
          <w:b/>
          <w:bCs/>
        </w:rPr>
      </w:pPr>
    </w:p>
    <w:p w14:paraId="3345CB07" w14:textId="77777777" w:rsidR="009B79C2" w:rsidRDefault="009B79C2" w:rsidP="00CB730D">
      <w:pPr>
        <w:rPr>
          <w:b/>
          <w:bCs/>
        </w:rPr>
      </w:pPr>
    </w:p>
    <w:p w14:paraId="4969A000" w14:textId="77777777" w:rsidR="00B62E8E" w:rsidRDefault="00B62E8E" w:rsidP="00CB730D">
      <w:pPr>
        <w:rPr>
          <w:b/>
          <w:bCs/>
        </w:rPr>
      </w:pPr>
    </w:p>
    <w:p w14:paraId="54E60CBE" w14:textId="77777777" w:rsidR="00B62E8E" w:rsidRDefault="00B62E8E" w:rsidP="00CB730D">
      <w:pPr>
        <w:rPr>
          <w:b/>
          <w:bCs/>
        </w:rPr>
      </w:pPr>
    </w:p>
    <w:p w14:paraId="1241FEA5" w14:textId="77777777" w:rsidR="00B62E8E" w:rsidRDefault="00B62E8E" w:rsidP="00CB730D">
      <w:pPr>
        <w:rPr>
          <w:b/>
          <w:bCs/>
        </w:rPr>
      </w:pPr>
    </w:p>
    <w:p w14:paraId="0C9FA6CB" w14:textId="1883C5A5" w:rsidR="005D27F1" w:rsidRDefault="00583ADC" w:rsidP="00CB730D">
      <w:pPr>
        <w:rPr>
          <w:b/>
          <w:bCs/>
        </w:rPr>
      </w:pPr>
      <w:r>
        <w:rPr>
          <w:b/>
          <w:bCs/>
        </w:rPr>
        <w:lastRenderedPageBreak/>
        <w:t>Managed &amp; Unmanaged AppRouter</w:t>
      </w:r>
    </w:p>
    <w:p w14:paraId="32F60170" w14:textId="4FAC732B" w:rsidR="00583ADC" w:rsidRDefault="00583ADC" w:rsidP="00CB730D">
      <w:r>
        <w:t xml:space="preserve">So when you go to the mta.yaml file, </w:t>
      </w:r>
      <w:r w:rsidR="002106DF">
        <w:t xml:space="preserve">in the module section if you </w:t>
      </w:r>
      <w:r>
        <w:t xml:space="preserve">see a </w:t>
      </w:r>
      <w:r w:rsidRPr="002106DF">
        <w:rPr>
          <w:b/>
          <w:bCs/>
        </w:rPr>
        <w:t>AppRouter</w:t>
      </w:r>
      <w:r>
        <w:t xml:space="preserve"> module.</w:t>
      </w:r>
      <w:r w:rsidR="002106DF">
        <w:t xml:space="preserve"> </w:t>
      </w:r>
      <w:r>
        <w:t xml:space="preserve">That means AppRouter is </w:t>
      </w:r>
      <w:r w:rsidR="002106DF">
        <w:t>created</w:t>
      </w:r>
      <w:r>
        <w:t xml:space="preserve"> by us and we are handling this AppRouter.</w:t>
      </w:r>
      <w:r w:rsidR="002106DF">
        <w:t xml:space="preserve"> So basically we create the AppRouter manually by entering the command.</w:t>
      </w:r>
      <w:r w:rsidR="00014BDB">
        <w:t xml:space="preserve"> That is called </w:t>
      </w:r>
      <w:r w:rsidR="00780892">
        <w:rPr>
          <w:b/>
          <w:bCs/>
        </w:rPr>
        <w:t>U</w:t>
      </w:r>
      <w:r w:rsidR="00014BDB" w:rsidRPr="00014BDB">
        <w:rPr>
          <w:b/>
          <w:bCs/>
        </w:rPr>
        <w:t>nmanaged AppRouter</w:t>
      </w:r>
      <w:r w:rsidR="00014BDB">
        <w:t>.</w:t>
      </w:r>
      <w:r w:rsidR="002106DF">
        <w:t xml:space="preserve"> </w:t>
      </w:r>
    </w:p>
    <w:p w14:paraId="07DAD3E4" w14:textId="19F5E0C0" w:rsidR="009E0AFC" w:rsidRDefault="00D05224" w:rsidP="00B62E8E">
      <w:r>
        <w:t xml:space="preserve">So when you go to the mta.yaml file, in the module section if you don’t see a </w:t>
      </w:r>
      <w:r w:rsidRPr="002106DF">
        <w:rPr>
          <w:b/>
          <w:bCs/>
        </w:rPr>
        <w:t>AppRouter</w:t>
      </w:r>
      <w:r>
        <w:t xml:space="preserve"> module. That means AppRouter is created by SAP and also handling by SAP.</w:t>
      </w:r>
      <w:r w:rsidR="00627811">
        <w:t xml:space="preserve"> That is called                                   </w:t>
      </w:r>
      <w:r w:rsidR="00B62E8E" w:rsidRPr="009F348D">
        <w:rPr>
          <w:b/>
          <w:bCs/>
        </w:rPr>
        <w:t>Managed AppRouter</w:t>
      </w:r>
      <w:r w:rsidR="00627811">
        <w:t>.</w:t>
      </w:r>
      <w:r w:rsidR="00BA3E24">
        <w:t xml:space="preserve"> </w:t>
      </w:r>
    </w:p>
    <w:p w14:paraId="166F3AC1" w14:textId="41AE52DF" w:rsidR="007F30B0" w:rsidRDefault="007F30B0" w:rsidP="00B62E8E">
      <w:r>
        <w:t xml:space="preserve">In the Unmanaged AppRouter after deploy the application, in the </w:t>
      </w:r>
      <w:r w:rsidRPr="001E242B">
        <w:rPr>
          <w:b/>
          <w:bCs/>
        </w:rPr>
        <w:t>Application</w:t>
      </w:r>
      <w:r w:rsidR="001E242B" w:rsidRPr="001E242B">
        <w:rPr>
          <w:b/>
          <w:bCs/>
        </w:rPr>
        <w:t>s</w:t>
      </w:r>
      <w:r>
        <w:t xml:space="preserve"> section the AppRouter module will show.</w:t>
      </w:r>
      <w:r w:rsidR="0003360E">
        <w:t xml:space="preserve"> It will show Service, AppRouter, db-deployer.</w:t>
      </w:r>
      <w:r w:rsidR="007F1B03">
        <w:t xml:space="preserve">                                                                  In the Unmanaged AppRouter to access the Entity-Data, we will got to AppRouter link and from there  we will directly access the Entity-data.</w:t>
      </w:r>
    </w:p>
    <w:p w14:paraId="2E192447" w14:textId="373082B2" w:rsidR="00BA3E24" w:rsidRPr="001E242B" w:rsidRDefault="001E242B" w:rsidP="001E242B">
      <w:r>
        <w:t xml:space="preserve">In the Managed AppRouter after deploy the application, in the </w:t>
      </w:r>
      <w:r w:rsidRPr="001E242B">
        <w:rPr>
          <w:b/>
          <w:bCs/>
        </w:rPr>
        <w:t>Applications</w:t>
      </w:r>
      <w:r>
        <w:t xml:space="preserve"> section the AppRouter module will not show. Only it will show </w:t>
      </w:r>
      <w:r w:rsidRPr="001E242B">
        <w:t>Service</w:t>
      </w:r>
      <w:r>
        <w:rPr>
          <w:b/>
          <w:bCs/>
        </w:rPr>
        <w:t xml:space="preserve"> </w:t>
      </w:r>
      <w:r>
        <w:t>and db-deployer.</w:t>
      </w:r>
      <w:r w:rsidR="00BA3E24">
        <w:t xml:space="preserve"> In the Managed AppRouter to access the Entity-Data we need to get the clients credentials to create the auth-token and with the help of the auth-token we will access the Entity-data.</w:t>
      </w:r>
    </w:p>
    <w:p w14:paraId="7FFA58C0" w14:textId="77777777" w:rsidR="007F30B0" w:rsidRDefault="007F30B0" w:rsidP="00B62E8E"/>
    <w:p w14:paraId="71D66E50" w14:textId="77777777" w:rsidR="007F30B0" w:rsidRDefault="007F30B0" w:rsidP="00B62E8E"/>
    <w:p w14:paraId="2C3B3952" w14:textId="5C5EA576" w:rsidR="0051715B" w:rsidRDefault="002F08F7" w:rsidP="00CB730D">
      <w:r w:rsidRPr="00D84F40">
        <w:rPr>
          <w:noProof/>
        </w:rPr>
        <w:drawing>
          <wp:anchor distT="0" distB="0" distL="114300" distR="114300" simplePos="0" relativeHeight="251576832" behindDoc="0" locked="0" layoutInCell="1" allowOverlap="1" wp14:anchorId="7DD2FF9D" wp14:editId="189B7F2E">
            <wp:simplePos x="0" y="0"/>
            <wp:positionH relativeFrom="column">
              <wp:posOffset>4338638</wp:posOffset>
            </wp:positionH>
            <wp:positionV relativeFrom="paragraph">
              <wp:posOffset>1094423</wp:posOffset>
            </wp:positionV>
            <wp:extent cx="1876425" cy="322457"/>
            <wp:effectExtent l="0" t="0" r="0" b="0"/>
            <wp:wrapNone/>
            <wp:docPr id="1611845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845716" name=""/>
                    <pic:cNvPicPr/>
                  </pic:nvPicPr>
                  <pic:blipFill>
                    <a:blip r:embed="rId438" cstate="print">
                      <a:extLst>
                        <a:ext uri="{28A0092B-C50C-407E-A947-70E740481C1C}">
                          <a14:useLocalDpi xmlns:a14="http://schemas.microsoft.com/office/drawing/2010/main" val="0"/>
                        </a:ext>
                      </a:extLst>
                    </a:blip>
                    <a:stretch>
                      <a:fillRect/>
                    </a:stretch>
                  </pic:blipFill>
                  <pic:spPr>
                    <a:xfrm>
                      <a:off x="0" y="0"/>
                      <a:ext cx="1876425" cy="322457"/>
                    </a:xfrm>
                    <a:prstGeom prst="rect">
                      <a:avLst/>
                    </a:prstGeom>
                  </pic:spPr>
                </pic:pic>
              </a:graphicData>
            </a:graphic>
            <wp14:sizeRelH relativeFrom="page">
              <wp14:pctWidth>0</wp14:pctWidth>
            </wp14:sizeRelH>
            <wp14:sizeRelV relativeFrom="page">
              <wp14:pctHeight>0</wp14:pctHeight>
            </wp14:sizeRelV>
          </wp:anchor>
        </w:drawing>
      </w:r>
      <w:r w:rsidR="009F348D">
        <w:rPr>
          <w:b/>
          <w:bCs/>
        </w:rPr>
        <w:t xml:space="preserve">Implementation of Managed AppRouter : </w:t>
      </w:r>
      <w:r w:rsidR="009F348D">
        <w:t xml:space="preserve">So we created a new directory called managed-approuter, and inside that we initialize a cloud project by using the command </w:t>
      </w:r>
      <w:r w:rsidR="009F348D">
        <w:rPr>
          <w:b/>
          <w:bCs/>
        </w:rPr>
        <w:t>cds init.</w:t>
      </w:r>
      <w:r w:rsidR="009F348D">
        <w:t xml:space="preserve"> After that we created a demo OData service by running the command </w:t>
      </w:r>
      <w:r w:rsidR="009F348D" w:rsidRPr="009F348D">
        <w:rPr>
          <w:b/>
          <w:bCs/>
        </w:rPr>
        <w:t>cds add tiny-sample</w:t>
      </w:r>
      <w:r w:rsidR="009F348D">
        <w:rPr>
          <w:b/>
          <w:bCs/>
        </w:rPr>
        <w:t xml:space="preserve">. </w:t>
      </w:r>
      <w:r w:rsidR="009F348D">
        <w:t>So it created a dummy book entity.</w:t>
      </w:r>
      <w:r w:rsidR="00F03FC6">
        <w:t xml:space="preserve"> After that we </w:t>
      </w:r>
      <w:r w:rsidR="00F03FC6" w:rsidRPr="0035495F">
        <w:rPr>
          <w:b/>
          <w:bCs/>
        </w:rPr>
        <w:t>deployed it to SQLite</w:t>
      </w:r>
      <w:r w:rsidR="00F03FC6">
        <w:t xml:space="preserve">. After that we will add hana database by using the command </w:t>
      </w:r>
      <w:r w:rsidR="00F03FC6" w:rsidRPr="00F03FC6">
        <w:rPr>
          <w:b/>
          <w:bCs/>
        </w:rPr>
        <w:t>cds add hana</w:t>
      </w:r>
      <w:r w:rsidR="00F03FC6">
        <w:rPr>
          <w:b/>
          <w:bCs/>
        </w:rPr>
        <w:t xml:space="preserve">. </w:t>
      </w:r>
      <w:r w:rsidR="00F03FC6">
        <w:t xml:space="preserve"> After that we will install xssec module by running the command                           </w:t>
      </w:r>
      <w:r w:rsidR="00F03FC6">
        <w:rPr>
          <w:b/>
          <w:bCs/>
        </w:rPr>
        <w:t xml:space="preserve">npm install @sap/xssec passport. </w:t>
      </w:r>
      <w:r w:rsidR="00F03FC6">
        <w:t xml:space="preserve">After that we will add mta file by using the command                                   </w:t>
      </w:r>
      <w:r w:rsidR="00F03FC6">
        <w:rPr>
          <w:b/>
          <w:bCs/>
        </w:rPr>
        <w:t xml:space="preserve">cds add mta. </w:t>
      </w:r>
      <w:r>
        <w:t xml:space="preserve">After that in the mta.yaml file we need to add 2 commands </w:t>
      </w:r>
      <w:r w:rsidR="00950531">
        <w:t xml:space="preserve">                                                  Basically we will use managed approuter most of the cases.</w:t>
      </w:r>
      <w:r w:rsidR="005C0065">
        <w:t xml:space="preserve"> We don’t                                                                            use much unmanaged approuter.</w:t>
      </w:r>
      <w:r w:rsidR="0051715B">
        <w:t xml:space="preserve"> Unmanaged approuter will be used like when on the top of the approuter we want to perform some action. Like I want to execute some code, before execute the approuter, then we will go for the unmanaged approuter.</w:t>
      </w:r>
      <w:r w:rsidR="005F5403">
        <w:t xml:space="preserve"> So whatever the router ar controlled by the sap they are called managed app-router.</w:t>
      </w:r>
    </w:p>
    <w:p w14:paraId="42B5679F" w14:textId="27907333" w:rsidR="005F5403" w:rsidRDefault="005F5403" w:rsidP="00CB730D"/>
    <w:p w14:paraId="621A2CD0" w14:textId="28761650" w:rsidR="00A03795" w:rsidRPr="00A03795" w:rsidRDefault="00E146F1" w:rsidP="00A03795">
      <w:pPr>
        <w:shd w:val="clear" w:color="auto" w:fill="FFFFFF"/>
        <w:spacing w:line="285" w:lineRule="atLeast"/>
        <w:rPr>
          <w:rFonts w:ascii="Consolas" w:eastAsia="Times New Roman" w:hAnsi="Consolas" w:cs="Times New Roman"/>
          <w:color w:val="3B3B3B"/>
          <w:kern w:val="0"/>
          <w:sz w:val="18"/>
          <w:szCs w:val="18"/>
          <w:lang w:eastAsia="en-IN" w:bidi="bn-IN"/>
          <w14:ligatures w14:val="none"/>
        </w:rPr>
      </w:pPr>
      <w:r w:rsidRPr="00FF2FD3">
        <w:rPr>
          <w:noProof/>
        </w:rPr>
        <w:drawing>
          <wp:anchor distT="0" distB="0" distL="114300" distR="114300" simplePos="0" relativeHeight="251753984" behindDoc="0" locked="0" layoutInCell="1" allowOverlap="1" wp14:anchorId="5BC897E5" wp14:editId="332E7717">
            <wp:simplePos x="0" y="0"/>
            <wp:positionH relativeFrom="column">
              <wp:posOffset>4900613</wp:posOffset>
            </wp:positionH>
            <wp:positionV relativeFrom="paragraph">
              <wp:posOffset>1718310</wp:posOffset>
            </wp:positionV>
            <wp:extent cx="1192111" cy="1352550"/>
            <wp:effectExtent l="190500" t="190500" r="179705" b="171450"/>
            <wp:wrapNone/>
            <wp:docPr id="1729028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028832" name=""/>
                    <pic:cNvPicPr/>
                  </pic:nvPicPr>
                  <pic:blipFill rotWithShape="1">
                    <a:blip r:embed="rId439" cstate="print">
                      <a:extLst>
                        <a:ext uri="{28A0092B-C50C-407E-A947-70E740481C1C}">
                          <a14:useLocalDpi xmlns:a14="http://schemas.microsoft.com/office/drawing/2010/main" val="0"/>
                        </a:ext>
                      </a:extLst>
                    </a:blip>
                    <a:srcRect r="13503" b="6615"/>
                    <a:stretch/>
                  </pic:blipFill>
                  <pic:spPr bwMode="auto">
                    <a:xfrm>
                      <a:off x="0" y="0"/>
                      <a:ext cx="1192111" cy="135255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E5058" w:rsidRPr="00BA3B2C">
        <w:rPr>
          <w:noProof/>
        </w:rPr>
        <w:drawing>
          <wp:anchor distT="0" distB="0" distL="114300" distR="114300" simplePos="0" relativeHeight="251585024" behindDoc="0" locked="0" layoutInCell="1" allowOverlap="1" wp14:anchorId="176CA2E2" wp14:editId="6DCCCFA1">
            <wp:simplePos x="0" y="0"/>
            <wp:positionH relativeFrom="column">
              <wp:posOffset>-780098</wp:posOffset>
            </wp:positionH>
            <wp:positionV relativeFrom="paragraph">
              <wp:posOffset>783590</wp:posOffset>
            </wp:positionV>
            <wp:extent cx="1625608" cy="1176337"/>
            <wp:effectExtent l="190500" t="190500" r="165100" b="176530"/>
            <wp:wrapNone/>
            <wp:docPr id="958056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056895" name=""/>
                    <pic:cNvPicPr/>
                  </pic:nvPicPr>
                  <pic:blipFill>
                    <a:blip r:embed="rId440" cstate="print">
                      <a:extLst>
                        <a:ext uri="{28A0092B-C50C-407E-A947-70E740481C1C}">
                          <a14:useLocalDpi xmlns:a14="http://schemas.microsoft.com/office/drawing/2010/main" val="0"/>
                        </a:ext>
                      </a:extLst>
                    </a:blip>
                    <a:stretch>
                      <a:fillRect/>
                    </a:stretch>
                  </pic:blipFill>
                  <pic:spPr>
                    <a:xfrm>
                      <a:off x="0" y="0"/>
                      <a:ext cx="1625608" cy="1176337"/>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5F5403" w:rsidRPr="005F5403">
        <w:rPr>
          <w:b/>
          <w:bCs/>
        </w:rPr>
        <w:t>Creation of Managed AppRouter</w:t>
      </w:r>
      <w:r w:rsidR="005F5403">
        <w:rPr>
          <w:b/>
          <w:bCs/>
        </w:rPr>
        <w:t xml:space="preserve"> : </w:t>
      </w:r>
      <w:r w:rsidR="005F5403">
        <w:t xml:space="preserve">So we will right click on the </w:t>
      </w:r>
      <w:r w:rsidR="005F5403" w:rsidRPr="00C65CDC">
        <w:rPr>
          <w:b/>
          <w:bCs/>
        </w:rPr>
        <w:t>mta.yaml</w:t>
      </w:r>
      <w:r w:rsidR="005F5403">
        <w:t xml:space="preserve"> file and we will choose the option </w:t>
      </w:r>
      <w:r w:rsidR="004D6953" w:rsidRPr="004D6953">
        <w:rPr>
          <w:b/>
          <w:bCs/>
        </w:rPr>
        <w:t>Create MTA Module from Template</w:t>
      </w:r>
      <w:r w:rsidR="00B862EC">
        <w:rPr>
          <w:b/>
          <w:bCs/>
        </w:rPr>
        <w:t xml:space="preserve">. </w:t>
      </w:r>
      <w:r w:rsidR="00B862EC">
        <w:t xml:space="preserve">After that we will select the </w:t>
      </w:r>
      <w:r w:rsidR="00B862EC" w:rsidRPr="00C65CDC">
        <w:rPr>
          <w:b/>
          <w:bCs/>
        </w:rPr>
        <w:t>Approuter Configuration</w:t>
      </w:r>
      <w:r w:rsidR="00B862EC">
        <w:t xml:space="preserve"> and click om </w:t>
      </w:r>
      <w:r w:rsidR="00B862EC" w:rsidRPr="00C65CDC">
        <w:rPr>
          <w:b/>
          <w:bCs/>
        </w:rPr>
        <w:t>Start</w:t>
      </w:r>
      <w:r w:rsidR="00B862EC">
        <w:t>.</w:t>
      </w:r>
      <w:r w:rsidR="00E020D2">
        <w:t xml:space="preserve"> After that we will select </w:t>
      </w:r>
      <w:r w:rsidR="00E020D2" w:rsidRPr="00C65CDC">
        <w:rPr>
          <w:b/>
          <w:bCs/>
        </w:rPr>
        <w:t>Managed Approuter</w:t>
      </w:r>
      <w:r w:rsidR="00E020D2">
        <w:t xml:space="preserve"> from the dropdown. And Last dropdown value we will select </w:t>
      </w:r>
      <w:r w:rsidR="00E020D2" w:rsidRPr="00C65CDC">
        <w:rPr>
          <w:b/>
          <w:bCs/>
        </w:rPr>
        <w:t>Yes</w:t>
      </w:r>
      <w:r w:rsidR="00E020D2">
        <w:t>.</w:t>
      </w:r>
      <w:r w:rsidR="0038556A">
        <w:rPr>
          <w:noProof/>
        </w:rPr>
        <w:t xml:space="preserve"> </w:t>
      </w:r>
      <w:r w:rsidR="002F38AF">
        <w:rPr>
          <w:noProof/>
        </w:rPr>
        <w:t>After that click on Next. So it will add Managed approuter.</w:t>
      </w:r>
      <w:r w:rsidR="00786783">
        <w:rPr>
          <w:noProof/>
        </w:rPr>
        <w:t xml:space="preserve"> Now</w:t>
      </w:r>
      <w:r w:rsidR="00786783">
        <w:rPr>
          <w:noProof/>
        </w:rPr>
        <w:tab/>
      </w:r>
      <w:r w:rsidR="00786783">
        <w:rPr>
          <w:noProof/>
        </w:rPr>
        <w:tab/>
        <w:t xml:space="preserve"> if you go to the </w:t>
      </w:r>
      <w:r w:rsidR="00786783">
        <w:rPr>
          <w:b/>
          <w:bCs/>
          <w:noProof/>
        </w:rPr>
        <w:t xml:space="preserve">mta.yaml </w:t>
      </w:r>
      <w:r w:rsidR="00786783">
        <w:rPr>
          <w:noProof/>
        </w:rPr>
        <w:t xml:space="preserve">file you will see in the resources section it will create a </w:t>
      </w:r>
      <w:r w:rsidR="00786783">
        <w:rPr>
          <w:noProof/>
        </w:rPr>
        <w:tab/>
      </w:r>
      <w:r w:rsidR="00786783">
        <w:rPr>
          <w:noProof/>
        </w:rPr>
        <w:tab/>
        <w:t xml:space="preserve">resources name </w:t>
      </w:r>
      <w:r w:rsidR="0088607B" w:rsidRPr="0088607B">
        <w:rPr>
          <w:rFonts w:ascii="Consolas" w:eastAsia="Times New Roman" w:hAnsi="Consolas" w:cs="Times New Roman"/>
          <w:color w:val="0000FF"/>
          <w:kern w:val="0"/>
          <w:sz w:val="21"/>
          <w:szCs w:val="21"/>
          <w:lang w:eastAsia="en-IN" w:bidi="bn-IN"/>
          <w14:ligatures w14:val="none"/>
        </w:rPr>
        <w:t>managed-approuter_html_repo_host</w:t>
      </w:r>
      <w:r w:rsidR="0088607B">
        <w:rPr>
          <w:rFonts w:ascii="Consolas" w:eastAsia="Times New Roman" w:hAnsi="Consolas" w:cs="Times New Roman"/>
          <w:color w:val="0000FF"/>
          <w:kern w:val="0"/>
          <w:sz w:val="21"/>
          <w:szCs w:val="21"/>
          <w:lang w:eastAsia="en-IN" w:bidi="bn-IN"/>
          <w14:ligatures w14:val="none"/>
        </w:rPr>
        <w:t xml:space="preserve">, </w:t>
      </w:r>
      <w:r w:rsidR="0088607B">
        <w:rPr>
          <w:rFonts w:ascii="Consolas" w:eastAsia="Times New Roman" w:hAnsi="Consolas" w:cs="Times New Roman"/>
          <w:color w:val="0000FF"/>
          <w:kern w:val="0"/>
          <w:sz w:val="21"/>
          <w:szCs w:val="21"/>
          <w:lang w:eastAsia="en-IN" w:bidi="bn-IN"/>
          <w14:ligatures w14:val="none"/>
        </w:rPr>
        <w:tab/>
      </w:r>
      <w:r w:rsidR="0088607B">
        <w:rPr>
          <w:rFonts w:ascii="Consolas" w:eastAsia="Times New Roman" w:hAnsi="Consolas" w:cs="Times New Roman"/>
          <w:color w:val="0000FF"/>
          <w:kern w:val="0"/>
          <w:sz w:val="21"/>
          <w:szCs w:val="21"/>
          <w:lang w:eastAsia="en-IN" w:bidi="bn-IN"/>
          <w14:ligatures w14:val="none"/>
        </w:rPr>
        <w:tab/>
      </w:r>
      <w:r w:rsidR="0088607B">
        <w:rPr>
          <w:rFonts w:ascii="Consolas" w:eastAsia="Times New Roman" w:hAnsi="Consolas" w:cs="Times New Roman"/>
          <w:color w:val="0000FF"/>
          <w:kern w:val="0"/>
          <w:sz w:val="21"/>
          <w:szCs w:val="21"/>
          <w:lang w:eastAsia="en-IN" w:bidi="bn-IN"/>
          <w14:ligatures w14:val="none"/>
        </w:rPr>
        <w:tab/>
      </w:r>
      <w:r w:rsidR="0088607B">
        <w:rPr>
          <w:rFonts w:ascii="Consolas" w:eastAsia="Times New Roman" w:hAnsi="Consolas" w:cs="Times New Roman"/>
          <w:color w:val="0000FF"/>
          <w:kern w:val="0"/>
          <w:sz w:val="21"/>
          <w:szCs w:val="21"/>
          <w:lang w:eastAsia="en-IN" w:bidi="bn-IN"/>
          <w14:ligatures w14:val="none"/>
        </w:rPr>
        <w:tab/>
      </w:r>
      <w:r w:rsidR="0088607B">
        <w:rPr>
          <w:rFonts w:ascii="Consolas" w:eastAsia="Times New Roman" w:hAnsi="Consolas" w:cs="Times New Roman"/>
          <w:color w:val="0000FF"/>
          <w:kern w:val="0"/>
          <w:sz w:val="21"/>
          <w:szCs w:val="21"/>
          <w:lang w:eastAsia="en-IN" w:bidi="bn-IN"/>
          <w14:ligatures w14:val="none"/>
        </w:rPr>
        <w:tab/>
      </w:r>
      <w:r w:rsidR="0088607B" w:rsidRPr="0088607B">
        <w:rPr>
          <w:rFonts w:ascii="Consolas" w:eastAsia="Times New Roman" w:hAnsi="Consolas" w:cs="Times New Roman"/>
          <w:color w:val="0000FF"/>
          <w:kern w:val="0"/>
          <w:sz w:val="21"/>
          <w:szCs w:val="21"/>
          <w:lang w:eastAsia="en-IN" w:bidi="bn-IN"/>
          <w14:ligatures w14:val="none"/>
        </w:rPr>
        <w:t>managed-approuter-destination-service</w:t>
      </w:r>
      <w:r w:rsidR="0088607B">
        <w:rPr>
          <w:rFonts w:ascii="Consolas" w:eastAsia="Times New Roman" w:hAnsi="Consolas" w:cs="Times New Roman"/>
          <w:color w:val="0000FF"/>
          <w:kern w:val="0"/>
          <w:sz w:val="21"/>
          <w:szCs w:val="21"/>
          <w:lang w:eastAsia="en-IN" w:bidi="bn-IN"/>
          <w14:ligatures w14:val="none"/>
        </w:rPr>
        <w:t xml:space="preserve"> </w:t>
      </w:r>
      <w:r w:rsidR="0088607B" w:rsidRPr="0088607B">
        <w:t xml:space="preserve">so this </w:t>
      </w:r>
      <w:r w:rsidR="0088607B">
        <w:t xml:space="preserve">2 </w:t>
      </w:r>
      <w:r w:rsidR="0088607B" w:rsidRPr="0088607B">
        <w:t>resources</w:t>
      </w:r>
      <w:r w:rsidR="0088607B">
        <w:t xml:space="preserve"> for UI. </w:t>
      </w:r>
      <w:r w:rsidR="00593A10">
        <w:t xml:space="preserve">And </w:t>
      </w:r>
      <w:r w:rsidR="00593A10">
        <w:tab/>
      </w:r>
      <w:r w:rsidR="00593A10">
        <w:tab/>
      </w:r>
      <w:r w:rsidR="00593A10">
        <w:tab/>
        <w:t xml:space="preserve">also </w:t>
      </w:r>
      <w:r w:rsidR="00593A10" w:rsidRPr="00593A10">
        <w:rPr>
          <w:rFonts w:ascii="Consolas" w:eastAsia="Times New Roman" w:hAnsi="Consolas" w:cs="Times New Roman"/>
          <w:color w:val="0000FF"/>
          <w:kern w:val="0"/>
          <w:sz w:val="21"/>
          <w:szCs w:val="21"/>
          <w:lang w:eastAsia="en-IN" w:bidi="bn-IN"/>
          <w14:ligatures w14:val="none"/>
        </w:rPr>
        <w:t>uaa_managed-approuter</w:t>
      </w:r>
      <w:r w:rsidR="00593A10">
        <w:rPr>
          <w:rFonts w:ascii="Consolas" w:eastAsia="Times New Roman" w:hAnsi="Consolas" w:cs="Times New Roman"/>
          <w:color w:val="0000FF"/>
          <w:kern w:val="0"/>
          <w:sz w:val="21"/>
          <w:szCs w:val="21"/>
          <w:lang w:eastAsia="en-IN" w:bidi="bn-IN"/>
          <w14:ligatures w14:val="none"/>
        </w:rPr>
        <w:t xml:space="preserve"> </w:t>
      </w:r>
      <w:r w:rsidR="00593A10" w:rsidRPr="00593A10">
        <w:t xml:space="preserve">this resource they have added for </w:t>
      </w:r>
      <w:r w:rsidR="00593A10">
        <w:tab/>
      </w:r>
      <w:r w:rsidR="00593A10" w:rsidRPr="00593A10">
        <w:tab/>
      </w:r>
      <w:r w:rsidR="00593A10" w:rsidRPr="00593A10">
        <w:tab/>
      </w:r>
      <w:r w:rsidR="00593A10" w:rsidRPr="00593A10">
        <w:tab/>
        <w:t>approuter.</w:t>
      </w:r>
      <w:r w:rsidR="00A03795">
        <w:t xml:space="preserve"> And they have added modules </w:t>
      </w:r>
      <w:r w:rsidR="00A03795" w:rsidRPr="00A03795">
        <w:rPr>
          <w:rFonts w:ascii="Consolas" w:eastAsia="Times New Roman" w:hAnsi="Consolas" w:cs="Times New Roman"/>
          <w:color w:val="0000FF"/>
          <w:kern w:val="0"/>
          <w:sz w:val="18"/>
          <w:szCs w:val="18"/>
          <w:lang w:eastAsia="en-IN" w:bidi="bn-IN"/>
          <w14:ligatures w14:val="none"/>
        </w:rPr>
        <w:t>managed-approuter-destination-content</w:t>
      </w:r>
      <w:r w:rsidR="00A03795">
        <w:rPr>
          <w:rFonts w:ascii="Consolas" w:eastAsia="Times New Roman" w:hAnsi="Consolas" w:cs="Times New Roman"/>
          <w:color w:val="0000FF"/>
          <w:kern w:val="0"/>
          <w:sz w:val="18"/>
          <w:szCs w:val="18"/>
          <w:lang w:eastAsia="en-IN" w:bidi="bn-IN"/>
          <w14:ligatures w14:val="none"/>
        </w:rPr>
        <w:tab/>
      </w:r>
      <w:r w:rsidR="00A03795">
        <w:rPr>
          <w:rFonts w:ascii="Consolas" w:eastAsia="Times New Roman" w:hAnsi="Consolas" w:cs="Times New Roman"/>
          <w:color w:val="0000FF"/>
          <w:kern w:val="0"/>
          <w:sz w:val="18"/>
          <w:szCs w:val="18"/>
          <w:lang w:eastAsia="en-IN" w:bidi="bn-IN"/>
          <w14:ligatures w14:val="none"/>
        </w:rPr>
        <w:tab/>
      </w:r>
      <w:r w:rsidR="00A03795">
        <w:t>for UI.</w:t>
      </w:r>
      <w:r w:rsidR="00DC7B36">
        <w:t xml:space="preserve"> </w:t>
      </w:r>
    </w:p>
    <w:p w14:paraId="4410B700" w14:textId="512C383B" w:rsidR="00593A10" w:rsidRPr="00593A10" w:rsidRDefault="00593A10" w:rsidP="00593A10">
      <w:pPr>
        <w:shd w:val="clear" w:color="auto" w:fill="FFFFFF"/>
        <w:spacing w:line="285" w:lineRule="atLeast"/>
        <w:rPr>
          <w:lang w:eastAsia="en-IN" w:bidi="bn-IN"/>
        </w:rPr>
      </w:pPr>
    </w:p>
    <w:p w14:paraId="24EF96AF" w14:textId="04BB5AAE" w:rsidR="001611E6" w:rsidRDefault="00E67653" w:rsidP="00DC7B36">
      <w:pPr>
        <w:rPr>
          <w:lang w:eastAsia="en-IN" w:bidi="bn-IN"/>
        </w:rPr>
      </w:pPr>
      <w:r w:rsidRPr="00191D99">
        <w:rPr>
          <w:rFonts w:eastAsia="Times New Roman" w:cstheme="minorHAnsi"/>
          <w:noProof/>
          <w:color w:val="3B3B3B"/>
          <w:kern w:val="0"/>
          <w:lang w:eastAsia="en-IN" w:bidi="bn-IN"/>
          <w14:ligatures w14:val="none"/>
        </w:rPr>
        <w:lastRenderedPageBreak/>
        <w:drawing>
          <wp:anchor distT="0" distB="0" distL="114300" distR="114300" simplePos="0" relativeHeight="251601408" behindDoc="0" locked="0" layoutInCell="1" allowOverlap="1" wp14:anchorId="0F7A266A" wp14:editId="49E77D2C">
            <wp:simplePos x="0" y="0"/>
            <wp:positionH relativeFrom="column">
              <wp:posOffset>-675640</wp:posOffset>
            </wp:positionH>
            <wp:positionV relativeFrom="paragraph">
              <wp:posOffset>-309562</wp:posOffset>
            </wp:positionV>
            <wp:extent cx="2438743" cy="1104900"/>
            <wp:effectExtent l="190500" t="190500" r="171450" b="171450"/>
            <wp:wrapNone/>
            <wp:docPr id="1474062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062029" name=""/>
                    <pic:cNvPicPr/>
                  </pic:nvPicPr>
                  <pic:blipFill>
                    <a:blip r:embed="rId441">
                      <a:extLst>
                        <a:ext uri="{28A0092B-C50C-407E-A947-70E740481C1C}">
                          <a14:useLocalDpi xmlns:a14="http://schemas.microsoft.com/office/drawing/2010/main" val="0"/>
                        </a:ext>
                      </a:extLst>
                    </a:blip>
                    <a:stretch>
                      <a:fillRect/>
                    </a:stretch>
                  </pic:blipFill>
                  <pic:spPr>
                    <a:xfrm>
                      <a:off x="0" y="0"/>
                      <a:ext cx="2438743" cy="110490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DC7B36">
        <w:rPr>
          <w:lang w:eastAsia="en-IN" w:bidi="bn-IN"/>
        </w:rPr>
        <w:tab/>
      </w:r>
      <w:r w:rsidR="00DC7B36">
        <w:rPr>
          <w:lang w:eastAsia="en-IN" w:bidi="bn-IN"/>
        </w:rPr>
        <w:tab/>
      </w:r>
      <w:r w:rsidR="00DC7B36">
        <w:rPr>
          <w:lang w:eastAsia="en-IN" w:bidi="bn-IN"/>
        </w:rPr>
        <w:tab/>
      </w:r>
      <w:r w:rsidR="00DC7B36">
        <w:rPr>
          <w:lang w:eastAsia="en-IN" w:bidi="bn-IN"/>
        </w:rPr>
        <w:tab/>
        <w:t xml:space="preserve">So after created the manage approuter successfully, now you don’t </w:t>
      </w:r>
      <w:r w:rsidR="00DC7B36">
        <w:rPr>
          <w:lang w:eastAsia="en-IN" w:bidi="bn-IN"/>
        </w:rPr>
        <w:tab/>
      </w:r>
      <w:r w:rsidR="00DC7B36">
        <w:rPr>
          <w:lang w:eastAsia="en-IN" w:bidi="bn-IN"/>
        </w:rPr>
        <w:tab/>
      </w:r>
      <w:r w:rsidR="00DC7B36">
        <w:rPr>
          <w:lang w:eastAsia="en-IN" w:bidi="bn-IN"/>
        </w:rPr>
        <w:tab/>
      </w:r>
      <w:r w:rsidR="00DC7B36">
        <w:rPr>
          <w:lang w:eastAsia="en-IN" w:bidi="bn-IN"/>
        </w:rPr>
        <w:tab/>
        <w:t xml:space="preserve">need to think of handling the approuter by yourself. Sap will take </w:t>
      </w:r>
      <w:r w:rsidR="00DC7B36">
        <w:rPr>
          <w:lang w:eastAsia="en-IN" w:bidi="bn-IN"/>
        </w:rPr>
        <w:tab/>
      </w:r>
      <w:r w:rsidR="00DC7B36">
        <w:rPr>
          <w:lang w:eastAsia="en-IN" w:bidi="bn-IN"/>
        </w:rPr>
        <w:tab/>
      </w:r>
      <w:r w:rsidR="00DC7B36">
        <w:rPr>
          <w:lang w:eastAsia="en-IN" w:bidi="bn-IN"/>
        </w:rPr>
        <w:tab/>
      </w:r>
      <w:r w:rsidR="00DC7B36">
        <w:rPr>
          <w:lang w:eastAsia="en-IN" w:bidi="bn-IN"/>
        </w:rPr>
        <w:tab/>
        <w:t>care of this things</w:t>
      </w:r>
      <w:r w:rsidR="00A34A4A">
        <w:rPr>
          <w:lang w:eastAsia="en-IN" w:bidi="bn-IN"/>
        </w:rPr>
        <w:t xml:space="preserve">. </w:t>
      </w:r>
    </w:p>
    <w:p w14:paraId="5F3A3B36" w14:textId="77777777" w:rsidR="00472C91" w:rsidRDefault="00472C91" w:rsidP="00DC7B36">
      <w:pPr>
        <w:rPr>
          <w:lang w:eastAsia="en-IN" w:bidi="bn-IN"/>
        </w:rPr>
      </w:pPr>
    </w:p>
    <w:p w14:paraId="654C79DC" w14:textId="65F26EB5" w:rsidR="009C60C9" w:rsidRPr="009C60C9" w:rsidRDefault="00671E3B" w:rsidP="009C60C9">
      <w:pPr>
        <w:shd w:val="clear" w:color="auto" w:fill="FFFFFF"/>
        <w:spacing w:line="285" w:lineRule="atLeast"/>
        <w:rPr>
          <w:rFonts w:ascii="Consolas" w:eastAsia="Times New Roman" w:hAnsi="Consolas" w:cs="Times New Roman"/>
          <w:color w:val="3B3B3B"/>
          <w:kern w:val="0"/>
          <w:sz w:val="16"/>
          <w:szCs w:val="16"/>
          <w:lang w:eastAsia="en-IN" w:bidi="bn-IN"/>
          <w14:ligatures w14:val="none"/>
        </w:rPr>
      </w:pPr>
      <w:r>
        <w:rPr>
          <w:lang w:eastAsia="en-IN" w:bidi="bn-IN"/>
        </w:rPr>
        <w:t xml:space="preserve">We  will do </w:t>
      </w:r>
      <w:r>
        <w:rPr>
          <w:b/>
          <w:bCs/>
          <w:lang w:eastAsia="en-IN" w:bidi="bn-IN"/>
        </w:rPr>
        <w:t xml:space="preserve">cf loging. </w:t>
      </w:r>
      <w:r>
        <w:rPr>
          <w:lang w:eastAsia="en-IN" w:bidi="bn-IN"/>
        </w:rPr>
        <w:t xml:space="preserve">After that </w:t>
      </w:r>
      <w:r w:rsidR="00A34A4A">
        <w:rPr>
          <w:lang w:eastAsia="en-IN" w:bidi="bn-IN"/>
        </w:rPr>
        <w:t xml:space="preserve">we will built the project using the command </w:t>
      </w:r>
      <w:r w:rsidR="00A34A4A">
        <w:rPr>
          <w:b/>
          <w:bCs/>
          <w:lang w:eastAsia="en-IN" w:bidi="bn-IN"/>
        </w:rPr>
        <w:t xml:space="preserve">mbt build. </w:t>
      </w:r>
      <w:r w:rsidR="00A34A4A">
        <w:rPr>
          <w:lang w:eastAsia="en-IN" w:bidi="bn-IN"/>
        </w:rPr>
        <w:t>But before building make sure that in the mta.yaml file th</w:t>
      </w:r>
      <w:r w:rsidR="009C60C9">
        <w:rPr>
          <w:lang w:eastAsia="en-IN" w:bidi="bn-IN"/>
        </w:rPr>
        <w:t xml:space="preserve">is 2 </w:t>
      </w:r>
      <w:r w:rsidR="00A34A4A">
        <w:rPr>
          <w:lang w:eastAsia="en-IN" w:bidi="bn-IN"/>
        </w:rPr>
        <w:t xml:space="preserve">commands </w:t>
      </w:r>
      <w:r w:rsidR="009C60C9">
        <w:rPr>
          <w:lang w:eastAsia="en-IN" w:bidi="bn-IN"/>
        </w:rPr>
        <w:t xml:space="preserve">should be the configured : </w:t>
      </w:r>
      <w:r w:rsidR="009C60C9" w:rsidRPr="009A0D53">
        <w:rPr>
          <w:rFonts w:ascii="Consolas" w:eastAsia="Times New Roman" w:hAnsi="Consolas" w:cs="Times New Roman"/>
          <w:color w:val="0000FF"/>
          <w:kern w:val="0"/>
          <w:sz w:val="16"/>
          <w:szCs w:val="16"/>
          <w:highlight w:val="yellow"/>
          <w:lang w:eastAsia="en-IN" w:bidi="bn-IN"/>
          <w14:ligatures w14:val="none"/>
        </w:rPr>
        <w:t>npm ci</w:t>
      </w:r>
      <w:r w:rsidR="009C60C9" w:rsidRPr="009C60C9">
        <w:rPr>
          <w:rFonts w:ascii="Consolas" w:eastAsia="Times New Roman" w:hAnsi="Consolas" w:cs="Times New Roman"/>
          <w:color w:val="0000FF"/>
          <w:kern w:val="0"/>
          <w:sz w:val="16"/>
          <w:szCs w:val="16"/>
          <w:lang w:eastAsia="en-IN" w:bidi="bn-IN"/>
          <w14:ligatures w14:val="none"/>
        </w:rPr>
        <w:t xml:space="preserve"> </w:t>
      </w:r>
      <w:r w:rsidR="009C60C9" w:rsidRPr="009A0D53">
        <w:rPr>
          <w:rFonts w:ascii="Consolas" w:eastAsia="Times New Roman" w:hAnsi="Consolas" w:cs="Times New Roman"/>
          <w:color w:val="0000FF"/>
          <w:kern w:val="0"/>
          <w:sz w:val="16"/>
          <w:szCs w:val="16"/>
          <w:highlight w:val="yellow"/>
          <w:lang w:eastAsia="en-IN" w:bidi="bn-IN"/>
          <w14:ligatures w14:val="none"/>
        </w:rPr>
        <w:t>npx cds build --production</w:t>
      </w:r>
      <w:r w:rsidR="009A0D53">
        <w:rPr>
          <w:rFonts w:ascii="Consolas" w:eastAsia="Times New Roman" w:hAnsi="Consolas" w:cs="Times New Roman"/>
          <w:color w:val="0000FF"/>
          <w:kern w:val="0"/>
          <w:sz w:val="16"/>
          <w:szCs w:val="16"/>
          <w:lang w:eastAsia="en-IN" w:bidi="bn-IN"/>
          <w14:ligatures w14:val="none"/>
        </w:rPr>
        <w:t xml:space="preserve"> </w:t>
      </w:r>
      <w:r w:rsidR="009A0D53" w:rsidRPr="009A0D53">
        <w:t>otherwise it will throw error</w:t>
      </w:r>
    </w:p>
    <w:p w14:paraId="05076A24" w14:textId="208E101D" w:rsidR="009C60C9" w:rsidRPr="009C60C9" w:rsidRDefault="00472C91" w:rsidP="009C60C9">
      <w:pPr>
        <w:shd w:val="clear" w:color="auto" w:fill="FFFFFF"/>
        <w:spacing w:line="285" w:lineRule="atLeast"/>
        <w:rPr>
          <w:rFonts w:ascii="Consolas" w:eastAsia="Times New Roman" w:hAnsi="Consolas" w:cs="Times New Roman"/>
          <w:color w:val="3B3B3B"/>
          <w:kern w:val="0"/>
          <w:sz w:val="21"/>
          <w:szCs w:val="21"/>
          <w:lang w:eastAsia="en-IN" w:bidi="bn-IN"/>
          <w14:ligatures w14:val="none"/>
        </w:rPr>
      </w:pPr>
      <w:r w:rsidRPr="009C60C9">
        <w:rPr>
          <w:noProof/>
          <w:lang w:eastAsia="en-IN" w:bidi="bn-IN"/>
        </w:rPr>
        <w:drawing>
          <wp:anchor distT="0" distB="0" distL="114300" distR="114300" simplePos="0" relativeHeight="251628032" behindDoc="0" locked="0" layoutInCell="1" allowOverlap="1" wp14:anchorId="37AE491F" wp14:editId="1DAF6922">
            <wp:simplePos x="0" y="0"/>
            <wp:positionH relativeFrom="column">
              <wp:posOffset>-461963</wp:posOffset>
            </wp:positionH>
            <wp:positionV relativeFrom="paragraph">
              <wp:posOffset>21273</wp:posOffset>
            </wp:positionV>
            <wp:extent cx="1781175" cy="970374"/>
            <wp:effectExtent l="190500" t="190500" r="161925" b="172720"/>
            <wp:wrapNone/>
            <wp:docPr id="1599693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693221" name=""/>
                    <pic:cNvPicPr/>
                  </pic:nvPicPr>
                  <pic:blipFill>
                    <a:blip r:embed="rId442" cstate="print">
                      <a:extLst>
                        <a:ext uri="{28A0092B-C50C-407E-A947-70E740481C1C}">
                          <a14:useLocalDpi xmlns:a14="http://schemas.microsoft.com/office/drawing/2010/main" val="0"/>
                        </a:ext>
                      </a:extLst>
                    </a:blip>
                    <a:stretch>
                      <a:fillRect/>
                    </a:stretch>
                  </pic:blipFill>
                  <pic:spPr>
                    <a:xfrm>
                      <a:off x="0" y="0"/>
                      <a:ext cx="1786941" cy="97351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14:paraId="1D918192" w14:textId="57F9B294" w:rsidR="00A34A4A" w:rsidRDefault="00A34A4A" w:rsidP="00DC7B36">
      <w:pPr>
        <w:rPr>
          <w:lang w:eastAsia="en-IN" w:bidi="bn-IN"/>
        </w:rPr>
      </w:pPr>
    </w:p>
    <w:p w14:paraId="7803B321" w14:textId="77777777" w:rsidR="00472C91" w:rsidRPr="00A34A4A" w:rsidRDefault="00472C91" w:rsidP="00DC7B36">
      <w:pPr>
        <w:rPr>
          <w:lang w:eastAsia="en-IN" w:bidi="bn-IN"/>
        </w:rPr>
      </w:pPr>
    </w:p>
    <w:p w14:paraId="27BBFCB1" w14:textId="7436E012" w:rsidR="0088607B" w:rsidRPr="0088607B" w:rsidRDefault="0088607B" w:rsidP="0088607B">
      <w:pPr>
        <w:shd w:val="clear" w:color="auto" w:fill="FFFFFF"/>
        <w:spacing w:line="285" w:lineRule="atLeast"/>
        <w:rPr>
          <w:rFonts w:ascii="Consolas" w:eastAsia="Times New Roman" w:hAnsi="Consolas" w:cs="Times New Roman"/>
          <w:color w:val="3B3B3B"/>
          <w:kern w:val="0"/>
          <w:sz w:val="21"/>
          <w:szCs w:val="21"/>
          <w:lang w:eastAsia="en-IN" w:bidi="bn-IN"/>
          <w14:ligatures w14:val="none"/>
        </w:rPr>
      </w:pPr>
    </w:p>
    <w:p w14:paraId="76F08811" w14:textId="51516CD0" w:rsidR="00786783" w:rsidRDefault="00C6751E" w:rsidP="004814F1">
      <w:pPr>
        <w:rPr>
          <w:lang w:eastAsia="en-IN" w:bidi="bn-IN"/>
        </w:rPr>
      </w:pPr>
      <w:r>
        <w:rPr>
          <w:lang w:eastAsia="en-IN" w:bidi="bn-IN"/>
        </w:rPr>
        <w:t xml:space="preserve">After building is done, now we will deploy our project. So for that we will  go inside the mtar file, which is inside the </w:t>
      </w:r>
      <w:r>
        <w:rPr>
          <w:b/>
          <w:bCs/>
          <w:lang w:eastAsia="en-IN" w:bidi="bn-IN"/>
        </w:rPr>
        <w:t xml:space="preserve">mta_archives </w:t>
      </w:r>
      <w:r>
        <w:rPr>
          <w:lang w:eastAsia="en-IN" w:bidi="bn-IN"/>
        </w:rPr>
        <w:t xml:space="preserve">folder. After that we will right click on the </w:t>
      </w:r>
      <w:r>
        <w:rPr>
          <w:b/>
          <w:bCs/>
          <w:lang w:eastAsia="en-IN" w:bidi="bn-IN"/>
        </w:rPr>
        <w:t xml:space="preserve">mtar </w:t>
      </w:r>
      <w:r>
        <w:rPr>
          <w:lang w:eastAsia="en-IN" w:bidi="bn-IN"/>
        </w:rPr>
        <w:t xml:space="preserve">file and select the option </w:t>
      </w:r>
      <w:r>
        <w:rPr>
          <w:b/>
          <w:bCs/>
          <w:lang w:eastAsia="en-IN" w:bidi="bn-IN"/>
        </w:rPr>
        <w:t xml:space="preserve">Deploy MTA Archive. </w:t>
      </w:r>
      <w:r>
        <w:rPr>
          <w:lang w:eastAsia="en-IN" w:bidi="bn-IN"/>
        </w:rPr>
        <w:t xml:space="preserve"> </w:t>
      </w:r>
    </w:p>
    <w:p w14:paraId="5921E8C2" w14:textId="77777777" w:rsidR="00775063" w:rsidRDefault="00775063" w:rsidP="004814F1">
      <w:pPr>
        <w:rPr>
          <w:lang w:eastAsia="en-IN" w:bidi="bn-IN"/>
        </w:rPr>
      </w:pPr>
    </w:p>
    <w:p w14:paraId="1094D280" w14:textId="46EEAFDC" w:rsidR="005F5403" w:rsidRDefault="00795954" w:rsidP="00CB730D">
      <w:pPr>
        <w:rPr>
          <w:lang w:eastAsia="en-IN" w:bidi="bn-IN"/>
        </w:rPr>
      </w:pPr>
      <w:r>
        <w:rPr>
          <w:lang w:eastAsia="en-IN" w:bidi="bn-IN"/>
        </w:rPr>
        <w:t xml:space="preserve">I got error during the deployment, the error is : </w:t>
      </w:r>
      <w:r w:rsidRPr="00795954">
        <w:rPr>
          <w:color w:val="FF0000"/>
          <w:lang w:eastAsia="en-IN" w:bidi="bn-IN"/>
        </w:rPr>
        <w:t>Error starting application "managed-approuter-srv": Some instances have crashed. Check the logs of your application for more information</w:t>
      </w:r>
      <w:r w:rsidRPr="00795954">
        <w:rPr>
          <w:lang w:eastAsia="en-IN" w:bidi="bn-IN"/>
        </w:rPr>
        <w:t>.</w:t>
      </w:r>
      <w:r>
        <w:rPr>
          <w:lang w:eastAsia="en-IN" w:bidi="bn-IN"/>
        </w:rPr>
        <w:t xml:space="preserve"> </w:t>
      </w:r>
    </w:p>
    <w:p w14:paraId="0C03A166" w14:textId="67B115C4" w:rsidR="00795954" w:rsidRDefault="00AB54A6" w:rsidP="00CB730D">
      <w:pPr>
        <w:rPr>
          <w:lang w:eastAsia="en-IN" w:bidi="bn-IN"/>
        </w:rPr>
      </w:pPr>
      <w:r w:rsidRPr="00AB54A6">
        <w:rPr>
          <w:noProof/>
        </w:rPr>
        <w:drawing>
          <wp:anchor distT="0" distB="0" distL="114300" distR="114300" simplePos="0" relativeHeight="251637248" behindDoc="0" locked="0" layoutInCell="1" allowOverlap="1" wp14:anchorId="68CB4CA7" wp14:editId="3E0B2769">
            <wp:simplePos x="0" y="0"/>
            <wp:positionH relativeFrom="column">
              <wp:posOffset>-909955</wp:posOffset>
            </wp:positionH>
            <wp:positionV relativeFrom="paragraph">
              <wp:posOffset>257175</wp:posOffset>
            </wp:positionV>
            <wp:extent cx="2647950" cy="748408"/>
            <wp:effectExtent l="190500" t="190500" r="171450" b="147320"/>
            <wp:wrapNone/>
            <wp:docPr id="612945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945345" name=""/>
                    <pic:cNvPicPr/>
                  </pic:nvPicPr>
                  <pic:blipFill rotWithShape="1">
                    <a:blip r:embed="rId443">
                      <a:extLst>
                        <a:ext uri="{28A0092B-C50C-407E-A947-70E740481C1C}">
                          <a14:useLocalDpi xmlns:a14="http://schemas.microsoft.com/office/drawing/2010/main" val="0"/>
                        </a:ext>
                      </a:extLst>
                    </a:blip>
                    <a:srcRect b="-1334"/>
                    <a:stretch/>
                  </pic:blipFill>
                  <pic:spPr>
                    <a:xfrm>
                      <a:off x="0" y="0"/>
                      <a:ext cx="2647950" cy="748408"/>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795954">
        <w:rPr>
          <w:lang w:eastAsia="en-IN" w:bidi="bn-IN"/>
        </w:rPr>
        <w:t xml:space="preserve">So I went to the </w:t>
      </w:r>
      <w:r w:rsidR="00795954">
        <w:rPr>
          <w:b/>
          <w:bCs/>
          <w:lang w:eastAsia="en-IN" w:bidi="bn-IN"/>
        </w:rPr>
        <w:t xml:space="preserve">managed-approuter-srv </w:t>
      </w:r>
      <w:r w:rsidR="00795954">
        <w:rPr>
          <w:lang w:eastAsia="en-IN" w:bidi="bn-IN"/>
        </w:rPr>
        <w:t>and there in the logs I saw the error</w:t>
      </w:r>
    </w:p>
    <w:p w14:paraId="3B4DB9D2" w14:textId="10799742" w:rsidR="00AB54A6" w:rsidRDefault="00AB54A6" w:rsidP="00AB54A6">
      <w:pPr>
        <w:tabs>
          <w:tab w:val="left" w:pos="2970"/>
        </w:tabs>
        <w:ind w:left="2880"/>
        <w:rPr>
          <w:lang w:eastAsia="en-IN" w:bidi="bn-IN"/>
        </w:rPr>
      </w:pPr>
      <w:r>
        <w:tab/>
        <w:t xml:space="preserve">So for that I went to the </w:t>
      </w:r>
      <w:r w:rsidR="00AF4AF1">
        <w:rPr>
          <w:b/>
          <w:bCs/>
        </w:rPr>
        <w:t xml:space="preserve">mta.yaml </w:t>
      </w:r>
      <w:r w:rsidR="00AF4AF1">
        <w:t>file</w:t>
      </w:r>
      <w:r>
        <w:rPr>
          <w:b/>
          <w:bCs/>
        </w:rPr>
        <w:t xml:space="preserve"> </w:t>
      </w:r>
      <w:r>
        <w:t xml:space="preserve">and there </w:t>
      </w:r>
      <w:r w:rsidR="00AF4AF1">
        <w:t xml:space="preserve">I went to </w:t>
      </w:r>
      <w:r w:rsidR="00AF4AF1">
        <w:rPr>
          <w:b/>
          <w:bCs/>
          <w:lang w:eastAsia="en-IN" w:bidi="bn-IN"/>
        </w:rPr>
        <w:t xml:space="preserve">managed-approuter-srv, </w:t>
      </w:r>
      <w:r w:rsidR="00AF4AF1">
        <w:rPr>
          <w:lang w:eastAsia="en-IN" w:bidi="bn-IN"/>
        </w:rPr>
        <w:t xml:space="preserve">and there in the requires section I added </w:t>
      </w:r>
      <w:r w:rsidR="009A2CD0">
        <w:rPr>
          <w:lang w:eastAsia="en-IN" w:bidi="bn-IN"/>
        </w:rPr>
        <w:t>the</w:t>
      </w:r>
      <w:r w:rsidR="00AF4AF1">
        <w:rPr>
          <w:lang w:eastAsia="en-IN" w:bidi="bn-IN"/>
        </w:rPr>
        <w:t xml:space="preserve"> </w:t>
      </w:r>
      <w:r w:rsidR="009A2CD0" w:rsidRPr="009A2CD0">
        <w:rPr>
          <w:b/>
          <w:bCs/>
          <w:lang w:eastAsia="en-IN" w:bidi="bn-IN"/>
        </w:rPr>
        <w:t>uaa_managed-approuter</w:t>
      </w:r>
      <w:r w:rsidR="009A2CD0">
        <w:rPr>
          <w:lang w:eastAsia="en-IN" w:bidi="bn-IN"/>
        </w:rPr>
        <w:t xml:space="preserve"> resource</w:t>
      </w:r>
      <w:r w:rsidR="00AF4AF1">
        <w:rPr>
          <w:lang w:eastAsia="en-IN" w:bidi="bn-IN"/>
        </w:rPr>
        <w:t xml:space="preserve">. Previously there was no approuter added, that’s why error is showing. </w:t>
      </w:r>
      <w:r w:rsidR="009A2CD0">
        <w:rPr>
          <w:lang w:eastAsia="en-IN" w:bidi="bn-IN"/>
        </w:rPr>
        <w:t xml:space="preserve">Now I added the </w:t>
      </w:r>
      <w:r w:rsidR="00320CD8" w:rsidRPr="00320CD8">
        <w:rPr>
          <w:lang w:eastAsia="en-IN" w:bidi="bn-IN"/>
        </w:rPr>
        <w:t xml:space="preserve"> </w:t>
      </w:r>
      <w:r w:rsidR="009A2CD0">
        <w:rPr>
          <w:lang w:eastAsia="en-IN" w:bidi="bn-IN"/>
        </w:rPr>
        <w:t>resource.</w:t>
      </w:r>
    </w:p>
    <w:p w14:paraId="461470A3" w14:textId="23AC78C0" w:rsidR="00C34F4F" w:rsidRPr="00C34F4F" w:rsidRDefault="00310FAD" w:rsidP="00C34F4F">
      <w:r w:rsidRPr="00320CD8">
        <w:rPr>
          <w:noProof/>
          <w:lang w:eastAsia="en-IN" w:bidi="bn-IN"/>
        </w:rPr>
        <w:drawing>
          <wp:anchor distT="0" distB="0" distL="114300" distR="114300" simplePos="0" relativeHeight="251670016" behindDoc="0" locked="0" layoutInCell="1" allowOverlap="1" wp14:anchorId="35C27128" wp14:editId="6A073041">
            <wp:simplePos x="0" y="0"/>
            <wp:positionH relativeFrom="column">
              <wp:posOffset>-723583</wp:posOffset>
            </wp:positionH>
            <wp:positionV relativeFrom="paragraph">
              <wp:posOffset>150178</wp:posOffset>
            </wp:positionV>
            <wp:extent cx="2590800" cy="1054477"/>
            <wp:effectExtent l="190500" t="190500" r="171450" b="165100"/>
            <wp:wrapNone/>
            <wp:docPr id="850089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089190" name=""/>
                    <pic:cNvPicPr/>
                  </pic:nvPicPr>
                  <pic:blipFill>
                    <a:blip r:embed="rId444">
                      <a:extLst>
                        <a:ext uri="{28A0092B-C50C-407E-A947-70E740481C1C}">
                          <a14:useLocalDpi xmlns:a14="http://schemas.microsoft.com/office/drawing/2010/main" val="0"/>
                        </a:ext>
                      </a:extLst>
                    </a:blip>
                    <a:stretch>
                      <a:fillRect/>
                    </a:stretch>
                  </pic:blipFill>
                  <pic:spPr>
                    <a:xfrm>
                      <a:off x="0" y="0"/>
                      <a:ext cx="2590800" cy="1054477"/>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14:paraId="6D43150A" w14:textId="77777777" w:rsidR="00C34F4F" w:rsidRPr="00C34F4F" w:rsidRDefault="00C34F4F" w:rsidP="00C34F4F"/>
    <w:p w14:paraId="108BCE19" w14:textId="6CDA237E" w:rsidR="00C34F4F" w:rsidRPr="00C34F4F" w:rsidRDefault="00C34F4F" w:rsidP="00C34F4F"/>
    <w:p w14:paraId="47C2C90B" w14:textId="77777777" w:rsidR="00C34F4F" w:rsidRDefault="00C34F4F" w:rsidP="00C34F4F">
      <w:pPr>
        <w:rPr>
          <w:lang w:eastAsia="en-IN" w:bidi="bn-IN"/>
        </w:rPr>
      </w:pPr>
    </w:p>
    <w:p w14:paraId="39238E26" w14:textId="77777777" w:rsidR="00310FAD" w:rsidRDefault="00310FAD" w:rsidP="00C34F4F"/>
    <w:p w14:paraId="4180BA63" w14:textId="77777777" w:rsidR="00310FAD" w:rsidRDefault="00310FAD" w:rsidP="00C34F4F"/>
    <w:p w14:paraId="3499EC2A" w14:textId="241129E3" w:rsidR="00C34F4F" w:rsidRDefault="00C34F4F" w:rsidP="00C34F4F">
      <w:r>
        <w:t xml:space="preserve">And another thing in the </w:t>
      </w:r>
      <w:r>
        <w:rPr>
          <w:b/>
          <w:bCs/>
        </w:rPr>
        <w:t xml:space="preserve">package.json </w:t>
      </w:r>
      <w:r>
        <w:t xml:space="preserve">file there was not </w:t>
      </w:r>
      <w:r>
        <w:rPr>
          <w:b/>
          <w:bCs/>
        </w:rPr>
        <w:t xml:space="preserve">xsuaa authentication </w:t>
      </w:r>
      <w:r>
        <w:t xml:space="preserve">defined, that’s why there also I have </w:t>
      </w:r>
      <w:r w:rsidR="00F81CC7">
        <w:t>added</w:t>
      </w:r>
      <w:r>
        <w:t xml:space="preserve"> the auth as xsuaa</w:t>
      </w:r>
      <w:r w:rsidR="00C736E2">
        <w:t>.</w:t>
      </w:r>
    </w:p>
    <w:p w14:paraId="501C5689" w14:textId="49F77627" w:rsidR="00855A62" w:rsidRDefault="00855A62" w:rsidP="00855A62">
      <w:r w:rsidRPr="00855A62">
        <w:rPr>
          <w:noProof/>
        </w:rPr>
        <w:drawing>
          <wp:anchor distT="0" distB="0" distL="114300" distR="114300" simplePos="0" relativeHeight="251681280" behindDoc="0" locked="0" layoutInCell="1" allowOverlap="1" wp14:anchorId="353890F6" wp14:editId="210AE04F">
            <wp:simplePos x="0" y="0"/>
            <wp:positionH relativeFrom="column">
              <wp:posOffset>-775970</wp:posOffset>
            </wp:positionH>
            <wp:positionV relativeFrom="paragraph">
              <wp:posOffset>9525</wp:posOffset>
            </wp:positionV>
            <wp:extent cx="1314450" cy="845417"/>
            <wp:effectExtent l="190500" t="190500" r="171450" b="164465"/>
            <wp:wrapNone/>
            <wp:docPr id="5132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2107" name=""/>
                    <pic:cNvPicPr/>
                  </pic:nvPicPr>
                  <pic:blipFill>
                    <a:blip r:embed="rId445">
                      <a:extLst>
                        <a:ext uri="{28A0092B-C50C-407E-A947-70E740481C1C}">
                          <a14:useLocalDpi xmlns:a14="http://schemas.microsoft.com/office/drawing/2010/main" val="0"/>
                        </a:ext>
                      </a:extLst>
                    </a:blip>
                    <a:stretch>
                      <a:fillRect/>
                    </a:stretch>
                  </pic:blipFill>
                  <pic:spPr>
                    <a:xfrm>
                      <a:off x="0" y="0"/>
                      <a:ext cx="1314450" cy="845417"/>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14:paraId="674B0B20" w14:textId="0419B5C3" w:rsidR="00855A62" w:rsidRDefault="00855A62" w:rsidP="00855A62">
      <w:pPr>
        <w:tabs>
          <w:tab w:val="left" w:pos="1853"/>
        </w:tabs>
      </w:pPr>
      <w:r>
        <w:tab/>
      </w:r>
    </w:p>
    <w:p w14:paraId="42A64DB4" w14:textId="1B1FE29C" w:rsidR="00F81CC7" w:rsidRDefault="00F81CC7" w:rsidP="00F81CC7"/>
    <w:p w14:paraId="5955A991" w14:textId="77777777" w:rsidR="00EE27E0" w:rsidRDefault="00EE27E0" w:rsidP="00F81CC7"/>
    <w:p w14:paraId="4367D29B" w14:textId="347AC19B" w:rsidR="0095282D" w:rsidRDefault="00F81CC7" w:rsidP="0095282D">
      <w:pPr>
        <w:rPr>
          <w:rFonts w:ascii="Arial" w:hAnsi="Arial" w:cs="Arial"/>
          <w:color w:val="1D2D3E"/>
          <w:sz w:val="21"/>
          <w:szCs w:val="21"/>
        </w:rPr>
      </w:pPr>
      <w:r>
        <w:lastRenderedPageBreak/>
        <w:t xml:space="preserve">Now the application deployed successfully. After deployed we can see that it only </w:t>
      </w:r>
      <w:r w:rsidR="0095282D">
        <w:t xml:space="preserve">created the 2 application : </w:t>
      </w:r>
      <w:hyperlink r:id="rId446" w:anchor="/globalaccount/59ee32d4-fddc-4535-b893-b89ac4c01904/subaccount/2ce6fcc3-a351-4e28-9018-a23249ac48b9/org/455b184c-a856-4082-936e-6eddcf69cd84/space/6a9e6772-73fd-4f52-9373-f7893d09ddac/app/b87350f8-246b-4c62-accd-986cfeec4b6f/overview" w:tooltip="managed-approuter-srv" w:history="1">
        <w:r w:rsidR="0095282D">
          <w:rPr>
            <w:rStyle w:val="Hyperlink"/>
            <w:rFonts w:ascii="Arial" w:hAnsi="Arial" w:cs="Arial"/>
            <w:color w:val="0064D9"/>
            <w:sz w:val="21"/>
            <w:szCs w:val="21"/>
          </w:rPr>
          <w:t>managed-approuter-srv</w:t>
        </w:r>
      </w:hyperlink>
      <w:r w:rsidR="0095282D">
        <w:rPr>
          <w:rFonts w:ascii="Arial" w:hAnsi="Arial" w:cs="Arial"/>
          <w:color w:val="1D2D3E"/>
          <w:sz w:val="21"/>
          <w:szCs w:val="21"/>
        </w:rPr>
        <w:t xml:space="preserve">  </w:t>
      </w:r>
      <w:hyperlink r:id="rId447" w:anchor="/globalaccount/59ee32d4-fddc-4535-b893-b89ac4c01904/subaccount/2ce6fcc3-a351-4e28-9018-a23249ac48b9/org/455b184c-a856-4082-936e-6eddcf69cd84/space/6a9e6772-73fd-4f52-9373-f7893d09ddac/app/75deb506-6dc1-4c32-9427-1d2910b46e63/overview" w:tooltip="managed-approuter-db-deployer" w:history="1">
        <w:r w:rsidR="0095282D">
          <w:rPr>
            <w:rFonts w:ascii="Arial" w:hAnsi="Arial" w:cs="Arial"/>
            <w:color w:val="0064D9"/>
            <w:sz w:val="21"/>
            <w:szCs w:val="21"/>
          </w:rPr>
          <w:t xml:space="preserve">  </w:t>
        </w:r>
        <w:r w:rsidR="0095282D">
          <w:rPr>
            <w:rStyle w:val="Hyperlink"/>
            <w:rFonts w:ascii="Arial" w:hAnsi="Arial" w:cs="Arial"/>
            <w:color w:val="0064D9"/>
            <w:sz w:val="21"/>
            <w:szCs w:val="21"/>
          </w:rPr>
          <w:t>managed-approuter-db-deployer</w:t>
        </w:r>
      </w:hyperlink>
      <w:r w:rsidR="0095282D">
        <w:rPr>
          <w:rFonts w:ascii="Arial" w:hAnsi="Arial" w:cs="Arial"/>
          <w:color w:val="1D2D3E"/>
          <w:sz w:val="21"/>
          <w:szCs w:val="21"/>
        </w:rPr>
        <w:t xml:space="preserve"> but it did not create the app-router.</w:t>
      </w:r>
      <w:r w:rsidR="00307AAA">
        <w:rPr>
          <w:rFonts w:ascii="Arial" w:hAnsi="Arial" w:cs="Arial"/>
          <w:color w:val="1D2D3E"/>
          <w:sz w:val="21"/>
          <w:szCs w:val="21"/>
        </w:rPr>
        <w:t xml:space="preserve"> </w:t>
      </w:r>
    </w:p>
    <w:p w14:paraId="7371AD34" w14:textId="3A1EAD5F" w:rsidR="001E71B6" w:rsidRDefault="001E71B6" w:rsidP="0095282D">
      <w:pPr>
        <w:rPr>
          <w:rFonts w:ascii="Arial" w:hAnsi="Arial" w:cs="Arial"/>
          <w:color w:val="1D2D3E"/>
          <w:sz w:val="21"/>
          <w:szCs w:val="21"/>
        </w:rPr>
      </w:pPr>
      <w:r w:rsidRPr="001E71B6">
        <w:t>And also it created the instance :</w:t>
      </w:r>
      <w:r>
        <w:rPr>
          <w:rFonts w:ascii="Arial" w:hAnsi="Arial" w:cs="Arial"/>
          <w:color w:val="1D2D3E"/>
          <w:sz w:val="21"/>
          <w:szCs w:val="21"/>
        </w:rPr>
        <w:t xml:space="preserve"> </w:t>
      </w:r>
      <w:r w:rsidRPr="001E71B6">
        <w:rPr>
          <w:u w:val="single"/>
        </w:rPr>
        <w:t>managed-approuter-db</w:t>
      </w:r>
      <w:r w:rsidRPr="001E71B6">
        <w:t xml:space="preserve"> </w:t>
      </w:r>
      <w:r>
        <w:t xml:space="preserve">  </w:t>
      </w:r>
      <w:hyperlink r:id="rId448" w:anchor="/globalaccount/59ee32d4-fddc-4535-b893-b89ac4c01904/subaccount/2ce6fcc3-a351-4e28-9018-a23249ac48b9/org/455b184c-a856-4082-936e-6eddcf69cd84/space/6a9e6772-73fd-4f52-9373-f7893d09ddac/service/819a222d-6692-437b-a565-e62276d5e100/instance/9823856a-f228-4805-b6ec-adcb01255469" w:tgtFrame="_blank" w:tooltip="managed-approuter-destination-service" w:history="1">
        <w:r w:rsidRPr="001E71B6">
          <w:rPr>
            <w:u w:val="single"/>
          </w:rPr>
          <w:t>managed-approuter-destination-service</w:t>
        </w:r>
      </w:hyperlink>
      <w:r w:rsidRPr="001E71B6">
        <w:t xml:space="preserve"> </w:t>
      </w:r>
      <w:r w:rsidRPr="001E71B6">
        <w:rPr>
          <w:u w:val="single"/>
        </w:rPr>
        <w:t>managed-approuter-html5-app-host-service</w:t>
      </w:r>
      <w:r w:rsidRPr="001E71B6">
        <w:t xml:space="preserve"> </w:t>
      </w:r>
      <w:r>
        <w:t xml:space="preserve">  </w:t>
      </w:r>
      <w:r w:rsidRPr="001E71B6">
        <w:rPr>
          <w:u w:val="single"/>
        </w:rPr>
        <w:t>managed-approuter-xsuaa-service</w:t>
      </w:r>
    </w:p>
    <w:p w14:paraId="749F3D07" w14:textId="0E2269F9" w:rsidR="001E71B6" w:rsidRDefault="001E71B6" w:rsidP="0095282D">
      <w:pPr>
        <w:rPr>
          <w:rFonts w:ascii="Arial" w:hAnsi="Arial" w:cs="Arial"/>
          <w:color w:val="1D2D3E"/>
          <w:sz w:val="21"/>
          <w:szCs w:val="21"/>
        </w:rPr>
      </w:pPr>
    </w:p>
    <w:p w14:paraId="457845A3" w14:textId="77777777" w:rsidR="00FE3A98" w:rsidRDefault="00FE3A98" w:rsidP="0095282D">
      <w:pPr>
        <w:rPr>
          <w:rFonts w:ascii="Arial" w:hAnsi="Arial" w:cs="Arial"/>
          <w:color w:val="1D2D3E"/>
          <w:sz w:val="21"/>
          <w:szCs w:val="21"/>
        </w:rPr>
      </w:pPr>
    </w:p>
    <w:p w14:paraId="273BCA42" w14:textId="77777777" w:rsidR="00FE3A98" w:rsidRDefault="00FE3A98" w:rsidP="0095282D">
      <w:pPr>
        <w:rPr>
          <w:rFonts w:ascii="Arial" w:hAnsi="Arial" w:cs="Arial"/>
          <w:color w:val="1D2D3E"/>
          <w:sz w:val="21"/>
          <w:szCs w:val="21"/>
        </w:rPr>
      </w:pPr>
    </w:p>
    <w:p w14:paraId="04FFCA3A" w14:textId="3B5E3A9C" w:rsidR="00307AAA" w:rsidRDefault="00FE3A98" w:rsidP="001E71B6">
      <w:r w:rsidRPr="00FE3A98">
        <w:rPr>
          <w:noProof/>
        </w:rPr>
        <w:drawing>
          <wp:anchor distT="0" distB="0" distL="114300" distR="114300" simplePos="0" relativeHeight="251700736" behindDoc="0" locked="0" layoutInCell="1" allowOverlap="1" wp14:anchorId="22F3B057" wp14:editId="473CE107">
            <wp:simplePos x="0" y="0"/>
            <wp:positionH relativeFrom="column">
              <wp:posOffset>-838200</wp:posOffset>
            </wp:positionH>
            <wp:positionV relativeFrom="paragraph">
              <wp:posOffset>1019174</wp:posOffset>
            </wp:positionV>
            <wp:extent cx="3743018" cy="2328863"/>
            <wp:effectExtent l="190500" t="190500" r="162560" b="167005"/>
            <wp:wrapNone/>
            <wp:docPr id="1059254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254999" name=""/>
                    <pic:cNvPicPr/>
                  </pic:nvPicPr>
                  <pic:blipFill>
                    <a:blip r:embed="rId449">
                      <a:extLst>
                        <a:ext uri="{28A0092B-C50C-407E-A947-70E740481C1C}">
                          <a14:useLocalDpi xmlns:a14="http://schemas.microsoft.com/office/drawing/2010/main" val="0"/>
                        </a:ext>
                      </a:extLst>
                    </a:blip>
                    <a:stretch>
                      <a:fillRect/>
                    </a:stretch>
                  </pic:blipFill>
                  <pic:spPr>
                    <a:xfrm>
                      <a:off x="0" y="0"/>
                      <a:ext cx="3747120" cy="233141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307AAA">
        <w:t>Now to access the entity data,</w:t>
      </w:r>
      <w:r w:rsidR="001E71B6">
        <w:t xml:space="preserve"> we have to go to the instance </w:t>
      </w:r>
      <w:r w:rsidR="001E71B6" w:rsidRPr="001E71B6">
        <w:rPr>
          <w:b/>
          <w:bCs/>
        </w:rPr>
        <w:t xml:space="preserve">managed-approuter-xsuaa-service </w:t>
      </w:r>
      <w:r w:rsidR="001E71B6">
        <w:t xml:space="preserve">from there I have to fetch the client-Id, client-secret, client-url and </w:t>
      </w:r>
      <w:r w:rsidR="00307AAA">
        <w:t xml:space="preserve"> we have to go inside the</w:t>
      </w:r>
      <w:r w:rsidR="001E71B6">
        <w:t xml:space="preserve"> service </w:t>
      </w:r>
      <w:r w:rsidR="00307AAA">
        <w:t xml:space="preserve"> </w:t>
      </w:r>
      <w:hyperlink r:id="rId450" w:anchor="/globalaccount/59ee32d4-fddc-4535-b893-b89ac4c01904/subaccount/2ce6fcc3-a351-4e28-9018-a23249ac48b9/org/455b184c-a856-4082-936e-6eddcf69cd84/space/6a9e6772-73fd-4f52-9373-f7893d09ddac/app/b87350f8-246b-4c62-accd-986cfeec4b6f/overview" w:tooltip="managed-approuter-srv" w:history="1">
        <w:r w:rsidR="00307AAA">
          <w:rPr>
            <w:rStyle w:val="Hyperlink"/>
            <w:rFonts w:ascii="Arial" w:hAnsi="Arial" w:cs="Arial"/>
            <w:color w:val="0064D9"/>
            <w:sz w:val="21"/>
            <w:szCs w:val="21"/>
          </w:rPr>
          <w:t>managed-approuter-srv</w:t>
        </w:r>
      </w:hyperlink>
      <w:r w:rsidR="00307AAA">
        <w:t xml:space="preserve"> and from there we will copy the application routes link.</w:t>
      </w:r>
      <w:r w:rsidR="001E71B6">
        <w:t xml:space="preserve"> And after that I will go to the </w:t>
      </w:r>
      <w:r w:rsidR="006246F8" w:rsidRPr="006246F8">
        <w:rPr>
          <w:b/>
          <w:bCs/>
        </w:rPr>
        <w:t>postman</w:t>
      </w:r>
      <w:r w:rsidR="006246F8">
        <w:t xml:space="preserve"> and I will create the auth-token and after that I will access the entities and their data.</w:t>
      </w:r>
    </w:p>
    <w:p w14:paraId="1A6A3F70" w14:textId="28FB3882" w:rsidR="00FE3A98" w:rsidRDefault="00C74BBC" w:rsidP="001E71B6">
      <w:r w:rsidRPr="00C74BBC">
        <w:rPr>
          <w:noProof/>
        </w:rPr>
        <w:drawing>
          <wp:anchor distT="0" distB="0" distL="114300" distR="114300" simplePos="0" relativeHeight="251712000" behindDoc="0" locked="0" layoutInCell="1" allowOverlap="1" wp14:anchorId="7E4BDEC4" wp14:editId="7AA53C4A">
            <wp:simplePos x="0" y="0"/>
            <wp:positionH relativeFrom="column">
              <wp:posOffset>3061970</wp:posOffset>
            </wp:positionH>
            <wp:positionV relativeFrom="paragraph">
              <wp:posOffset>87947</wp:posOffset>
            </wp:positionV>
            <wp:extent cx="3451514" cy="2085975"/>
            <wp:effectExtent l="190500" t="190500" r="168275" b="161925"/>
            <wp:wrapNone/>
            <wp:docPr id="993159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159655" name=""/>
                    <pic:cNvPicPr/>
                  </pic:nvPicPr>
                  <pic:blipFill>
                    <a:blip r:embed="rId451">
                      <a:extLst>
                        <a:ext uri="{28A0092B-C50C-407E-A947-70E740481C1C}">
                          <a14:useLocalDpi xmlns:a14="http://schemas.microsoft.com/office/drawing/2010/main" val="0"/>
                        </a:ext>
                      </a:extLst>
                    </a:blip>
                    <a:stretch>
                      <a:fillRect/>
                    </a:stretch>
                  </pic:blipFill>
                  <pic:spPr>
                    <a:xfrm>
                      <a:off x="0" y="0"/>
                      <a:ext cx="3451514" cy="208597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14:paraId="78FBB312" w14:textId="43001A9C" w:rsidR="0095282D" w:rsidRDefault="0095282D" w:rsidP="0095282D">
      <w:pPr>
        <w:rPr>
          <w:rFonts w:ascii="Arial" w:hAnsi="Arial" w:cs="Arial"/>
          <w:color w:val="1D2D3E"/>
          <w:sz w:val="21"/>
          <w:szCs w:val="21"/>
        </w:rPr>
      </w:pPr>
    </w:p>
    <w:p w14:paraId="7073034B" w14:textId="30D839A7" w:rsidR="00F81CC7" w:rsidRDefault="00F81CC7" w:rsidP="00F81CC7"/>
    <w:p w14:paraId="6DB2E792" w14:textId="191ACA1A" w:rsidR="00C74BBC" w:rsidRPr="00C74BBC" w:rsidRDefault="00C74BBC" w:rsidP="00C74BBC"/>
    <w:p w14:paraId="53CD97F8" w14:textId="560C5E31" w:rsidR="00C74BBC" w:rsidRPr="00C74BBC" w:rsidRDefault="00C74BBC" w:rsidP="00C74BBC"/>
    <w:p w14:paraId="28A871FF" w14:textId="1C818276" w:rsidR="00C74BBC" w:rsidRPr="00C74BBC" w:rsidRDefault="00C74BBC" w:rsidP="00C74BBC"/>
    <w:p w14:paraId="23AED18D" w14:textId="66C2FB63" w:rsidR="00C74BBC" w:rsidRPr="00C74BBC" w:rsidRDefault="00C74BBC" w:rsidP="00C74BBC"/>
    <w:p w14:paraId="034455FE" w14:textId="458366FA" w:rsidR="00C74BBC" w:rsidRPr="00C74BBC" w:rsidRDefault="00C74BBC" w:rsidP="00C74BBC"/>
    <w:p w14:paraId="721CC0A2" w14:textId="7BC6F3F7" w:rsidR="00C74BBC" w:rsidRDefault="00C74BBC" w:rsidP="00C74BBC"/>
    <w:p w14:paraId="78950787" w14:textId="7F206958" w:rsidR="008601D0" w:rsidRDefault="003B5899" w:rsidP="00A522E5">
      <w:pPr>
        <w:pStyle w:val="Heading1"/>
      </w:pPr>
      <w:r w:rsidRPr="003B5899">
        <w:t>Consume external application in SAP CAP</w:t>
      </w:r>
    </w:p>
    <w:p w14:paraId="46BE69AF" w14:textId="229A461A" w:rsidR="003763E5" w:rsidRDefault="00A522E5" w:rsidP="00A522E5">
      <w:r>
        <w:t>Let say I have some code available in S/4 HANA System, and which is my old code.</w:t>
      </w:r>
      <w:r w:rsidR="00EE1450">
        <w:t xml:space="preserve"> Now I want to add some new code on the top of this</w:t>
      </w:r>
      <w:r w:rsidR="008A30D4">
        <w:t>, basically I want to enhance</w:t>
      </w:r>
      <w:r w:rsidR="008E628D">
        <w:t xml:space="preserve"> and for that I will write BTP code for that</w:t>
      </w:r>
      <w:r w:rsidR="008A30D4">
        <w:t>.</w:t>
      </w:r>
      <w:r w:rsidR="00EE1450">
        <w:t xml:space="preserve"> And I don’t want to lose</w:t>
      </w:r>
      <w:r w:rsidR="0050375C">
        <w:t xml:space="preserve"> or I don’t want to scrap</w:t>
      </w:r>
      <w:r w:rsidR="00EE1450">
        <w:t xml:space="preserve"> my old code.</w:t>
      </w:r>
      <w:r w:rsidR="0050375C">
        <w:t xml:space="preserve"> So we can do extension in this case.</w:t>
      </w:r>
    </w:p>
    <w:p w14:paraId="69045928" w14:textId="77777777" w:rsidR="00C05E7B" w:rsidRDefault="00C05E7B" w:rsidP="00A522E5"/>
    <w:p w14:paraId="3B374B68" w14:textId="5AED0E30" w:rsidR="003763E5" w:rsidRDefault="003763E5" w:rsidP="00A522E5">
      <w:r>
        <w:t xml:space="preserve">So suppose I have a </w:t>
      </w:r>
      <w:r w:rsidRPr="00795DDB">
        <w:rPr>
          <w:b/>
          <w:bCs/>
        </w:rPr>
        <w:t>CAP</w:t>
      </w:r>
      <w:r>
        <w:t xml:space="preserve"> application in </w:t>
      </w:r>
      <w:r w:rsidRPr="00795DDB">
        <w:rPr>
          <w:b/>
          <w:bCs/>
        </w:rPr>
        <w:t>BTP</w:t>
      </w:r>
      <w:r>
        <w:t xml:space="preserve"> and also I have a </w:t>
      </w:r>
      <w:r w:rsidRPr="00795DDB">
        <w:rPr>
          <w:b/>
          <w:bCs/>
        </w:rPr>
        <w:t>UI</w:t>
      </w:r>
      <w:r>
        <w:t xml:space="preserve"> application.</w:t>
      </w:r>
      <w:r w:rsidR="001C5F63">
        <w:t xml:space="preserve"> So basically the UI application </w:t>
      </w:r>
      <w:r w:rsidR="00795DDB">
        <w:t xml:space="preserve">connected </w:t>
      </w:r>
      <w:r w:rsidR="001C5F63">
        <w:t xml:space="preserve"> to my CAP application. And also I have old </w:t>
      </w:r>
      <w:r w:rsidR="001C5F63" w:rsidRPr="00795DDB">
        <w:rPr>
          <w:b/>
          <w:bCs/>
        </w:rPr>
        <w:t>S4</w:t>
      </w:r>
      <w:r w:rsidR="00795DDB" w:rsidRPr="00795DDB">
        <w:rPr>
          <w:b/>
          <w:bCs/>
        </w:rPr>
        <w:t>-</w:t>
      </w:r>
      <w:r w:rsidR="001C5F63" w:rsidRPr="00795DDB">
        <w:rPr>
          <w:b/>
          <w:bCs/>
        </w:rPr>
        <w:t>HANA</w:t>
      </w:r>
      <w:r w:rsidR="001C5F63">
        <w:t xml:space="preserve"> code with me.</w:t>
      </w:r>
      <w:r w:rsidR="00795DDB">
        <w:t xml:space="preserve"> So now I want to execute the old code from CAP. So from the CAP we can do CRUD operation to the S4 HANA </w:t>
      </w:r>
      <w:r w:rsidR="000F3DCB">
        <w:t xml:space="preserve">to execute the old code or </w:t>
      </w:r>
      <w:r w:rsidR="00795DDB">
        <w:t>Also we can do vice-versa</w:t>
      </w:r>
      <w:r w:rsidR="000F3DCB">
        <w:t>.</w:t>
      </w:r>
      <w:r w:rsidR="00747622">
        <w:t xml:space="preserve"> So both way this operations are possible.</w:t>
      </w:r>
      <w:r w:rsidR="004A3AE1">
        <w:t xml:space="preserve"> </w:t>
      </w:r>
    </w:p>
    <w:p w14:paraId="7A29A0CD" w14:textId="53461F7A" w:rsidR="004A3AE1" w:rsidRDefault="00C05E7B" w:rsidP="00A522E5">
      <w:pPr>
        <w:rPr>
          <w:b/>
          <w:bCs/>
        </w:rPr>
      </w:pPr>
      <w:r w:rsidRPr="00B80AAE">
        <w:rPr>
          <w:noProof/>
        </w:rPr>
        <w:drawing>
          <wp:anchor distT="0" distB="0" distL="114300" distR="114300" simplePos="0" relativeHeight="251716096" behindDoc="0" locked="0" layoutInCell="1" allowOverlap="1" wp14:anchorId="5013D367" wp14:editId="341B5E9C">
            <wp:simplePos x="0" y="0"/>
            <wp:positionH relativeFrom="column">
              <wp:posOffset>1147445</wp:posOffset>
            </wp:positionH>
            <wp:positionV relativeFrom="paragraph">
              <wp:posOffset>451168</wp:posOffset>
            </wp:positionV>
            <wp:extent cx="2924175" cy="1271591"/>
            <wp:effectExtent l="0" t="0" r="0" b="0"/>
            <wp:wrapNone/>
            <wp:docPr id="5010794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079425" name=""/>
                    <pic:cNvPicPr/>
                  </pic:nvPicPr>
                  <pic:blipFill>
                    <a:blip r:embed="rId452" cstate="print">
                      <a:extLst>
                        <a:ext uri="{28A0092B-C50C-407E-A947-70E740481C1C}">
                          <a14:useLocalDpi xmlns:a14="http://schemas.microsoft.com/office/drawing/2010/main" val="0"/>
                        </a:ext>
                      </a:extLst>
                    </a:blip>
                    <a:stretch>
                      <a:fillRect/>
                    </a:stretch>
                  </pic:blipFill>
                  <pic:spPr>
                    <a:xfrm>
                      <a:off x="0" y="0"/>
                      <a:ext cx="2924175" cy="1271591"/>
                    </a:xfrm>
                    <a:prstGeom prst="rect">
                      <a:avLst/>
                    </a:prstGeom>
                  </pic:spPr>
                </pic:pic>
              </a:graphicData>
            </a:graphic>
            <wp14:sizeRelH relativeFrom="page">
              <wp14:pctWidth>0</wp14:pctWidth>
            </wp14:sizeRelH>
            <wp14:sizeRelV relativeFrom="page">
              <wp14:pctHeight>0</wp14:pctHeight>
            </wp14:sizeRelV>
          </wp:anchor>
        </w:drawing>
      </w:r>
      <w:r w:rsidR="004A3AE1">
        <w:t xml:space="preserve">So to connect the </w:t>
      </w:r>
      <w:r w:rsidR="004A3AE1" w:rsidRPr="004A3AE1">
        <w:rPr>
          <w:b/>
          <w:bCs/>
        </w:rPr>
        <w:t>CAP</w:t>
      </w:r>
      <w:r w:rsidR="004A3AE1">
        <w:t xml:space="preserve"> with </w:t>
      </w:r>
      <w:r w:rsidR="004A3AE1" w:rsidRPr="004A3AE1">
        <w:rPr>
          <w:b/>
          <w:bCs/>
        </w:rPr>
        <w:t>S4 HANA</w:t>
      </w:r>
      <w:r w:rsidR="004A3AE1">
        <w:rPr>
          <w:b/>
          <w:bCs/>
        </w:rPr>
        <w:t xml:space="preserve">, </w:t>
      </w:r>
      <w:r w:rsidR="004A3AE1">
        <w:t>we have something called Tunnel</w:t>
      </w:r>
      <w:r w:rsidR="00320F4B">
        <w:t>, b</w:t>
      </w:r>
      <w:r w:rsidR="000D338B">
        <w:t>ecause you can not directly connect with S4 HANA there has to be a connection</w:t>
      </w:r>
      <w:r w:rsidR="00320F4B">
        <w:t xml:space="preserve">, so this is called </w:t>
      </w:r>
      <w:r w:rsidR="00320F4B" w:rsidRPr="00320F4B">
        <w:rPr>
          <w:b/>
          <w:bCs/>
        </w:rPr>
        <w:t>Cloud Connector</w:t>
      </w:r>
      <w:r w:rsidR="00320F4B">
        <w:rPr>
          <w:b/>
          <w:bCs/>
        </w:rPr>
        <w:t xml:space="preserve">. </w:t>
      </w:r>
    </w:p>
    <w:p w14:paraId="0C1394D1" w14:textId="77777777" w:rsidR="00B321ED" w:rsidRDefault="00B321ED" w:rsidP="00A522E5">
      <w:pPr>
        <w:rPr>
          <w:b/>
          <w:bCs/>
        </w:rPr>
      </w:pPr>
    </w:p>
    <w:p w14:paraId="604FD102" w14:textId="77777777" w:rsidR="00B321ED" w:rsidRDefault="00B321ED" w:rsidP="00A522E5">
      <w:pPr>
        <w:rPr>
          <w:b/>
          <w:bCs/>
        </w:rPr>
      </w:pPr>
    </w:p>
    <w:p w14:paraId="049B025C" w14:textId="2807E1AA" w:rsidR="005D1A3D" w:rsidRDefault="005D1A3D" w:rsidP="00A522E5">
      <w:pPr>
        <w:rPr>
          <w:b/>
          <w:bCs/>
        </w:rPr>
      </w:pPr>
      <w:r w:rsidRPr="005D1A3D">
        <w:rPr>
          <w:b/>
          <w:bCs/>
        </w:rPr>
        <w:lastRenderedPageBreak/>
        <w:t>So what is Cloud Connector ?</w:t>
      </w:r>
    </w:p>
    <w:p w14:paraId="398F9B99" w14:textId="4103E774" w:rsidR="004B2AAA" w:rsidRDefault="005D1A3D" w:rsidP="005D1A3D">
      <w:r w:rsidRPr="005D1A3D">
        <w:t xml:space="preserve">Cloud Connector is an application that can be installed on a Windows, Linux, Mac OS operating system, which creates a secure connection </w:t>
      </w:r>
      <w:r>
        <w:t>between</w:t>
      </w:r>
      <w:r w:rsidRPr="005D1A3D">
        <w:t xml:space="preserve"> the SAP "cloud"</w:t>
      </w:r>
      <w:r>
        <w:t xml:space="preserve"> and on-premise system.</w:t>
      </w:r>
    </w:p>
    <w:p w14:paraId="78D432CB" w14:textId="48AA7F7A" w:rsidR="004B2AAA" w:rsidRPr="005D1A3D" w:rsidRDefault="004B2AAA" w:rsidP="005D1A3D"/>
    <w:p w14:paraId="6045B3A9" w14:textId="66B3979C" w:rsidR="00B321ED" w:rsidRDefault="004F7EF6" w:rsidP="00A522E5">
      <w:r>
        <w:t xml:space="preserve">So in BTP when you go inside your subaccount, then in the left side you will see a </w:t>
      </w:r>
      <w:r>
        <w:rPr>
          <w:b/>
          <w:bCs/>
        </w:rPr>
        <w:t xml:space="preserve">Connectivity. </w:t>
      </w:r>
      <w:r>
        <w:t>Inside that there will be Destinations and Cloud Connectors.</w:t>
      </w:r>
    </w:p>
    <w:p w14:paraId="4013CBD2" w14:textId="2B8F59BB" w:rsidR="004B2AAA" w:rsidRDefault="0076513C" w:rsidP="00A522E5">
      <w:r>
        <w:t xml:space="preserve">So if we want to </w:t>
      </w:r>
      <w:r w:rsidR="008F6C5A">
        <w:t>connect</w:t>
      </w:r>
      <w:r>
        <w:t xml:space="preserve"> sap related things with the sap cloud, then we need Cloud Connector and Destination</w:t>
      </w:r>
      <w:r w:rsidR="008F6C5A">
        <w:t xml:space="preserve"> both.</w:t>
      </w:r>
    </w:p>
    <w:p w14:paraId="77B8D49C" w14:textId="16C23B29" w:rsidR="008F6C5A" w:rsidRDefault="007E2FDD" w:rsidP="00A522E5">
      <w:r>
        <w:t>But if we want to connect non-sap related things with the sap cloud, then Destination is more than enough.</w:t>
      </w:r>
    </w:p>
    <w:p w14:paraId="4C32BCF5" w14:textId="6A7D40CF" w:rsidR="00756088" w:rsidRDefault="00756088" w:rsidP="00A522E5"/>
    <w:p w14:paraId="667A81C2" w14:textId="0EFECA86" w:rsidR="00756088" w:rsidRDefault="00756088" w:rsidP="00A522E5">
      <w:r>
        <w:t>Sap built many standard services and all this kept in a place</w:t>
      </w:r>
      <w:r w:rsidR="00564F80">
        <w:t xml:space="preserve"> called</w:t>
      </w:r>
      <w:r>
        <w:t xml:space="preserve"> </w:t>
      </w:r>
      <w:r w:rsidR="00564F80" w:rsidRPr="00564F80">
        <w:rPr>
          <w:b/>
          <w:bCs/>
        </w:rPr>
        <w:t>sap business accelerator hub</w:t>
      </w:r>
      <w:r w:rsidR="00564F80">
        <w:t xml:space="preserve"> </w:t>
      </w:r>
      <w:hyperlink r:id="rId453" w:history="1">
        <w:r w:rsidR="00564F80" w:rsidRPr="000A2965">
          <w:rPr>
            <w:rStyle w:val="Hyperlink"/>
          </w:rPr>
          <w:t>https://api.sap.com/</w:t>
        </w:r>
      </w:hyperlink>
      <w:r w:rsidR="00564F80">
        <w:t xml:space="preserve"> So now lets assume my company need a service which is present in this place, so rather creating from scratch I will reuse this</w:t>
      </w:r>
      <w:r w:rsidR="00D14F85">
        <w:t xml:space="preserve"> in my company.</w:t>
      </w:r>
    </w:p>
    <w:p w14:paraId="10F384EA" w14:textId="2F7795A6" w:rsidR="00CD66D3" w:rsidRPr="00CD66D3" w:rsidRDefault="00CD66D3" w:rsidP="00A522E5">
      <w:r>
        <w:t xml:space="preserve">So now I want to use a API from this </w:t>
      </w:r>
      <w:r w:rsidRPr="00CD66D3">
        <w:t>sap business accelerator hub</w:t>
      </w:r>
      <w:r>
        <w:t xml:space="preserve">. </w:t>
      </w:r>
      <w:r w:rsidR="00B142DD">
        <w:t>I want to use Business Partner API</w:t>
      </w:r>
    </w:p>
    <w:p w14:paraId="0042DE3B" w14:textId="386BB7C8" w:rsidR="00243A52" w:rsidRPr="00F82D0C" w:rsidRDefault="00B142DD" w:rsidP="00A522E5">
      <w:pPr>
        <w:rPr>
          <w:b/>
          <w:bCs/>
          <w:sz w:val="20"/>
          <w:szCs w:val="20"/>
        </w:rPr>
      </w:pPr>
      <w:r>
        <w:t xml:space="preserve">So to get that First we will go to the </w:t>
      </w:r>
      <w:r>
        <w:rPr>
          <w:b/>
          <w:bCs/>
        </w:rPr>
        <w:t xml:space="preserve">Categories </w:t>
      </w:r>
      <w:r>
        <w:t xml:space="preserve">section. And there I will go inside the </w:t>
      </w:r>
      <w:r w:rsidRPr="003B265A">
        <w:rPr>
          <w:b/>
          <w:bCs/>
        </w:rPr>
        <w:t>APIs</w:t>
      </w:r>
      <w:r>
        <w:t xml:space="preserve"> and there I will search business partner</w:t>
      </w:r>
      <w:r w:rsidR="003B265A">
        <w:t xml:space="preserve"> and result will come.</w:t>
      </w:r>
      <w:r>
        <w:t xml:space="preserve"> So I will use </w:t>
      </w:r>
      <w:r w:rsidRPr="00B142DD">
        <w:rPr>
          <w:b/>
          <w:bCs/>
        </w:rPr>
        <w:t>Business Partner (A2X)</w:t>
      </w:r>
      <w:r w:rsidR="00F82D0C">
        <w:rPr>
          <w:b/>
          <w:bCs/>
        </w:rPr>
        <w:t xml:space="preserve"> </w:t>
      </w:r>
      <w:r w:rsidR="00F82D0C" w:rsidRPr="00F82D0C">
        <w:rPr>
          <w:b/>
          <w:bCs/>
          <w:sz w:val="20"/>
          <w:szCs w:val="20"/>
        </w:rPr>
        <w:t>[ODATA-V2 API]</w:t>
      </w:r>
      <w:r w:rsidR="000E3198" w:rsidRPr="00F82D0C">
        <w:rPr>
          <w:b/>
          <w:bCs/>
          <w:sz w:val="20"/>
          <w:szCs w:val="20"/>
        </w:rPr>
        <w:t>.</w:t>
      </w:r>
    </w:p>
    <w:p w14:paraId="6C1DD43E" w14:textId="169C05E5" w:rsidR="00602B09" w:rsidRDefault="00376956" w:rsidP="00A522E5">
      <w:pPr>
        <w:rPr>
          <w:b/>
          <w:bCs/>
        </w:rPr>
      </w:pPr>
      <w:r w:rsidRPr="00376956">
        <w:rPr>
          <w:noProof/>
        </w:rPr>
        <w:drawing>
          <wp:anchor distT="0" distB="0" distL="114300" distR="114300" simplePos="0" relativeHeight="251540992" behindDoc="0" locked="0" layoutInCell="1" allowOverlap="1" wp14:anchorId="33B0C3F4" wp14:editId="7B496F21">
            <wp:simplePos x="0" y="0"/>
            <wp:positionH relativeFrom="column">
              <wp:posOffset>-628650</wp:posOffset>
            </wp:positionH>
            <wp:positionV relativeFrom="paragraph">
              <wp:posOffset>13017</wp:posOffset>
            </wp:positionV>
            <wp:extent cx="7273961" cy="1633538"/>
            <wp:effectExtent l="190500" t="190500" r="174625" b="176530"/>
            <wp:wrapNone/>
            <wp:docPr id="1270966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966525" name=""/>
                    <pic:cNvPicPr/>
                  </pic:nvPicPr>
                  <pic:blipFill>
                    <a:blip r:embed="rId454" cstate="print">
                      <a:extLst>
                        <a:ext uri="{28A0092B-C50C-407E-A947-70E740481C1C}">
                          <a14:useLocalDpi xmlns:a14="http://schemas.microsoft.com/office/drawing/2010/main" val="0"/>
                        </a:ext>
                      </a:extLst>
                    </a:blip>
                    <a:stretch>
                      <a:fillRect/>
                    </a:stretch>
                  </pic:blipFill>
                  <pic:spPr>
                    <a:xfrm>
                      <a:off x="0" y="0"/>
                      <a:ext cx="7273961" cy="1633538"/>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7570CB" w:rsidRPr="007570CB">
        <w:rPr>
          <w:b/>
          <w:bCs/>
        </w:rPr>
        <w:t xml:space="preserve"> </w:t>
      </w:r>
    </w:p>
    <w:p w14:paraId="55B6F1AA" w14:textId="125FDBCE" w:rsidR="00EC0C90" w:rsidRPr="00EC0C90" w:rsidRDefault="00EC0C90" w:rsidP="00EC0C90"/>
    <w:p w14:paraId="537C448E" w14:textId="72F8A94C" w:rsidR="00EC0C90" w:rsidRPr="00EC0C90" w:rsidRDefault="00EC0C90" w:rsidP="00EC0C90"/>
    <w:p w14:paraId="10704E47" w14:textId="0742DFD0" w:rsidR="00EC0C90" w:rsidRPr="00EC0C90" w:rsidRDefault="00EC0C90" w:rsidP="00EC0C90"/>
    <w:p w14:paraId="6F86877C" w14:textId="48204309" w:rsidR="00EC0C90" w:rsidRPr="00EC0C90" w:rsidRDefault="00EC0C90" w:rsidP="00EC0C90"/>
    <w:p w14:paraId="3C441F1C" w14:textId="77777777" w:rsidR="00EC0C90" w:rsidRPr="00EC0C90" w:rsidRDefault="00EC0C90" w:rsidP="00EC0C90"/>
    <w:p w14:paraId="356317E4" w14:textId="0D458563" w:rsidR="00EC0C90" w:rsidRDefault="00EC0C90" w:rsidP="00EC0C90">
      <w:pPr>
        <w:rPr>
          <w:b/>
          <w:bCs/>
        </w:rPr>
      </w:pPr>
    </w:p>
    <w:p w14:paraId="3227CE75" w14:textId="14DFC5D7" w:rsidR="00EC0C90" w:rsidRDefault="00EC0C90" w:rsidP="00EC0C90">
      <w:r>
        <w:t>So I will go inside this API. There you will see Overview</w:t>
      </w:r>
      <w:r w:rsidR="007D75D7">
        <w:t>, API Reference section</w:t>
      </w:r>
      <w:r>
        <w:t xml:space="preserve"> of this API.</w:t>
      </w:r>
      <w:r w:rsidR="002F3F62">
        <w:t xml:space="preserve"> And in the API Reference section you will see all the Endpoint of this Business Partner service.</w:t>
      </w:r>
      <w:r w:rsidR="00A76D7F">
        <w:t xml:space="preserve"> And also we can execute the endpoint, because they have provided </w:t>
      </w:r>
      <w:r w:rsidR="00A76D7F" w:rsidRPr="00A76D7F">
        <w:rPr>
          <w:b/>
          <w:bCs/>
        </w:rPr>
        <w:t>Swagger UI</w:t>
      </w:r>
      <w:r w:rsidR="00A76D7F">
        <w:t xml:space="preserve">. </w:t>
      </w:r>
    </w:p>
    <w:p w14:paraId="6AF631DB" w14:textId="5751CB70" w:rsidR="00C81821" w:rsidRDefault="00C81821" w:rsidP="00EC0C90">
      <w:r>
        <w:t>Now I want to consume this service into our cap service.</w:t>
      </w:r>
      <w:r w:rsidR="00BD1C87">
        <w:t xml:space="preserve"> So to consume this one we have something called </w:t>
      </w:r>
      <w:r w:rsidR="00BD1C87">
        <w:rPr>
          <w:b/>
          <w:bCs/>
        </w:rPr>
        <w:t xml:space="preserve">metadata </w:t>
      </w:r>
      <w:r w:rsidR="00BD1C87">
        <w:t>file.</w:t>
      </w:r>
      <w:r w:rsidR="00F3475D">
        <w:t xml:space="preserve"> So in the Overview section if you come down you will see there is something called </w:t>
      </w:r>
      <w:r w:rsidR="00F3475D" w:rsidRPr="00F3475D">
        <w:rPr>
          <w:b/>
          <w:bCs/>
        </w:rPr>
        <w:t>API Specification</w:t>
      </w:r>
      <w:r w:rsidR="00F3475D">
        <w:rPr>
          <w:b/>
          <w:bCs/>
        </w:rPr>
        <w:t xml:space="preserve">, </w:t>
      </w:r>
      <w:r w:rsidR="00F3475D">
        <w:t>so this is nothing but you metadata file.</w:t>
      </w:r>
      <w:r w:rsidR="00762174">
        <w:t xml:space="preserve"> So this API Specification we can download. It has 3 format JSON, YAML, EDMX. So most of time we use EDMX format, that’s why we will download the EDMX format.</w:t>
      </w:r>
    </w:p>
    <w:p w14:paraId="6B5E739E" w14:textId="3B2ECC8E" w:rsidR="0002476F" w:rsidRDefault="0002476F" w:rsidP="00EC0C90"/>
    <w:p w14:paraId="41305FD8" w14:textId="77777777" w:rsidR="0002476F" w:rsidRDefault="0002476F" w:rsidP="00EC0C90"/>
    <w:p w14:paraId="78F0607A" w14:textId="77777777" w:rsidR="0002476F" w:rsidRDefault="0002476F" w:rsidP="00EC0C90"/>
    <w:p w14:paraId="25A6EFFB" w14:textId="77777777" w:rsidR="0002476F" w:rsidRDefault="0002476F" w:rsidP="00EC0C90"/>
    <w:p w14:paraId="2651E4FA" w14:textId="21A10BD9" w:rsidR="00185E36" w:rsidRPr="006D0270" w:rsidRDefault="007B2FA8" w:rsidP="00EC0C90">
      <w:r w:rsidRPr="007B2FA8">
        <w:rPr>
          <w:noProof/>
        </w:rPr>
        <w:lastRenderedPageBreak/>
        <w:drawing>
          <wp:anchor distT="0" distB="0" distL="114300" distR="114300" simplePos="0" relativeHeight="251567616" behindDoc="0" locked="0" layoutInCell="1" allowOverlap="1" wp14:anchorId="1D71F667" wp14:editId="587FA01E">
            <wp:simplePos x="0" y="0"/>
            <wp:positionH relativeFrom="column">
              <wp:posOffset>2894965</wp:posOffset>
            </wp:positionH>
            <wp:positionV relativeFrom="paragraph">
              <wp:posOffset>532765</wp:posOffset>
            </wp:positionV>
            <wp:extent cx="857169" cy="195263"/>
            <wp:effectExtent l="0" t="0" r="0" b="0"/>
            <wp:wrapNone/>
            <wp:docPr id="487739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739480" name=""/>
                    <pic:cNvPicPr/>
                  </pic:nvPicPr>
                  <pic:blipFill>
                    <a:blip r:embed="rId455" cstate="print">
                      <a:extLst>
                        <a:ext uri="{28A0092B-C50C-407E-A947-70E740481C1C}">
                          <a14:useLocalDpi xmlns:a14="http://schemas.microsoft.com/office/drawing/2010/main" val="0"/>
                        </a:ext>
                      </a:extLst>
                    </a:blip>
                    <a:stretch>
                      <a:fillRect/>
                    </a:stretch>
                  </pic:blipFill>
                  <pic:spPr>
                    <a:xfrm>
                      <a:off x="0" y="0"/>
                      <a:ext cx="857169" cy="195263"/>
                    </a:xfrm>
                    <a:prstGeom prst="rect">
                      <a:avLst/>
                    </a:prstGeom>
                  </pic:spPr>
                </pic:pic>
              </a:graphicData>
            </a:graphic>
            <wp14:sizeRelH relativeFrom="page">
              <wp14:pctWidth>0</wp14:pctWidth>
            </wp14:sizeRelH>
            <wp14:sizeRelV relativeFrom="page">
              <wp14:pctHeight>0</wp14:pctHeight>
            </wp14:sizeRelV>
          </wp:anchor>
        </w:drawing>
      </w:r>
      <w:r w:rsidR="0002476F">
        <w:t xml:space="preserve">So now I will go to my directory : </w:t>
      </w:r>
      <w:r w:rsidR="0002476F">
        <w:rPr>
          <w:b/>
          <w:bCs/>
        </w:rPr>
        <w:t xml:space="preserve">SAP-CAP-EXTERNAL-API </w:t>
      </w:r>
      <w:r w:rsidR="0002476F">
        <w:t xml:space="preserve">which is created on the dev-space : </w:t>
      </w:r>
      <w:r w:rsidR="0002476F" w:rsidRPr="0002476F">
        <w:rPr>
          <w:b/>
          <w:bCs/>
        </w:rPr>
        <w:t>CAP</w:t>
      </w:r>
      <w:r w:rsidR="0002476F">
        <w:rPr>
          <w:b/>
          <w:bCs/>
        </w:rPr>
        <w:t>.</w:t>
      </w:r>
      <w:r w:rsidR="00185E36">
        <w:rPr>
          <w:b/>
          <w:bCs/>
        </w:rPr>
        <w:t xml:space="preserve">                            </w:t>
      </w:r>
      <w:r w:rsidR="00185E36">
        <w:t xml:space="preserve">And first I will go inside my directory and will do </w:t>
      </w:r>
      <w:r w:rsidR="00185E36">
        <w:rPr>
          <w:b/>
          <w:bCs/>
        </w:rPr>
        <w:t xml:space="preserve">npm install. </w:t>
      </w:r>
      <w:r w:rsidR="00185E36">
        <w:t xml:space="preserve">So the EDMX file which we downloaded that I want to have in the directory. So for that I will create a folder inside my directory name </w:t>
      </w:r>
      <w:r w:rsidR="00185E36">
        <w:rPr>
          <w:b/>
          <w:bCs/>
        </w:rPr>
        <w:t>external.</w:t>
      </w:r>
      <w:r w:rsidR="00273E13">
        <w:rPr>
          <w:b/>
          <w:bCs/>
        </w:rPr>
        <w:t xml:space="preserve"> </w:t>
      </w:r>
      <w:r w:rsidR="00273E13">
        <w:t xml:space="preserve">And in this folder I will keep my </w:t>
      </w:r>
      <w:r w:rsidR="00273E13">
        <w:rPr>
          <w:b/>
          <w:bCs/>
        </w:rPr>
        <w:t xml:space="preserve">edmx </w:t>
      </w:r>
      <w:r w:rsidR="00273E13">
        <w:t>file</w:t>
      </w:r>
      <w:r>
        <w:t xml:space="preserve">                            </w:t>
      </w:r>
      <w:r w:rsidR="009E6DA1">
        <w:t xml:space="preserve"> </w:t>
      </w:r>
      <w:r w:rsidR="007B2DDF">
        <w:t xml:space="preserve">Now I will import this </w:t>
      </w:r>
      <w:r w:rsidR="007B2DDF">
        <w:rPr>
          <w:b/>
          <w:bCs/>
        </w:rPr>
        <w:t xml:space="preserve">edmx </w:t>
      </w:r>
      <w:r w:rsidR="007B2DDF">
        <w:t>file into my service</w:t>
      </w:r>
      <w:r w:rsidR="00AB3ABD">
        <w:t xml:space="preserve"> for that the command is </w:t>
      </w:r>
      <w:r w:rsidR="00AB3ABD">
        <w:rPr>
          <w:b/>
          <w:bCs/>
        </w:rPr>
        <w:t>cds import {relative path of this edmx file}</w:t>
      </w:r>
      <w:r w:rsidR="00AB3ABD">
        <w:rPr>
          <w:b/>
          <w:bCs/>
        </w:rPr>
        <w:tab/>
        <w:t xml:space="preserve">                                                            </w:t>
      </w:r>
      <w:r w:rsidR="00AB3ABD">
        <w:t xml:space="preserve">So in my case the command is </w:t>
      </w:r>
      <w:r w:rsidR="00AB3ABD" w:rsidRPr="00AB3ABD">
        <w:rPr>
          <w:b/>
          <w:bCs/>
        </w:rPr>
        <w:t>cds import external/API_BUSINESS_PARTNER.edmx</w:t>
      </w:r>
      <w:r w:rsidR="006D0270">
        <w:rPr>
          <w:b/>
          <w:bCs/>
        </w:rPr>
        <w:t xml:space="preserve">                                                          </w:t>
      </w:r>
      <w:r w:rsidR="006D0270">
        <w:t xml:space="preserve">After run this command inside the </w:t>
      </w:r>
      <w:r w:rsidR="006D0270">
        <w:rPr>
          <w:b/>
          <w:bCs/>
        </w:rPr>
        <w:t xml:space="preserve">srv </w:t>
      </w:r>
      <w:r w:rsidR="006D0270">
        <w:t xml:space="preserve">folder, a new folder got created named </w:t>
      </w:r>
      <w:r w:rsidR="006D0270">
        <w:rPr>
          <w:b/>
          <w:bCs/>
        </w:rPr>
        <w:t xml:space="preserve">external. </w:t>
      </w:r>
      <w:r w:rsidR="006D0270">
        <w:t xml:space="preserve">And inside this one </w:t>
      </w:r>
      <w:r w:rsidR="006D0270" w:rsidRPr="001E770A">
        <w:rPr>
          <w:b/>
          <w:bCs/>
        </w:rPr>
        <w:t>csn</w:t>
      </w:r>
      <w:r w:rsidR="006D0270">
        <w:t xml:space="preserve"> file and one </w:t>
      </w:r>
      <w:r w:rsidR="006D0270" w:rsidRPr="001E770A">
        <w:rPr>
          <w:b/>
          <w:bCs/>
        </w:rPr>
        <w:t>edmx</w:t>
      </w:r>
      <w:r w:rsidR="006D0270">
        <w:t xml:space="preserve"> file created.</w:t>
      </w:r>
    </w:p>
    <w:p w14:paraId="7769D62D" w14:textId="32843507" w:rsidR="007B2FA8" w:rsidRDefault="005277EC" w:rsidP="00EC0C90">
      <w:r w:rsidRPr="005277EC">
        <w:rPr>
          <w:noProof/>
        </w:rPr>
        <w:drawing>
          <wp:anchor distT="0" distB="0" distL="114300" distR="114300" simplePos="0" relativeHeight="251584000" behindDoc="0" locked="0" layoutInCell="1" allowOverlap="1" wp14:anchorId="478F338D" wp14:editId="20AAEE2B">
            <wp:simplePos x="0" y="0"/>
            <wp:positionH relativeFrom="column">
              <wp:posOffset>3776662</wp:posOffset>
            </wp:positionH>
            <wp:positionV relativeFrom="paragraph">
              <wp:posOffset>254635</wp:posOffset>
            </wp:positionV>
            <wp:extent cx="1587425" cy="533400"/>
            <wp:effectExtent l="190500" t="190500" r="165735" b="171450"/>
            <wp:wrapNone/>
            <wp:docPr id="1968230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230139" name=""/>
                    <pic:cNvPicPr/>
                  </pic:nvPicPr>
                  <pic:blipFill>
                    <a:blip r:embed="rId456" cstate="print">
                      <a:extLst>
                        <a:ext uri="{28A0092B-C50C-407E-A947-70E740481C1C}">
                          <a14:useLocalDpi xmlns:a14="http://schemas.microsoft.com/office/drawing/2010/main" val="0"/>
                        </a:ext>
                      </a:extLst>
                    </a:blip>
                    <a:stretch>
                      <a:fillRect/>
                    </a:stretch>
                  </pic:blipFill>
                  <pic:spPr>
                    <a:xfrm>
                      <a:off x="0" y="0"/>
                      <a:ext cx="1596338" cy="53639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C15DCE">
        <w:t>So</w:t>
      </w:r>
      <w:r w:rsidR="006A6957">
        <w:t xml:space="preserve"> in the </w:t>
      </w:r>
      <w:r w:rsidR="006A6957" w:rsidRPr="004420E8">
        <w:rPr>
          <w:b/>
          <w:bCs/>
        </w:rPr>
        <w:t>csn</w:t>
      </w:r>
      <w:r w:rsidR="006A6957">
        <w:t xml:space="preserve"> file we have the entity attribute details in csn format.</w:t>
      </w:r>
      <w:r w:rsidR="004420E8">
        <w:t xml:space="preserve"> So CAP basically use this </w:t>
      </w:r>
      <w:r w:rsidR="004420E8" w:rsidRPr="004420E8">
        <w:rPr>
          <w:b/>
          <w:bCs/>
        </w:rPr>
        <w:t>csn</w:t>
      </w:r>
      <w:r w:rsidR="004420E8">
        <w:t xml:space="preserve"> file to consume this things inside the file.</w:t>
      </w:r>
    </w:p>
    <w:p w14:paraId="153B8C13" w14:textId="66C5C759" w:rsidR="005E4D67" w:rsidRDefault="00921534" w:rsidP="00EC0C90">
      <w:r>
        <w:t>And also in the package.json file it got added some piece of code.</w:t>
      </w:r>
    </w:p>
    <w:p w14:paraId="6E626159" w14:textId="7EB6C809" w:rsidR="007B2FA8" w:rsidRPr="00273E13" w:rsidRDefault="00D00B50" w:rsidP="00EC0C90">
      <w:r w:rsidRPr="00D00B50">
        <w:rPr>
          <w:noProof/>
        </w:rPr>
        <w:drawing>
          <wp:anchor distT="0" distB="0" distL="114300" distR="114300" simplePos="0" relativeHeight="251597312" behindDoc="0" locked="0" layoutInCell="1" allowOverlap="1" wp14:anchorId="46DC9294" wp14:editId="64F6F613">
            <wp:simplePos x="0" y="0"/>
            <wp:positionH relativeFrom="column">
              <wp:posOffset>5548313</wp:posOffset>
            </wp:positionH>
            <wp:positionV relativeFrom="paragraph">
              <wp:posOffset>4127</wp:posOffset>
            </wp:positionV>
            <wp:extent cx="885825" cy="590550"/>
            <wp:effectExtent l="0" t="0" r="0" b="0"/>
            <wp:wrapNone/>
            <wp:docPr id="1404085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085982" name=""/>
                    <pic:cNvPicPr/>
                  </pic:nvPicPr>
                  <pic:blipFill>
                    <a:blip r:embed="rId457">
                      <a:extLst>
                        <a:ext uri="{28A0092B-C50C-407E-A947-70E740481C1C}">
                          <a14:useLocalDpi xmlns:a14="http://schemas.microsoft.com/office/drawing/2010/main" val="0"/>
                        </a:ext>
                      </a:extLst>
                    </a:blip>
                    <a:stretch>
                      <a:fillRect/>
                    </a:stretch>
                  </pic:blipFill>
                  <pic:spPr>
                    <a:xfrm>
                      <a:off x="0" y="0"/>
                      <a:ext cx="885825" cy="590550"/>
                    </a:xfrm>
                    <a:prstGeom prst="rect">
                      <a:avLst/>
                    </a:prstGeom>
                  </pic:spPr>
                </pic:pic>
              </a:graphicData>
            </a:graphic>
            <wp14:sizeRelH relativeFrom="page">
              <wp14:pctWidth>0</wp14:pctWidth>
            </wp14:sizeRelH>
            <wp14:sizeRelV relativeFrom="page">
              <wp14:pctHeight>0</wp14:pctHeight>
            </wp14:sizeRelV>
          </wp:anchor>
        </w:drawing>
      </w:r>
    </w:p>
    <w:p w14:paraId="0455BAEF" w14:textId="01EF61EB" w:rsidR="004300DB" w:rsidRPr="004300DB" w:rsidRDefault="00DF2B3C" w:rsidP="004300DB">
      <w:pPr>
        <w:rPr>
          <w:rFonts w:ascii="Consolas" w:eastAsia="Times New Roman" w:hAnsi="Consolas" w:cs="Times New Roman"/>
          <w:color w:val="3B3B3B"/>
          <w:kern w:val="0"/>
          <w:sz w:val="21"/>
          <w:szCs w:val="21"/>
          <w:lang w:eastAsia="en-IN" w:bidi="bn-IN"/>
          <w14:ligatures w14:val="none"/>
        </w:rPr>
      </w:pPr>
      <w:r>
        <w:t xml:space="preserve">Now in the srv folder I will create a cds file name </w:t>
      </w:r>
      <w:r>
        <w:rPr>
          <w:b/>
          <w:bCs/>
        </w:rPr>
        <w:t xml:space="preserve">external.cds </w:t>
      </w:r>
      <w:r>
        <w:t>basically to define the service.</w:t>
      </w:r>
      <w:r w:rsidR="00FB1AB9">
        <w:tab/>
        <w:t xml:space="preserve">                                            Now in t</w:t>
      </w:r>
      <w:r w:rsidR="0079452C">
        <w:t xml:space="preserve">he </w:t>
      </w:r>
      <w:r w:rsidR="0079452C">
        <w:rPr>
          <w:b/>
          <w:bCs/>
        </w:rPr>
        <w:t xml:space="preserve">external.cds </w:t>
      </w:r>
      <w:r w:rsidR="0079452C">
        <w:t xml:space="preserve">file I will import the </w:t>
      </w:r>
      <w:r w:rsidR="0079452C" w:rsidRPr="0079452C">
        <w:rPr>
          <w:rFonts w:ascii="Consolas" w:eastAsia="Times New Roman" w:hAnsi="Consolas" w:cs="Times New Roman"/>
          <w:color w:val="267F99"/>
          <w:kern w:val="0"/>
          <w:sz w:val="21"/>
          <w:szCs w:val="21"/>
          <w:lang w:eastAsia="en-IN" w:bidi="bn-IN"/>
          <w14:ligatures w14:val="none"/>
        </w:rPr>
        <w:t>API_BUSINESS_PARTNER</w:t>
      </w:r>
      <w:r w:rsidR="0079452C">
        <w:rPr>
          <w:rFonts w:ascii="Consolas" w:eastAsia="Times New Roman" w:hAnsi="Consolas" w:cs="Times New Roman"/>
          <w:color w:val="267F99"/>
          <w:kern w:val="0"/>
          <w:sz w:val="21"/>
          <w:szCs w:val="21"/>
          <w:lang w:eastAsia="en-IN" w:bidi="bn-IN"/>
          <w14:ligatures w14:val="none"/>
        </w:rPr>
        <w:t xml:space="preserve">.csn </w:t>
      </w:r>
      <w:r w:rsidR="0079452C" w:rsidRPr="0079452C">
        <w:t>file</w:t>
      </w:r>
      <w:r w:rsidR="0079452C">
        <w:rPr>
          <w:rFonts w:ascii="Consolas" w:eastAsia="Times New Roman" w:hAnsi="Consolas" w:cs="Times New Roman"/>
          <w:b/>
          <w:bCs/>
          <w:color w:val="267F99"/>
          <w:kern w:val="0"/>
          <w:sz w:val="21"/>
          <w:szCs w:val="21"/>
          <w:lang w:eastAsia="en-IN" w:bidi="bn-IN"/>
          <w14:ligatures w14:val="none"/>
        </w:rPr>
        <w:t xml:space="preserve"> </w:t>
      </w:r>
      <w:r w:rsidR="0079452C" w:rsidRPr="0079452C">
        <w:t>which</w:t>
      </w:r>
      <w:r w:rsidR="0079452C">
        <w:t xml:space="preserve"> is inside</w:t>
      </w:r>
      <w:r w:rsidR="0079452C">
        <w:tab/>
        <w:t xml:space="preserve">                                            the external folder of srv folder. </w:t>
      </w:r>
      <w:r w:rsidR="004D645F">
        <w:t xml:space="preserve">Now I will define a service name as </w:t>
      </w:r>
      <w:r w:rsidR="004D645F">
        <w:rPr>
          <w:b/>
          <w:bCs/>
        </w:rPr>
        <w:t xml:space="preserve">External </w:t>
      </w:r>
      <w:r w:rsidR="004D645F">
        <w:t xml:space="preserve">service. </w:t>
      </w:r>
      <w:r w:rsidR="005A280C">
        <w:t>And I will expose an Entity</w:t>
      </w:r>
      <w:r w:rsidR="002272CE">
        <w:t xml:space="preserve"> which is </w:t>
      </w:r>
      <w:r w:rsidR="004300DB" w:rsidRPr="004300DB">
        <w:rPr>
          <w:rFonts w:ascii="Consolas" w:eastAsia="Times New Roman" w:hAnsi="Consolas" w:cs="Times New Roman"/>
          <w:color w:val="267F99"/>
          <w:kern w:val="0"/>
          <w:sz w:val="21"/>
          <w:szCs w:val="21"/>
          <w:lang w:eastAsia="en-IN" w:bidi="bn-IN"/>
          <w14:ligatures w14:val="none"/>
        </w:rPr>
        <w:t>A_BusinessPartner</w:t>
      </w:r>
      <w:r w:rsidR="004300DB">
        <w:rPr>
          <w:rFonts w:ascii="Consolas" w:eastAsia="Times New Roman" w:hAnsi="Consolas" w:cs="Times New Roman"/>
          <w:color w:val="267F99"/>
          <w:kern w:val="0"/>
          <w:sz w:val="21"/>
          <w:szCs w:val="21"/>
          <w:lang w:eastAsia="en-IN" w:bidi="bn-IN"/>
          <w14:ligatures w14:val="none"/>
        </w:rPr>
        <w:t>.</w:t>
      </w:r>
      <w:r w:rsidR="004300DB" w:rsidRPr="004300DB">
        <w:t xml:space="preserve"> So </w:t>
      </w:r>
      <w:r w:rsidR="004300DB">
        <w:t>in the Business-Partner API this entity are present.</w:t>
      </w:r>
      <w:r w:rsidR="002E3DDD">
        <w:t xml:space="preserve"> And That entity has many fileds but I don’t want to expose all the fields, so some selected fields I will expose.</w:t>
      </w:r>
      <w:r w:rsidR="00137525" w:rsidRPr="00137525">
        <w:rPr>
          <w:noProof/>
        </w:rPr>
        <w:t xml:space="preserve"> </w:t>
      </w:r>
      <w:r w:rsidR="002C02B4">
        <w:rPr>
          <w:noProof/>
        </w:rPr>
        <w:t>And I have to give the URL of this Service in the package.json file</w:t>
      </w:r>
      <w:r w:rsidR="00E84BF3">
        <w:rPr>
          <w:noProof/>
        </w:rPr>
        <w:t xml:space="preserve">, so that attribute name will be </w:t>
      </w:r>
    </w:p>
    <w:p w14:paraId="0C2DB1C2" w14:textId="1E69CAEC" w:rsidR="0079452C" w:rsidRPr="004D645F" w:rsidRDefault="004644E1" w:rsidP="0079452C">
      <w:pPr>
        <w:shd w:val="clear" w:color="auto" w:fill="FFFFFF"/>
        <w:spacing w:line="285" w:lineRule="atLeast"/>
        <w:rPr>
          <w:rFonts w:eastAsia="Times New Roman" w:cstheme="minorHAnsi"/>
          <w:color w:val="3B3B3B"/>
          <w:kern w:val="0"/>
          <w:lang w:eastAsia="en-IN" w:bidi="bn-IN"/>
          <w14:ligatures w14:val="none"/>
        </w:rPr>
      </w:pPr>
      <w:r w:rsidRPr="004644E1">
        <w:rPr>
          <w:noProof/>
        </w:rPr>
        <w:drawing>
          <wp:anchor distT="0" distB="0" distL="114300" distR="114300" simplePos="0" relativeHeight="251718144" behindDoc="0" locked="0" layoutInCell="1" allowOverlap="1" wp14:anchorId="74ADB9B2" wp14:editId="4A9DBEBB">
            <wp:simplePos x="0" y="0"/>
            <wp:positionH relativeFrom="column">
              <wp:posOffset>-361950</wp:posOffset>
            </wp:positionH>
            <wp:positionV relativeFrom="paragraph">
              <wp:posOffset>58102</wp:posOffset>
            </wp:positionV>
            <wp:extent cx="2811258" cy="1343025"/>
            <wp:effectExtent l="190500" t="190500" r="179705" b="161925"/>
            <wp:wrapNone/>
            <wp:docPr id="865339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339926" name=""/>
                    <pic:cNvPicPr/>
                  </pic:nvPicPr>
                  <pic:blipFill>
                    <a:blip r:embed="rId458" cstate="print">
                      <a:extLst>
                        <a:ext uri="{28A0092B-C50C-407E-A947-70E740481C1C}">
                          <a14:useLocalDpi xmlns:a14="http://schemas.microsoft.com/office/drawing/2010/main" val="0"/>
                        </a:ext>
                      </a:extLst>
                    </a:blip>
                    <a:stretch>
                      <a:fillRect/>
                    </a:stretch>
                  </pic:blipFill>
                  <pic:spPr>
                    <a:xfrm>
                      <a:off x="0" y="0"/>
                      <a:ext cx="2811258" cy="134302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8637A4" w:rsidRPr="00324632">
        <w:rPr>
          <w:noProof/>
        </w:rPr>
        <w:drawing>
          <wp:anchor distT="0" distB="0" distL="114300" distR="114300" simplePos="0" relativeHeight="251674112" behindDoc="0" locked="0" layoutInCell="1" allowOverlap="1" wp14:anchorId="3AE4441B" wp14:editId="38A34018">
            <wp:simplePos x="0" y="0"/>
            <wp:positionH relativeFrom="column">
              <wp:posOffset>3156902</wp:posOffset>
            </wp:positionH>
            <wp:positionV relativeFrom="paragraph">
              <wp:posOffset>42863</wp:posOffset>
            </wp:positionV>
            <wp:extent cx="3400425" cy="1379610"/>
            <wp:effectExtent l="190500" t="190500" r="161925" b="106680"/>
            <wp:wrapNone/>
            <wp:docPr id="1499208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208848" name=""/>
                    <pic:cNvPicPr/>
                  </pic:nvPicPr>
                  <pic:blipFill>
                    <a:blip r:embed="rId459" cstate="print">
                      <a:extLst>
                        <a:ext uri="{28A0092B-C50C-407E-A947-70E740481C1C}">
                          <a14:useLocalDpi xmlns:a14="http://schemas.microsoft.com/office/drawing/2010/main" val="0"/>
                        </a:ext>
                      </a:extLst>
                    </a:blip>
                    <a:stretch>
                      <a:fillRect/>
                    </a:stretch>
                  </pic:blipFill>
                  <pic:spPr>
                    <a:xfrm>
                      <a:off x="0" y="0"/>
                      <a:ext cx="3400425" cy="137961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14:paraId="415A9B2D" w14:textId="3FA2EBA8" w:rsidR="00376956" w:rsidRDefault="00E84BF3" w:rsidP="00FB1AB9">
      <w:r w:rsidRPr="00E84BF3">
        <w:t xml:space="preserve"> </w:t>
      </w:r>
    </w:p>
    <w:p w14:paraId="1BD716E1" w14:textId="0F2F8F52" w:rsidR="00324632" w:rsidRPr="00324632" w:rsidRDefault="00324632" w:rsidP="00324632"/>
    <w:p w14:paraId="63352162" w14:textId="22A19755" w:rsidR="00324632" w:rsidRPr="00324632" w:rsidRDefault="00324632" w:rsidP="00324632"/>
    <w:p w14:paraId="47744FA1" w14:textId="5B610A1A" w:rsidR="00324632" w:rsidRPr="00324632" w:rsidRDefault="00324632" w:rsidP="00324632"/>
    <w:p w14:paraId="5CCAF263" w14:textId="1318C3D0" w:rsidR="00324632" w:rsidRPr="00324632" w:rsidRDefault="00324632" w:rsidP="00324632"/>
    <w:p w14:paraId="554C1231" w14:textId="1A81B2EE" w:rsidR="002505D5" w:rsidRDefault="002505D5" w:rsidP="00324632">
      <w:r w:rsidRPr="002505D5">
        <w:rPr>
          <w:noProof/>
        </w:rPr>
        <w:drawing>
          <wp:anchor distT="0" distB="0" distL="114300" distR="114300" simplePos="0" relativeHeight="251692544" behindDoc="0" locked="0" layoutInCell="1" allowOverlap="1" wp14:anchorId="263A8AEB" wp14:editId="6BB2EF93">
            <wp:simplePos x="0" y="0"/>
            <wp:positionH relativeFrom="column">
              <wp:posOffset>-814070</wp:posOffset>
            </wp:positionH>
            <wp:positionV relativeFrom="paragraph">
              <wp:posOffset>356235</wp:posOffset>
            </wp:positionV>
            <wp:extent cx="1611630" cy="1242695"/>
            <wp:effectExtent l="0" t="0" r="0" b="0"/>
            <wp:wrapNone/>
            <wp:docPr id="779517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517340" name=""/>
                    <pic:cNvPicPr/>
                  </pic:nvPicPr>
                  <pic:blipFill>
                    <a:blip r:embed="rId460" cstate="print">
                      <a:extLst>
                        <a:ext uri="{28A0092B-C50C-407E-A947-70E740481C1C}">
                          <a14:useLocalDpi xmlns:a14="http://schemas.microsoft.com/office/drawing/2010/main" val="0"/>
                        </a:ext>
                      </a:extLst>
                    </a:blip>
                    <a:stretch>
                      <a:fillRect/>
                    </a:stretch>
                  </pic:blipFill>
                  <pic:spPr>
                    <a:xfrm>
                      <a:off x="0" y="0"/>
                      <a:ext cx="1611630" cy="1242695"/>
                    </a:xfrm>
                    <a:prstGeom prst="rect">
                      <a:avLst/>
                    </a:prstGeom>
                  </pic:spPr>
                </pic:pic>
              </a:graphicData>
            </a:graphic>
            <wp14:sizeRelH relativeFrom="page">
              <wp14:pctWidth>0</wp14:pctWidth>
            </wp14:sizeRelH>
            <wp14:sizeRelV relativeFrom="page">
              <wp14:pctHeight>0</wp14:pctHeight>
            </wp14:sizeRelV>
          </wp:anchor>
        </w:drawing>
      </w:r>
      <w:r w:rsidR="002069EF">
        <w:t xml:space="preserve">Now I will execute this using the </w:t>
      </w:r>
      <w:r w:rsidR="002069EF">
        <w:rPr>
          <w:b/>
          <w:bCs/>
        </w:rPr>
        <w:t xml:space="preserve">cds watch </w:t>
      </w:r>
      <w:r w:rsidR="002069EF">
        <w:t>command.</w:t>
      </w:r>
      <w:r>
        <w:t xml:space="preserve"> </w:t>
      </w:r>
    </w:p>
    <w:p w14:paraId="5329C6A7" w14:textId="3DA4B405" w:rsidR="002505D5" w:rsidRPr="002069EF" w:rsidRDefault="002505D5" w:rsidP="002505D5">
      <w:pPr>
        <w:tabs>
          <w:tab w:val="left" w:pos="1553"/>
        </w:tabs>
      </w:pPr>
      <w:r>
        <w:tab/>
      </w:r>
    </w:p>
    <w:p w14:paraId="07F33917" w14:textId="5E6D7629" w:rsidR="00324632" w:rsidRDefault="002505D5" w:rsidP="001D7D1C">
      <w:pPr>
        <w:ind w:left="1440"/>
      </w:pPr>
      <w:r>
        <w:t xml:space="preserve">So here when I try to execute the Entity, then it will not work it will throw </w:t>
      </w:r>
      <w:r w:rsidR="001D7D1C">
        <w:t xml:space="preserve">below </w:t>
      </w:r>
      <w:r>
        <w:t>error.</w:t>
      </w:r>
    </w:p>
    <w:p w14:paraId="3D01E368" w14:textId="1EFC47F9" w:rsidR="001D7D1C" w:rsidRDefault="001D7D1C" w:rsidP="00324632">
      <w:pPr>
        <w:tabs>
          <w:tab w:val="left" w:pos="1343"/>
        </w:tabs>
      </w:pPr>
      <w:r w:rsidRPr="001D7D1C">
        <w:rPr>
          <w:noProof/>
        </w:rPr>
        <w:drawing>
          <wp:anchor distT="0" distB="0" distL="114300" distR="114300" simplePos="0" relativeHeight="251703808" behindDoc="0" locked="0" layoutInCell="1" allowOverlap="1" wp14:anchorId="72900A66" wp14:editId="51BD715D">
            <wp:simplePos x="0" y="0"/>
            <wp:positionH relativeFrom="column">
              <wp:posOffset>1066800</wp:posOffset>
            </wp:positionH>
            <wp:positionV relativeFrom="paragraph">
              <wp:posOffset>56832</wp:posOffset>
            </wp:positionV>
            <wp:extent cx="4919663" cy="515077"/>
            <wp:effectExtent l="0" t="0" r="0" b="0"/>
            <wp:wrapNone/>
            <wp:docPr id="1096998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998094" name=""/>
                    <pic:cNvPicPr/>
                  </pic:nvPicPr>
                  <pic:blipFill>
                    <a:blip r:embed="rId461" cstate="print">
                      <a:extLst>
                        <a:ext uri="{28A0092B-C50C-407E-A947-70E740481C1C}">
                          <a14:useLocalDpi xmlns:a14="http://schemas.microsoft.com/office/drawing/2010/main" val="0"/>
                        </a:ext>
                      </a:extLst>
                    </a:blip>
                    <a:stretch>
                      <a:fillRect/>
                    </a:stretch>
                  </pic:blipFill>
                  <pic:spPr>
                    <a:xfrm>
                      <a:off x="0" y="0"/>
                      <a:ext cx="4919663" cy="515077"/>
                    </a:xfrm>
                    <a:prstGeom prst="rect">
                      <a:avLst/>
                    </a:prstGeom>
                  </pic:spPr>
                </pic:pic>
              </a:graphicData>
            </a:graphic>
            <wp14:sizeRelH relativeFrom="page">
              <wp14:pctWidth>0</wp14:pctWidth>
            </wp14:sizeRelH>
            <wp14:sizeRelV relativeFrom="page">
              <wp14:pctHeight>0</wp14:pctHeight>
            </wp14:sizeRelV>
          </wp:anchor>
        </w:drawing>
      </w:r>
      <w:r>
        <w:tab/>
      </w:r>
    </w:p>
    <w:p w14:paraId="56A320CF" w14:textId="4B1A2283" w:rsidR="001D7D1C" w:rsidRDefault="001D7D1C" w:rsidP="00324632">
      <w:pPr>
        <w:tabs>
          <w:tab w:val="left" w:pos="1343"/>
        </w:tabs>
      </w:pPr>
    </w:p>
    <w:p w14:paraId="292DCABA" w14:textId="43EB79F5" w:rsidR="00324632" w:rsidRDefault="001D7D1C" w:rsidP="00324632">
      <w:pPr>
        <w:tabs>
          <w:tab w:val="left" w:pos="1343"/>
        </w:tabs>
        <w:rPr>
          <w:noProof/>
        </w:rPr>
      </w:pPr>
      <w:r>
        <w:t xml:space="preserve">So basically the CAP service is consuming the external service. But CAP does not know what service it is, So that’s why data is not loading. So to solve this problem we will write </w:t>
      </w:r>
      <w:r>
        <w:rPr>
          <w:b/>
          <w:bCs/>
        </w:rPr>
        <w:t xml:space="preserve">on </w:t>
      </w:r>
      <w:r>
        <w:t>event.</w:t>
      </w:r>
      <w:r w:rsidR="00075A9A">
        <w:t xml:space="preserve"> So</w:t>
      </w:r>
      <w:r w:rsidR="00EF7591">
        <w:t xml:space="preserve"> for that</w:t>
      </w:r>
      <w:r w:rsidR="00075A9A">
        <w:t xml:space="preserve"> we will create the </w:t>
      </w:r>
      <w:r w:rsidR="00075A9A">
        <w:rPr>
          <w:b/>
          <w:bCs/>
        </w:rPr>
        <w:t xml:space="preserve">external.js </w:t>
      </w:r>
      <w:r w:rsidR="00075A9A">
        <w:t>file next to the cds file.</w:t>
      </w:r>
      <w:r w:rsidR="004644E1" w:rsidRPr="004644E1">
        <w:rPr>
          <w:noProof/>
        </w:rPr>
        <w:t xml:space="preserve"> </w:t>
      </w:r>
    </w:p>
    <w:p w14:paraId="1B6B254E" w14:textId="74E89EC7" w:rsidR="00EF7591" w:rsidRDefault="00000000" w:rsidP="00324632">
      <w:pPr>
        <w:tabs>
          <w:tab w:val="left" w:pos="1343"/>
        </w:tabs>
      </w:pPr>
      <w:r>
        <w:rPr>
          <w:noProof/>
        </w:rPr>
        <w:pict w14:anchorId="3357DA0A">
          <v:rect id="_x0000_s1112" style="position:absolute;margin-left:197.25pt;margin-top:4.55pt;width:317.25pt;height:128.25pt;z-index:251927040" fillcolor="#f7caac [1301]">
            <v:textbox>
              <w:txbxContent>
                <w:p w14:paraId="408D4418" w14:textId="67A53B3E" w:rsidR="00630FF3" w:rsidRPr="00DC7929" w:rsidRDefault="00396A57">
                  <w:r>
                    <w:t xml:space="preserve">So first we will import the </w:t>
                  </w:r>
                  <w:r w:rsidR="00261E23">
                    <w:rPr>
                      <w:b/>
                      <w:bCs/>
                    </w:rPr>
                    <w:t xml:space="preserve">@sap/cds. </w:t>
                  </w:r>
                  <w:r w:rsidR="00261E23">
                    <w:t xml:space="preserve">After that we will export the </w:t>
                  </w:r>
                  <w:r w:rsidR="00261E23">
                    <w:rPr>
                      <w:b/>
                      <w:bCs/>
                    </w:rPr>
                    <w:t xml:space="preserve">impl </w:t>
                  </w:r>
                  <w:r w:rsidR="00261E23">
                    <w:t>function.</w:t>
                  </w:r>
                  <w:r w:rsidR="00630FF3">
                    <w:t xml:space="preserve">  We will connect to the external service</w:t>
                  </w:r>
                  <w:r w:rsidR="00CB6C1C">
                    <w:t xml:space="preserve"> which name is </w:t>
                  </w:r>
                  <w:r w:rsidR="00CB6C1C" w:rsidRPr="00CB6C1C">
                    <w:t>API_BUSINESS_PARTNER</w:t>
                  </w:r>
                  <w:r w:rsidR="00CB6C1C">
                    <w:t xml:space="preserve">. And we will get this name from the </w:t>
                  </w:r>
                  <w:r w:rsidR="00CB6C1C">
                    <w:rPr>
                      <w:b/>
                      <w:bCs/>
                    </w:rPr>
                    <w:t xml:space="preserve">external </w:t>
                  </w:r>
                  <w:r w:rsidR="00CB6C1C">
                    <w:t>folder.</w:t>
                  </w:r>
                  <w:r w:rsidR="002D6FAE">
                    <w:t xml:space="preserve"> After that we will write the </w:t>
                  </w:r>
                  <w:r w:rsidR="002D6FAE">
                    <w:rPr>
                      <w:b/>
                      <w:bCs/>
                    </w:rPr>
                    <w:t xml:space="preserve">on </w:t>
                  </w:r>
                  <w:r w:rsidR="002D6FAE">
                    <w:t xml:space="preserve">event. So basically while reading the entity </w:t>
                  </w:r>
                  <w:r w:rsidR="002D6FAE" w:rsidRPr="002D6FAE">
                    <w:rPr>
                      <w:b/>
                      <w:bCs/>
                    </w:rPr>
                    <w:t>A_BusinessPartner</w:t>
                  </w:r>
                  <w:r w:rsidR="002D6FAE">
                    <w:rPr>
                      <w:b/>
                      <w:bCs/>
                    </w:rPr>
                    <w:t xml:space="preserve"> </w:t>
                  </w:r>
                  <w:r w:rsidR="002D6FAE">
                    <w:t>this on event will be triggered</w:t>
                  </w:r>
                  <w:r w:rsidR="00544B4A">
                    <w:t xml:space="preserve"> and a callback back function will be executed. So we whatever request comes from the user that will execute and return.</w:t>
                  </w:r>
                  <w:r w:rsidR="00DC7929">
                    <w:t xml:space="preserve"> So </w:t>
                  </w:r>
                  <w:r w:rsidR="00DC7929">
                    <w:rPr>
                      <w:b/>
                      <w:bCs/>
                    </w:rPr>
                    <w:t xml:space="preserve">req.query </w:t>
                  </w:r>
                  <w:r w:rsidR="00DC7929">
                    <w:t xml:space="preserve">means the query which user are passing. </w:t>
                  </w:r>
                </w:p>
              </w:txbxContent>
            </v:textbox>
          </v:rect>
        </w:pict>
      </w:r>
      <w:r w:rsidR="00EF7591" w:rsidRPr="00EF7591">
        <w:rPr>
          <w:noProof/>
        </w:rPr>
        <w:drawing>
          <wp:anchor distT="0" distB="0" distL="114300" distR="114300" simplePos="0" relativeHeight="251731456" behindDoc="0" locked="0" layoutInCell="1" allowOverlap="1" wp14:anchorId="6D8CCC85" wp14:editId="1EFFADDB">
            <wp:simplePos x="0" y="0"/>
            <wp:positionH relativeFrom="column">
              <wp:posOffset>-765810</wp:posOffset>
            </wp:positionH>
            <wp:positionV relativeFrom="paragraph">
              <wp:posOffset>113983</wp:posOffset>
            </wp:positionV>
            <wp:extent cx="2824162" cy="1182769"/>
            <wp:effectExtent l="190500" t="190500" r="167005" b="170180"/>
            <wp:wrapNone/>
            <wp:docPr id="1248693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693767" name=""/>
                    <pic:cNvPicPr/>
                  </pic:nvPicPr>
                  <pic:blipFill>
                    <a:blip r:embed="rId462" cstate="print">
                      <a:extLst>
                        <a:ext uri="{28A0092B-C50C-407E-A947-70E740481C1C}">
                          <a14:useLocalDpi xmlns:a14="http://schemas.microsoft.com/office/drawing/2010/main" val="0"/>
                        </a:ext>
                      </a:extLst>
                    </a:blip>
                    <a:stretch>
                      <a:fillRect/>
                    </a:stretch>
                  </pic:blipFill>
                  <pic:spPr>
                    <a:xfrm>
                      <a:off x="0" y="0"/>
                      <a:ext cx="2824162" cy="1182769"/>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603B15">
        <w:tab/>
      </w:r>
    </w:p>
    <w:p w14:paraId="3AFF5618" w14:textId="77777777" w:rsidR="00603B15" w:rsidRDefault="00603B15" w:rsidP="00324632">
      <w:pPr>
        <w:tabs>
          <w:tab w:val="left" w:pos="1343"/>
        </w:tabs>
      </w:pPr>
    </w:p>
    <w:p w14:paraId="616D3F32" w14:textId="77777777" w:rsidR="00603B15" w:rsidRDefault="00603B15" w:rsidP="00324632">
      <w:pPr>
        <w:tabs>
          <w:tab w:val="left" w:pos="1343"/>
        </w:tabs>
      </w:pPr>
    </w:p>
    <w:p w14:paraId="1FCA1004" w14:textId="0FB19FA5" w:rsidR="00603B15" w:rsidRDefault="00603B15" w:rsidP="00324632">
      <w:pPr>
        <w:tabs>
          <w:tab w:val="left" w:pos="1343"/>
        </w:tabs>
        <w:rPr>
          <w:b/>
          <w:bCs/>
        </w:rPr>
      </w:pPr>
      <w:r>
        <w:lastRenderedPageBreak/>
        <w:t xml:space="preserve">After implement this code, when we will do cds watch we will get and error </w:t>
      </w:r>
      <w:r w:rsidRPr="00603B15">
        <w:rPr>
          <w:b/>
          <w:bCs/>
        </w:rPr>
        <w:t>Cannot find module '@sap-cloud-sdk/resilience'</w:t>
      </w:r>
      <w:r>
        <w:rPr>
          <w:b/>
          <w:bCs/>
        </w:rPr>
        <w:t xml:space="preserve"> </w:t>
      </w:r>
      <w:r>
        <w:t xml:space="preserve">to resolve this issue we </w:t>
      </w:r>
      <w:r w:rsidR="001A30B4">
        <w:t xml:space="preserve">need to install this module, so the command would be </w:t>
      </w:r>
      <w:r w:rsidR="001A30B4">
        <w:rPr>
          <w:b/>
          <w:bCs/>
        </w:rPr>
        <w:t xml:space="preserve">npm install </w:t>
      </w:r>
      <w:r w:rsidR="001A30B4" w:rsidRPr="00603B15">
        <w:rPr>
          <w:b/>
          <w:bCs/>
        </w:rPr>
        <w:t>@sap-cloud-sdk/resilience</w:t>
      </w:r>
      <w:r w:rsidR="001A30B4">
        <w:rPr>
          <w:b/>
          <w:bCs/>
        </w:rPr>
        <w:t>.</w:t>
      </w:r>
    </w:p>
    <w:p w14:paraId="1F7F3F39" w14:textId="149D4318" w:rsidR="001A30B4" w:rsidRDefault="001A30B4" w:rsidP="00324632">
      <w:pPr>
        <w:tabs>
          <w:tab w:val="left" w:pos="1343"/>
        </w:tabs>
        <w:rPr>
          <w:rFonts w:ascii="Courier New" w:hAnsi="Courier New" w:cs="Courier New"/>
          <w:color w:val="000000"/>
          <w:sz w:val="20"/>
          <w:szCs w:val="20"/>
        </w:rPr>
      </w:pPr>
      <w:r>
        <w:t xml:space="preserve">After that when we try to access the entity it will show again error :                                                                  </w:t>
      </w:r>
      <w:r w:rsidRPr="001A30B4">
        <w:rPr>
          <w:rFonts w:ascii="Bodoni MT Poster Compressed" w:hAnsi="Bodoni MT Poster Compressed" w:cs="Courier New"/>
          <w:color w:val="000000"/>
          <w:sz w:val="20"/>
          <w:szCs w:val="20"/>
        </w:rPr>
        <w:t>Cannot find module '@sap-cloud-sdk/http-client'</w:t>
      </w:r>
      <w:r>
        <w:rPr>
          <w:rFonts w:ascii="Bodoni MT Poster Compressed" w:hAnsi="Bodoni MT Poster Compressed" w:cs="Courier New"/>
          <w:color w:val="000000"/>
          <w:sz w:val="20"/>
          <w:szCs w:val="20"/>
        </w:rPr>
        <w:t xml:space="preserve"> </w:t>
      </w:r>
      <w:r>
        <w:rPr>
          <w:rFonts w:cstheme="minorHAnsi"/>
          <w:color w:val="000000"/>
        </w:rPr>
        <w:t xml:space="preserve"> so we need to solve this issue, so for that we will run the command                 </w:t>
      </w:r>
      <w:r w:rsidRPr="001A30B4">
        <w:rPr>
          <w:b/>
          <w:bCs/>
        </w:rPr>
        <w:t>npm install @sap-cloud-sdk/http-client</w:t>
      </w:r>
      <w:r>
        <w:rPr>
          <w:rFonts w:ascii="Courier New" w:hAnsi="Courier New" w:cs="Courier New"/>
          <w:color w:val="000000"/>
          <w:sz w:val="20"/>
          <w:szCs w:val="20"/>
        </w:rPr>
        <w:t xml:space="preserve"> </w:t>
      </w:r>
    </w:p>
    <w:p w14:paraId="3D75899D" w14:textId="58D4A150" w:rsidR="001A30B4" w:rsidRDefault="001A30B4" w:rsidP="00324632">
      <w:pPr>
        <w:tabs>
          <w:tab w:val="left" w:pos="1343"/>
        </w:tabs>
        <w:rPr>
          <w:rFonts w:ascii="Courier New" w:hAnsi="Courier New" w:cs="Courier New"/>
          <w:color w:val="000000"/>
          <w:sz w:val="20"/>
          <w:szCs w:val="20"/>
        </w:rPr>
      </w:pPr>
    </w:p>
    <w:p w14:paraId="30014047" w14:textId="5048B76E" w:rsidR="001A30B4" w:rsidRDefault="00582CD1" w:rsidP="001A30B4">
      <w:r w:rsidRPr="001A30B4">
        <w:rPr>
          <w:rFonts w:cstheme="minorHAnsi"/>
          <w:b/>
          <w:bCs/>
          <w:noProof/>
        </w:rPr>
        <w:drawing>
          <wp:anchor distT="0" distB="0" distL="114300" distR="114300" simplePos="0" relativeHeight="251737600" behindDoc="0" locked="0" layoutInCell="1" allowOverlap="1" wp14:anchorId="63D00A57" wp14:editId="10EE228B">
            <wp:simplePos x="0" y="0"/>
            <wp:positionH relativeFrom="column">
              <wp:posOffset>-9208</wp:posOffset>
            </wp:positionH>
            <wp:positionV relativeFrom="paragraph">
              <wp:posOffset>264477</wp:posOffset>
            </wp:positionV>
            <wp:extent cx="5155633" cy="647700"/>
            <wp:effectExtent l="190500" t="190500" r="178435" b="171450"/>
            <wp:wrapNone/>
            <wp:docPr id="701779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779372" name=""/>
                    <pic:cNvPicPr/>
                  </pic:nvPicPr>
                  <pic:blipFill>
                    <a:blip r:embed="rId463" cstate="print">
                      <a:extLst>
                        <a:ext uri="{28A0092B-C50C-407E-A947-70E740481C1C}">
                          <a14:useLocalDpi xmlns:a14="http://schemas.microsoft.com/office/drawing/2010/main" val="0"/>
                        </a:ext>
                      </a:extLst>
                    </a:blip>
                    <a:stretch>
                      <a:fillRect/>
                    </a:stretch>
                  </pic:blipFill>
                  <pic:spPr>
                    <a:xfrm>
                      <a:off x="0" y="0"/>
                      <a:ext cx="5155633" cy="64770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1A30B4">
        <w:t>Now again it will show a new error, while accessing the entity</w:t>
      </w:r>
      <w:r>
        <w:t>, the error is displayed below</w:t>
      </w:r>
    </w:p>
    <w:p w14:paraId="25041FA9" w14:textId="3DCF2EF1" w:rsidR="001A30B4" w:rsidRDefault="001A30B4" w:rsidP="001A30B4">
      <w:pPr>
        <w:rPr>
          <w:rFonts w:cstheme="minorHAnsi"/>
          <w:b/>
          <w:bCs/>
        </w:rPr>
      </w:pPr>
    </w:p>
    <w:p w14:paraId="70C341B6" w14:textId="77777777" w:rsidR="00582CD1" w:rsidRPr="00582CD1" w:rsidRDefault="00582CD1" w:rsidP="00582CD1">
      <w:pPr>
        <w:rPr>
          <w:rFonts w:cstheme="minorHAnsi"/>
        </w:rPr>
      </w:pPr>
    </w:p>
    <w:p w14:paraId="4485BE3F" w14:textId="77777777" w:rsidR="00582CD1" w:rsidRDefault="00582CD1" w:rsidP="00582CD1">
      <w:pPr>
        <w:rPr>
          <w:rFonts w:cstheme="minorHAnsi"/>
          <w:b/>
          <w:bCs/>
        </w:rPr>
      </w:pPr>
    </w:p>
    <w:p w14:paraId="1037A235" w14:textId="000F4A79" w:rsidR="00582CD1" w:rsidRDefault="00990CE3" w:rsidP="00582CD1">
      <w:pPr>
        <w:rPr>
          <w:rFonts w:cstheme="minorHAnsi"/>
        </w:rPr>
      </w:pPr>
      <w:r w:rsidRPr="00990CE3">
        <w:rPr>
          <w:rFonts w:cstheme="minorHAnsi"/>
          <w:noProof/>
        </w:rPr>
        <w:drawing>
          <wp:anchor distT="0" distB="0" distL="114300" distR="114300" simplePos="0" relativeHeight="251739648" behindDoc="0" locked="0" layoutInCell="1" allowOverlap="1" wp14:anchorId="71BCF7EA" wp14:editId="6C093642">
            <wp:simplePos x="0" y="0"/>
            <wp:positionH relativeFrom="column">
              <wp:posOffset>-90488</wp:posOffset>
            </wp:positionH>
            <wp:positionV relativeFrom="paragraph">
              <wp:posOffset>783907</wp:posOffset>
            </wp:positionV>
            <wp:extent cx="6258545" cy="904875"/>
            <wp:effectExtent l="0" t="0" r="0" b="0"/>
            <wp:wrapNone/>
            <wp:docPr id="538916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916992" name=""/>
                    <pic:cNvPicPr/>
                  </pic:nvPicPr>
                  <pic:blipFill>
                    <a:blip r:embed="rId464" cstate="print">
                      <a:extLst>
                        <a:ext uri="{28A0092B-C50C-407E-A947-70E740481C1C}">
                          <a14:useLocalDpi xmlns:a14="http://schemas.microsoft.com/office/drawing/2010/main" val="0"/>
                        </a:ext>
                      </a:extLst>
                    </a:blip>
                    <a:stretch>
                      <a:fillRect/>
                    </a:stretch>
                  </pic:blipFill>
                  <pic:spPr>
                    <a:xfrm>
                      <a:off x="0" y="0"/>
                      <a:ext cx="6258545" cy="904875"/>
                    </a:xfrm>
                    <a:prstGeom prst="rect">
                      <a:avLst/>
                    </a:prstGeom>
                  </pic:spPr>
                </pic:pic>
              </a:graphicData>
            </a:graphic>
            <wp14:sizeRelH relativeFrom="page">
              <wp14:pctWidth>0</wp14:pctWidth>
            </wp14:sizeRelH>
            <wp14:sizeRelV relativeFrom="page">
              <wp14:pctHeight>0</wp14:pctHeight>
            </wp14:sizeRelV>
          </wp:anchor>
        </w:drawing>
      </w:r>
      <w:r w:rsidR="00582CD1">
        <w:rPr>
          <w:rFonts w:cstheme="minorHAnsi"/>
        </w:rPr>
        <w:t xml:space="preserve">So here we are trying to access the External services from the CAP, but without authentication or authorization we can not access any services. Authentication is required. </w:t>
      </w:r>
      <w:r w:rsidR="007F6D11">
        <w:rPr>
          <w:rFonts w:cstheme="minorHAnsi"/>
        </w:rPr>
        <w:t xml:space="preserve">So for that reason there is something called </w:t>
      </w:r>
      <w:r w:rsidR="007F6D11">
        <w:rPr>
          <w:rFonts w:cstheme="minorHAnsi"/>
          <w:b/>
          <w:bCs/>
        </w:rPr>
        <w:t xml:space="preserve">API Key </w:t>
      </w:r>
      <w:r w:rsidR="007F6D11">
        <w:rPr>
          <w:rFonts w:cstheme="minorHAnsi"/>
        </w:rPr>
        <w:t>which is present in the external service.</w:t>
      </w:r>
      <w:r w:rsidR="00A003FA">
        <w:rPr>
          <w:rFonts w:cstheme="minorHAnsi"/>
        </w:rPr>
        <w:t xml:space="preserve"> We need to fetch that key and we need to use that key in the package.json file.</w:t>
      </w:r>
    </w:p>
    <w:p w14:paraId="0B93A984" w14:textId="65FB9851" w:rsidR="00990CE3" w:rsidRDefault="00990CE3" w:rsidP="00582CD1">
      <w:pPr>
        <w:rPr>
          <w:rFonts w:cstheme="minorHAnsi"/>
        </w:rPr>
      </w:pPr>
    </w:p>
    <w:p w14:paraId="49B2009C" w14:textId="77777777" w:rsidR="00990CE3" w:rsidRPr="00990CE3" w:rsidRDefault="00990CE3" w:rsidP="00990CE3">
      <w:pPr>
        <w:rPr>
          <w:rFonts w:cstheme="minorHAnsi"/>
        </w:rPr>
      </w:pPr>
    </w:p>
    <w:p w14:paraId="1CEB1DE7" w14:textId="77777777" w:rsidR="00990CE3" w:rsidRDefault="00990CE3" w:rsidP="00990CE3">
      <w:pPr>
        <w:rPr>
          <w:rFonts w:cstheme="minorHAnsi"/>
        </w:rPr>
      </w:pPr>
    </w:p>
    <w:p w14:paraId="6CDC6BCB" w14:textId="22F88266" w:rsidR="00990CE3" w:rsidRDefault="00990CE3" w:rsidP="00990CE3">
      <w:pPr>
        <w:rPr>
          <w:rFonts w:cstheme="minorHAnsi"/>
        </w:rPr>
      </w:pPr>
      <w:r w:rsidRPr="00990CE3">
        <w:rPr>
          <w:rFonts w:cstheme="minorHAnsi"/>
          <w:noProof/>
        </w:rPr>
        <w:drawing>
          <wp:anchor distT="0" distB="0" distL="114300" distR="114300" simplePos="0" relativeHeight="251872768" behindDoc="0" locked="0" layoutInCell="1" allowOverlap="1" wp14:anchorId="32AF4F8F" wp14:editId="2F5546C2">
            <wp:simplePos x="0" y="0"/>
            <wp:positionH relativeFrom="column">
              <wp:posOffset>-90487</wp:posOffset>
            </wp:positionH>
            <wp:positionV relativeFrom="paragraph">
              <wp:posOffset>137478</wp:posOffset>
            </wp:positionV>
            <wp:extent cx="5731510" cy="980440"/>
            <wp:effectExtent l="0" t="0" r="0" b="0"/>
            <wp:wrapNone/>
            <wp:docPr id="365809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809349" name=""/>
                    <pic:cNvPicPr/>
                  </pic:nvPicPr>
                  <pic:blipFill>
                    <a:blip r:embed="rId465">
                      <a:extLst>
                        <a:ext uri="{28A0092B-C50C-407E-A947-70E740481C1C}">
                          <a14:useLocalDpi xmlns:a14="http://schemas.microsoft.com/office/drawing/2010/main" val="0"/>
                        </a:ext>
                      </a:extLst>
                    </a:blip>
                    <a:stretch>
                      <a:fillRect/>
                    </a:stretch>
                  </pic:blipFill>
                  <pic:spPr>
                    <a:xfrm>
                      <a:off x="0" y="0"/>
                      <a:ext cx="5731510" cy="980440"/>
                    </a:xfrm>
                    <a:prstGeom prst="rect">
                      <a:avLst/>
                    </a:prstGeom>
                  </pic:spPr>
                </pic:pic>
              </a:graphicData>
            </a:graphic>
            <wp14:sizeRelH relativeFrom="page">
              <wp14:pctWidth>0</wp14:pctWidth>
            </wp14:sizeRelH>
            <wp14:sizeRelV relativeFrom="page">
              <wp14:pctHeight>0</wp14:pctHeight>
            </wp14:sizeRelV>
          </wp:anchor>
        </w:drawing>
      </w:r>
    </w:p>
    <w:p w14:paraId="33102C84" w14:textId="77777777" w:rsidR="00990CE3" w:rsidRPr="00990CE3" w:rsidRDefault="00990CE3" w:rsidP="00990CE3">
      <w:pPr>
        <w:rPr>
          <w:rFonts w:cstheme="minorHAnsi"/>
        </w:rPr>
      </w:pPr>
    </w:p>
    <w:p w14:paraId="288AB865" w14:textId="77777777" w:rsidR="00990CE3" w:rsidRPr="00990CE3" w:rsidRDefault="00990CE3" w:rsidP="00990CE3">
      <w:pPr>
        <w:rPr>
          <w:rFonts w:cstheme="minorHAnsi"/>
        </w:rPr>
      </w:pPr>
    </w:p>
    <w:p w14:paraId="22005C62" w14:textId="77777777" w:rsidR="00990CE3" w:rsidRPr="00990CE3" w:rsidRDefault="00990CE3" w:rsidP="00990CE3">
      <w:pPr>
        <w:rPr>
          <w:rFonts w:cstheme="minorHAnsi"/>
        </w:rPr>
      </w:pPr>
    </w:p>
    <w:p w14:paraId="212DA9D1" w14:textId="77777777" w:rsidR="00990CE3" w:rsidRDefault="00990CE3" w:rsidP="00990CE3">
      <w:pPr>
        <w:rPr>
          <w:rFonts w:cstheme="minorHAnsi"/>
        </w:rPr>
      </w:pPr>
    </w:p>
    <w:p w14:paraId="5E2046F3" w14:textId="6CFE3315" w:rsidR="00990CE3" w:rsidRDefault="00990CE3" w:rsidP="00990CE3">
      <w:pPr>
        <w:rPr>
          <w:rFonts w:cstheme="minorHAnsi"/>
        </w:rPr>
      </w:pPr>
      <w:r>
        <w:rPr>
          <w:rFonts w:cstheme="minorHAnsi"/>
        </w:rPr>
        <w:t>After doing all this changes now we can successfully see the entity data.</w:t>
      </w:r>
      <w:r w:rsidR="00FE05D3">
        <w:rPr>
          <w:rFonts w:cstheme="minorHAnsi"/>
        </w:rPr>
        <w:t xml:space="preserve"> Thus we can access the external data.</w:t>
      </w:r>
    </w:p>
    <w:p w14:paraId="585BAFEE" w14:textId="77777777" w:rsidR="0027039B" w:rsidRDefault="0027039B" w:rsidP="00990CE3">
      <w:pPr>
        <w:rPr>
          <w:rFonts w:cstheme="minorHAnsi"/>
        </w:rPr>
      </w:pPr>
    </w:p>
    <w:p w14:paraId="52CFDC01" w14:textId="77777777" w:rsidR="0027039B" w:rsidRDefault="0027039B" w:rsidP="00990CE3">
      <w:pPr>
        <w:rPr>
          <w:rFonts w:cstheme="minorHAnsi"/>
        </w:rPr>
      </w:pPr>
    </w:p>
    <w:p w14:paraId="7A9E61DF" w14:textId="77777777" w:rsidR="0027039B" w:rsidRDefault="0027039B" w:rsidP="00990CE3">
      <w:pPr>
        <w:rPr>
          <w:rFonts w:cstheme="minorHAnsi"/>
        </w:rPr>
      </w:pPr>
    </w:p>
    <w:p w14:paraId="7032EA17" w14:textId="77777777" w:rsidR="0027039B" w:rsidRDefault="0027039B" w:rsidP="00990CE3">
      <w:pPr>
        <w:rPr>
          <w:rFonts w:cstheme="minorHAnsi"/>
        </w:rPr>
      </w:pPr>
    </w:p>
    <w:p w14:paraId="227369C6" w14:textId="77777777" w:rsidR="0027039B" w:rsidRDefault="0027039B" w:rsidP="00990CE3">
      <w:pPr>
        <w:rPr>
          <w:rFonts w:cstheme="minorHAnsi"/>
        </w:rPr>
      </w:pPr>
    </w:p>
    <w:p w14:paraId="5FA5AE72" w14:textId="77777777" w:rsidR="0027039B" w:rsidRDefault="0027039B" w:rsidP="00990CE3">
      <w:pPr>
        <w:rPr>
          <w:rFonts w:cstheme="minorHAnsi"/>
        </w:rPr>
      </w:pPr>
    </w:p>
    <w:p w14:paraId="26771832" w14:textId="77777777" w:rsidR="0027039B" w:rsidRDefault="0027039B" w:rsidP="00990CE3">
      <w:pPr>
        <w:rPr>
          <w:rFonts w:cstheme="minorHAnsi"/>
        </w:rPr>
      </w:pPr>
    </w:p>
    <w:p w14:paraId="7CEEDCB9" w14:textId="77777777" w:rsidR="0027039B" w:rsidRDefault="0027039B" w:rsidP="00990CE3">
      <w:pPr>
        <w:rPr>
          <w:rFonts w:cstheme="minorHAnsi"/>
        </w:rPr>
      </w:pPr>
    </w:p>
    <w:p w14:paraId="19573341" w14:textId="77777777" w:rsidR="0027039B" w:rsidRDefault="0027039B" w:rsidP="00990CE3">
      <w:pPr>
        <w:rPr>
          <w:rFonts w:cstheme="minorHAnsi"/>
        </w:rPr>
      </w:pPr>
    </w:p>
    <w:p w14:paraId="1D00FAAA" w14:textId="56830111" w:rsidR="0027039B" w:rsidRDefault="00AC5A42" w:rsidP="00990CE3">
      <w:pPr>
        <w:rPr>
          <w:rFonts w:cstheme="minorHAnsi"/>
          <w:b/>
          <w:bCs/>
        </w:rPr>
      </w:pPr>
      <w:r w:rsidRPr="00AC5A42">
        <w:rPr>
          <w:rFonts w:cstheme="minorHAnsi"/>
          <w:noProof/>
        </w:rPr>
        <w:lastRenderedPageBreak/>
        <w:drawing>
          <wp:anchor distT="0" distB="0" distL="114300" distR="114300" simplePos="0" relativeHeight="251751936" behindDoc="0" locked="0" layoutInCell="1" allowOverlap="1" wp14:anchorId="00AFBC0D" wp14:editId="58C936B8">
            <wp:simplePos x="0" y="0"/>
            <wp:positionH relativeFrom="column">
              <wp:posOffset>2800350</wp:posOffset>
            </wp:positionH>
            <wp:positionV relativeFrom="paragraph">
              <wp:posOffset>781050</wp:posOffset>
            </wp:positionV>
            <wp:extent cx="2219325" cy="1116056"/>
            <wp:effectExtent l="190500" t="190500" r="161925" b="141605"/>
            <wp:wrapNone/>
            <wp:docPr id="709766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766620" name=""/>
                    <pic:cNvPicPr/>
                  </pic:nvPicPr>
                  <pic:blipFill>
                    <a:blip r:embed="rId466" cstate="print">
                      <a:extLst>
                        <a:ext uri="{28A0092B-C50C-407E-A947-70E740481C1C}">
                          <a14:useLocalDpi xmlns:a14="http://schemas.microsoft.com/office/drawing/2010/main" val="0"/>
                        </a:ext>
                      </a:extLst>
                    </a:blip>
                    <a:stretch>
                      <a:fillRect/>
                    </a:stretch>
                  </pic:blipFill>
                  <pic:spPr>
                    <a:xfrm>
                      <a:off x="0" y="0"/>
                      <a:ext cx="2219325" cy="1116056"/>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8D1522">
        <w:rPr>
          <w:rFonts w:cstheme="minorHAnsi"/>
        </w:rPr>
        <w:t xml:space="preserve">So We have created a new directory called </w:t>
      </w:r>
      <w:r w:rsidR="008D1522">
        <w:rPr>
          <w:rFonts w:cstheme="minorHAnsi"/>
          <w:b/>
          <w:bCs/>
        </w:rPr>
        <w:t xml:space="preserve">EMPLOYEE-SAP-CAP-MANAGED </w:t>
      </w:r>
      <w:r w:rsidR="008D1522">
        <w:rPr>
          <w:rFonts w:cstheme="minorHAnsi"/>
        </w:rPr>
        <w:t>in the CAP dev space.</w:t>
      </w:r>
      <w:r w:rsidR="003C156E">
        <w:rPr>
          <w:rFonts w:cstheme="minorHAnsi"/>
        </w:rPr>
        <w:t xml:space="preserve"> So basically we have created a managed approuter, that </w:t>
      </w:r>
      <w:r w:rsidR="005A6F61">
        <w:rPr>
          <w:rFonts w:cstheme="minorHAnsi"/>
        </w:rPr>
        <w:t>means</w:t>
      </w:r>
      <w:r w:rsidR="003C156E">
        <w:rPr>
          <w:rFonts w:cstheme="minorHAnsi"/>
        </w:rPr>
        <w:t xml:space="preserve"> approuter is managed by SAP.</w:t>
      </w:r>
      <w:r w:rsidR="009A3F6C">
        <w:rPr>
          <w:rFonts w:cstheme="minorHAnsi"/>
        </w:rPr>
        <w:t xml:space="preserve"> So we build this service using the command </w:t>
      </w:r>
      <w:r w:rsidR="009A3F6C">
        <w:rPr>
          <w:rFonts w:cstheme="minorHAnsi"/>
          <w:b/>
          <w:bCs/>
        </w:rPr>
        <w:t xml:space="preserve">mbt build. </w:t>
      </w:r>
      <w:r w:rsidR="009A3F6C">
        <w:rPr>
          <w:rFonts w:cstheme="minorHAnsi"/>
        </w:rPr>
        <w:t>And after that we deployed the service</w:t>
      </w:r>
      <w:r w:rsidR="005D7FBF">
        <w:rPr>
          <w:rFonts w:cstheme="minorHAnsi"/>
        </w:rPr>
        <w:t xml:space="preserve">, for that right click on the mtar file and choose the option </w:t>
      </w:r>
      <w:r w:rsidR="005D7FBF">
        <w:rPr>
          <w:rFonts w:cstheme="minorHAnsi"/>
          <w:b/>
          <w:bCs/>
        </w:rPr>
        <w:t>Deploy MTA Archive.</w:t>
      </w:r>
    </w:p>
    <w:p w14:paraId="61EA7073" w14:textId="28C63243" w:rsidR="00FB3D97" w:rsidRDefault="00FB3D97" w:rsidP="00990CE3">
      <w:pPr>
        <w:rPr>
          <w:rFonts w:cstheme="minorHAnsi"/>
          <w:b/>
          <w:bCs/>
        </w:rPr>
      </w:pPr>
    </w:p>
    <w:p w14:paraId="2DBCEE3C" w14:textId="347424E8" w:rsidR="00FB3D97" w:rsidRPr="00FB3D97" w:rsidRDefault="00FB3D97" w:rsidP="00990CE3">
      <w:pPr>
        <w:rPr>
          <w:rFonts w:ascii="Bahnschrift Light" w:hAnsi="Bahnschrift Light" w:cstheme="minorHAnsi"/>
          <w:b/>
          <w:bCs/>
        </w:rPr>
      </w:pPr>
      <w:r w:rsidRPr="00FB3D97">
        <w:rPr>
          <w:rFonts w:ascii="Bahnschrift Light" w:hAnsi="Bahnschrift Light" w:cstheme="minorHAnsi"/>
        </w:rPr>
        <w:t>After deployed the service, now in BTP,</w:t>
      </w:r>
      <w:r w:rsidRPr="00FB3D97">
        <w:rPr>
          <w:rFonts w:ascii="Bahnschrift Light" w:hAnsi="Bahnschrift Light" w:cstheme="minorHAnsi"/>
        </w:rPr>
        <w:tab/>
      </w:r>
      <w:r w:rsidRPr="00FB3D97">
        <w:rPr>
          <w:rFonts w:ascii="Bahnschrift Light" w:hAnsi="Bahnschrift Light" w:cstheme="minorHAnsi"/>
        </w:rPr>
        <w:tab/>
      </w:r>
      <w:r w:rsidRPr="00FB3D97">
        <w:rPr>
          <w:rFonts w:ascii="Bahnschrift Light" w:hAnsi="Bahnschrift Light" w:cstheme="minorHAnsi"/>
        </w:rPr>
        <w:tab/>
      </w:r>
      <w:r w:rsidRPr="00FB3D97">
        <w:rPr>
          <w:rFonts w:ascii="Bahnschrift Light" w:hAnsi="Bahnschrift Light" w:cstheme="minorHAnsi"/>
        </w:rPr>
        <w:tab/>
      </w:r>
      <w:r w:rsidRPr="00FB3D97">
        <w:rPr>
          <w:rFonts w:ascii="Bahnschrift Light" w:hAnsi="Bahnschrift Light" w:cstheme="minorHAnsi"/>
        </w:rPr>
        <w:tab/>
      </w:r>
      <w:r w:rsidRPr="00FB3D97">
        <w:rPr>
          <w:rFonts w:ascii="Bahnschrift Light" w:hAnsi="Bahnschrift Light" w:cstheme="minorHAnsi"/>
        </w:rPr>
        <w:tab/>
      </w:r>
      <w:r>
        <w:rPr>
          <w:rFonts w:ascii="Bahnschrift Light" w:hAnsi="Bahnschrift Light" w:cstheme="minorHAnsi"/>
        </w:rPr>
        <w:t xml:space="preserve">  </w:t>
      </w:r>
      <w:r w:rsidRPr="00FB3D97">
        <w:rPr>
          <w:rFonts w:ascii="Bahnschrift Light" w:hAnsi="Bahnschrift Light" w:cstheme="minorHAnsi"/>
        </w:rPr>
        <w:t xml:space="preserve">Application section we can see it created </w:t>
      </w:r>
      <w:r w:rsidRPr="00FB3D97">
        <w:rPr>
          <w:rFonts w:ascii="Bahnschrift Light" w:hAnsi="Bahnschrift Light" w:cstheme="minorHAnsi"/>
        </w:rPr>
        <w:tab/>
      </w:r>
      <w:r w:rsidRPr="00FB3D97">
        <w:rPr>
          <w:rFonts w:ascii="Bahnschrift Light" w:hAnsi="Bahnschrift Light" w:cstheme="minorHAnsi"/>
        </w:rPr>
        <w:tab/>
      </w:r>
      <w:r w:rsidRPr="00FB3D97">
        <w:rPr>
          <w:rFonts w:ascii="Bahnschrift Light" w:hAnsi="Bahnschrift Light" w:cstheme="minorHAnsi"/>
        </w:rPr>
        <w:tab/>
      </w:r>
      <w:r w:rsidRPr="00FB3D97">
        <w:rPr>
          <w:rFonts w:ascii="Bahnschrift Light" w:hAnsi="Bahnschrift Light" w:cstheme="minorHAnsi"/>
        </w:rPr>
        <w:tab/>
      </w:r>
      <w:r w:rsidRPr="00FB3D97">
        <w:rPr>
          <w:rFonts w:ascii="Bahnschrift Light" w:hAnsi="Bahnschrift Light" w:cstheme="minorHAnsi"/>
        </w:rPr>
        <w:tab/>
      </w:r>
      <w:r w:rsidRPr="00FB3D97">
        <w:rPr>
          <w:rFonts w:ascii="Bahnschrift Light" w:hAnsi="Bahnschrift Light" w:cstheme="minorHAnsi"/>
        </w:rPr>
        <w:tab/>
      </w:r>
      <w:r w:rsidRPr="00FB3D97">
        <w:rPr>
          <w:rFonts w:ascii="Bahnschrift Light" w:hAnsi="Bahnschrift Light" w:cstheme="minorHAnsi"/>
        </w:rPr>
        <w:tab/>
        <w:t xml:space="preserve">                        2 application : 1</w:t>
      </w:r>
      <w:r w:rsidRPr="00FB3D97">
        <w:rPr>
          <w:rFonts w:ascii="Bahnschrift Light" w:hAnsi="Bahnschrift Light" w:cstheme="minorHAnsi"/>
          <w:vertAlign w:val="superscript"/>
        </w:rPr>
        <w:t>st</w:t>
      </w:r>
      <w:r w:rsidRPr="00FB3D97">
        <w:rPr>
          <w:rFonts w:ascii="Bahnschrift Light" w:hAnsi="Bahnschrift Light" w:cstheme="minorHAnsi"/>
        </w:rPr>
        <w:t xml:space="preserve"> </w:t>
      </w:r>
      <w:r w:rsidRPr="00FB3D97">
        <w:rPr>
          <w:rFonts w:ascii="Bahnschrift Light" w:hAnsi="Bahnschrift Light" w:cstheme="minorHAnsi"/>
          <w:b/>
          <w:bCs/>
        </w:rPr>
        <w:t>db-deployer</w:t>
      </w:r>
      <w:r w:rsidRPr="00FB3D97">
        <w:rPr>
          <w:rFonts w:ascii="Bahnschrift Light" w:hAnsi="Bahnschrift Light" w:cstheme="minorHAnsi"/>
        </w:rPr>
        <w:t xml:space="preserve"> and 2</w:t>
      </w:r>
      <w:r w:rsidRPr="00FB3D97">
        <w:rPr>
          <w:rFonts w:ascii="Bahnschrift Light" w:hAnsi="Bahnschrift Light" w:cstheme="minorHAnsi"/>
          <w:vertAlign w:val="superscript"/>
        </w:rPr>
        <w:t>nd</w:t>
      </w:r>
      <w:r w:rsidRPr="00FB3D97">
        <w:rPr>
          <w:rFonts w:ascii="Bahnschrift Light" w:hAnsi="Bahnschrift Light" w:cstheme="minorHAnsi"/>
        </w:rPr>
        <w:t xml:space="preserve"> </w:t>
      </w:r>
      <w:r w:rsidRPr="00FB3D97">
        <w:rPr>
          <w:rFonts w:ascii="Bahnschrift Light" w:hAnsi="Bahnschrift Light" w:cstheme="minorHAnsi"/>
          <w:b/>
          <w:bCs/>
        </w:rPr>
        <w:t>srv</w:t>
      </w:r>
    </w:p>
    <w:p w14:paraId="7E63D495" w14:textId="258F047D" w:rsidR="00FD3597" w:rsidRDefault="00FD3597" w:rsidP="00990CE3">
      <w:pPr>
        <w:rPr>
          <w:rFonts w:cstheme="minorHAnsi"/>
        </w:rPr>
      </w:pPr>
    </w:p>
    <w:p w14:paraId="150D94E8" w14:textId="5CC0C3F4" w:rsidR="00FD3597" w:rsidRDefault="008A74B2" w:rsidP="00990CE3">
      <w:pPr>
        <w:rPr>
          <w:rFonts w:cstheme="minorHAnsi"/>
        </w:rPr>
      </w:pPr>
      <w:r w:rsidRPr="008A74B2">
        <w:rPr>
          <w:rFonts w:cstheme="minorHAnsi"/>
          <w:noProof/>
        </w:rPr>
        <w:drawing>
          <wp:anchor distT="0" distB="0" distL="114300" distR="114300" simplePos="0" relativeHeight="251748864" behindDoc="0" locked="0" layoutInCell="1" allowOverlap="1" wp14:anchorId="089858C6" wp14:editId="7EBD8AFA">
            <wp:simplePos x="0" y="0"/>
            <wp:positionH relativeFrom="column">
              <wp:posOffset>2700338</wp:posOffset>
            </wp:positionH>
            <wp:positionV relativeFrom="paragraph">
              <wp:posOffset>112712</wp:posOffset>
            </wp:positionV>
            <wp:extent cx="3821903" cy="904875"/>
            <wp:effectExtent l="190500" t="190500" r="102870" b="66675"/>
            <wp:wrapNone/>
            <wp:docPr id="893785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785404" name=""/>
                    <pic:cNvPicPr/>
                  </pic:nvPicPr>
                  <pic:blipFill>
                    <a:blip r:embed="rId467" cstate="print">
                      <a:extLst>
                        <a:ext uri="{28A0092B-C50C-407E-A947-70E740481C1C}">
                          <a14:useLocalDpi xmlns:a14="http://schemas.microsoft.com/office/drawing/2010/main" val="0"/>
                        </a:ext>
                      </a:extLst>
                    </a:blip>
                    <a:stretch>
                      <a:fillRect/>
                    </a:stretch>
                  </pic:blipFill>
                  <pic:spPr>
                    <a:xfrm>
                      <a:off x="0" y="0"/>
                      <a:ext cx="3821903" cy="90487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14:paraId="096E5477" w14:textId="389689F6" w:rsidR="00FB3D97" w:rsidRPr="00FB3D97" w:rsidRDefault="00FB3D97" w:rsidP="00FB3D97">
      <w:pPr>
        <w:rPr>
          <w:rFonts w:ascii="Bahnschrift Light" w:hAnsi="Bahnschrift Light" w:cstheme="minorHAnsi"/>
          <w:b/>
          <w:bCs/>
        </w:rPr>
      </w:pPr>
      <w:r w:rsidRPr="00FB3D97">
        <w:rPr>
          <w:rFonts w:ascii="Bahnschrift Light" w:hAnsi="Bahnschrift Light" w:cstheme="minorHAnsi"/>
        </w:rPr>
        <w:t>After deployed the service, now in BTP,</w:t>
      </w:r>
      <w:r w:rsidRPr="00FB3D97">
        <w:rPr>
          <w:rFonts w:ascii="Bahnschrift Light" w:hAnsi="Bahnschrift Light" w:cstheme="minorHAnsi"/>
        </w:rPr>
        <w:tab/>
      </w:r>
      <w:r w:rsidRPr="00FB3D97">
        <w:rPr>
          <w:rFonts w:ascii="Bahnschrift Light" w:hAnsi="Bahnschrift Light" w:cstheme="minorHAnsi"/>
        </w:rPr>
        <w:tab/>
      </w:r>
      <w:r w:rsidRPr="00FB3D97">
        <w:rPr>
          <w:rFonts w:ascii="Bahnschrift Light" w:hAnsi="Bahnschrift Light" w:cstheme="minorHAnsi"/>
        </w:rPr>
        <w:tab/>
      </w:r>
      <w:r w:rsidRPr="00FB3D97">
        <w:rPr>
          <w:rFonts w:ascii="Bahnschrift Light" w:hAnsi="Bahnschrift Light" w:cstheme="minorHAnsi"/>
        </w:rPr>
        <w:tab/>
      </w:r>
      <w:r w:rsidRPr="00FB3D97">
        <w:rPr>
          <w:rFonts w:ascii="Bahnschrift Light" w:hAnsi="Bahnschrift Light" w:cstheme="minorHAnsi"/>
        </w:rPr>
        <w:tab/>
      </w:r>
      <w:r w:rsidRPr="00FB3D97">
        <w:rPr>
          <w:rFonts w:ascii="Bahnschrift Light" w:hAnsi="Bahnschrift Light" w:cstheme="minorHAnsi"/>
        </w:rPr>
        <w:tab/>
      </w:r>
      <w:r>
        <w:rPr>
          <w:rFonts w:ascii="Bahnschrift Light" w:hAnsi="Bahnschrift Light" w:cstheme="minorHAnsi"/>
        </w:rPr>
        <w:t xml:space="preserve">                           Instance</w:t>
      </w:r>
      <w:r w:rsidRPr="00FB3D97">
        <w:rPr>
          <w:rFonts w:ascii="Bahnschrift Light" w:hAnsi="Bahnschrift Light" w:cstheme="minorHAnsi"/>
        </w:rPr>
        <w:t xml:space="preserve"> section we can see it created </w:t>
      </w:r>
      <w:r w:rsidRPr="00FB3D97">
        <w:rPr>
          <w:rFonts w:ascii="Bahnschrift Light" w:hAnsi="Bahnschrift Light" w:cstheme="minorHAnsi"/>
        </w:rPr>
        <w:tab/>
      </w:r>
      <w:r w:rsidRPr="00FB3D97">
        <w:rPr>
          <w:rFonts w:ascii="Bahnschrift Light" w:hAnsi="Bahnschrift Light" w:cstheme="minorHAnsi"/>
        </w:rPr>
        <w:tab/>
      </w:r>
      <w:r w:rsidRPr="00FB3D97">
        <w:rPr>
          <w:rFonts w:ascii="Bahnschrift Light" w:hAnsi="Bahnschrift Light" w:cstheme="minorHAnsi"/>
        </w:rPr>
        <w:tab/>
      </w:r>
      <w:r w:rsidRPr="00FB3D97">
        <w:rPr>
          <w:rFonts w:ascii="Bahnschrift Light" w:hAnsi="Bahnschrift Light" w:cstheme="minorHAnsi"/>
        </w:rPr>
        <w:tab/>
      </w:r>
      <w:r w:rsidRPr="00FB3D97">
        <w:rPr>
          <w:rFonts w:ascii="Bahnschrift Light" w:hAnsi="Bahnschrift Light" w:cstheme="minorHAnsi"/>
        </w:rPr>
        <w:tab/>
      </w:r>
      <w:r w:rsidRPr="00FB3D97">
        <w:rPr>
          <w:rFonts w:ascii="Bahnschrift Light" w:hAnsi="Bahnschrift Light" w:cstheme="minorHAnsi"/>
        </w:rPr>
        <w:tab/>
      </w:r>
      <w:r w:rsidRPr="00FB3D97">
        <w:rPr>
          <w:rFonts w:ascii="Bahnschrift Light" w:hAnsi="Bahnschrift Light" w:cstheme="minorHAnsi"/>
        </w:rPr>
        <w:tab/>
        <w:t xml:space="preserve">                        </w:t>
      </w:r>
      <w:r>
        <w:rPr>
          <w:rFonts w:ascii="Bahnschrift Light" w:hAnsi="Bahnschrift Light" w:cstheme="minorHAnsi"/>
        </w:rPr>
        <w:t xml:space="preserve">Instances : </w:t>
      </w:r>
    </w:p>
    <w:p w14:paraId="2CD4BD68" w14:textId="4244463B" w:rsidR="00FD3597" w:rsidRDefault="00FD3597" w:rsidP="00990CE3">
      <w:pPr>
        <w:rPr>
          <w:rFonts w:cstheme="minorHAnsi"/>
        </w:rPr>
      </w:pPr>
    </w:p>
    <w:p w14:paraId="374FD801" w14:textId="2272F896" w:rsidR="00B55FFD" w:rsidRDefault="00B55FFD" w:rsidP="00990CE3">
      <w:pPr>
        <w:rPr>
          <w:rFonts w:cstheme="minorHAnsi"/>
        </w:rPr>
      </w:pPr>
      <w:r>
        <w:rPr>
          <w:rFonts w:cstheme="minorHAnsi"/>
        </w:rPr>
        <w:t xml:space="preserve">we can do CRUD operation to the entities which are stored in Cloud, from locally through POSTMAN. For that we need to create the </w:t>
      </w:r>
      <w:r>
        <w:rPr>
          <w:rFonts w:cstheme="minorHAnsi"/>
          <w:b/>
          <w:bCs/>
        </w:rPr>
        <w:t xml:space="preserve">default-env.json </w:t>
      </w:r>
      <w:r>
        <w:rPr>
          <w:rFonts w:cstheme="minorHAnsi"/>
        </w:rPr>
        <w:t xml:space="preserve">file. After that we will run the </w:t>
      </w:r>
      <w:r>
        <w:rPr>
          <w:rFonts w:cstheme="minorHAnsi"/>
          <w:b/>
          <w:bCs/>
        </w:rPr>
        <w:t xml:space="preserve">cds watch </w:t>
      </w:r>
      <w:r>
        <w:rPr>
          <w:rFonts w:cstheme="minorHAnsi"/>
        </w:rPr>
        <w:t xml:space="preserve">command, when the </w:t>
      </w:r>
      <w:r>
        <w:rPr>
          <w:rFonts w:cstheme="minorHAnsi"/>
          <w:b/>
          <w:bCs/>
        </w:rPr>
        <w:t xml:space="preserve">cds watch </w:t>
      </w:r>
      <w:r>
        <w:rPr>
          <w:rFonts w:cstheme="minorHAnsi"/>
        </w:rPr>
        <w:t>is running then we can do CRUD operation.</w:t>
      </w:r>
    </w:p>
    <w:p w14:paraId="05A9AE06" w14:textId="587AA2FA" w:rsidR="00E76B68" w:rsidRPr="00E76B68" w:rsidRDefault="00E76B68" w:rsidP="00990CE3">
      <w:pPr>
        <w:rPr>
          <w:rFonts w:cstheme="minorHAnsi"/>
          <w:b/>
          <w:bCs/>
        </w:rPr>
      </w:pPr>
      <w:r w:rsidRPr="00E76B68">
        <w:rPr>
          <w:rFonts w:cstheme="minorHAnsi"/>
          <w:b/>
          <w:bCs/>
        </w:rPr>
        <w:t>So we have employee entity, which is deployed in the cloud. Now I can create a new employee locally through POSTMAN.</w:t>
      </w:r>
      <w:r w:rsidR="00213233">
        <w:rPr>
          <w:rFonts w:cstheme="minorHAnsi"/>
          <w:b/>
          <w:bCs/>
        </w:rPr>
        <w:t xml:space="preserve"> That means we can access the BTP layer locally </w:t>
      </w:r>
    </w:p>
    <w:p w14:paraId="67D81F31" w14:textId="6537EB81" w:rsidR="00E76B68" w:rsidRDefault="005E5BA4" w:rsidP="00990CE3">
      <w:pPr>
        <w:rPr>
          <w:rFonts w:cstheme="minorHAnsi"/>
        </w:rPr>
      </w:pPr>
      <w:r w:rsidRPr="005E5BA4">
        <w:rPr>
          <w:rFonts w:cstheme="minorHAnsi"/>
          <w:noProof/>
        </w:rPr>
        <w:drawing>
          <wp:anchor distT="0" distB="0" distL="114300" distR="114300" simplePos="0" relativeHeight="251759104" behindDoc="0" locked="0" layoutInCell="1" allowOverlap="1" wp14:anchorId="69A88FFC" wp14:editId="6DA0D3B4">
            <wp:simplePos x="0" y="0"/>
            <wp:positionH relativeFrom="column">
              <wp:posOffset>-823913</wp:posOffset>
            </wp:positionH>
            <wp:positionV relativeFrom="paragraph">
              <wp:posOffset>989329</wp:posOffset>
            </wp:positionV>
            <wp:extent cx="4772026" cy="1981031"/>
            <wp:effectExtent l="190500" t="190500" r="161925" b="172085"/>
            <wp:wrapNone/>
            <wp:docPr id="1479503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503971" name=""/>
                    <pic:cNvPicPr/>
                  </pic:nvPicPr>
                  <pic:blipFill>
                    <a:blip r:embed="rId468" cstate="print">
                      <a:extLst>
                        <a:ext uri="{28A0092B-C50C-407E-A947-70E740481C1C}">
                          <a14:useLocalDpi xmlns:a14="http://schemas.microsoft.com/office/drawing/2010/main" val="0"/>
                        </a:ext>
                      </a:extLst>
                    </a:blip>
                    <a:stretch>
                      <a:fillRect/>
                    </a:stretch>
                  </pic:blipFill>
                  <pic:spPr>
                    <a:xfrm>
                      <a:off x="0" y="0"/>
                      <a:ext cx="4779160" cy="1983993"/>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E76B68">
        <w:rPr>
          <w:rFonts w:cstheme="minorHAnsi"/>
        </w:rPr>
        <w:t>So first of all if the default-env.json is not present, we will create that.</w:t>
      </w:r>
      <w:r w:rsidR="00C83D52">
        <w:rPr>
          <w:rFonts w:cstheme="minorHAnsi"/>
        </w:rPr>
        <w:t xml:space="preserve"> Once it creates after that we will run the cds watch, it will </w:t>
      </w:r>
      <w:r w:rsidR="001232D2">
        <w:rPr>
          <w:rFonts w:cstheme="minorHAnsi"/>
        </w:rPr>
        <w:t xml:space="preserve">work </w:t>
      </w:r>
      <w:r w:rsidR="00C83D52">
        <w:rPr>
          <w:rFonts w:cstheme="minorHAnsi"/>
        </w:rPr>
        <w:t xml:space="preserve">perfectly as we </w:t>
      </w:r>
      <w:r w:rsidR="003F7C22">
        <w:rPr>
          <w:rFonts w:cstheme="minorHAnsi"/>
        </w:rPr>
        <w:t xml:space="preserve">have default-env.json file. After that we will go to the postman and there we will create the auth-token with the help of client-credentials. </w:t>
      </w:r>
      <w:r w:rsidR="00FC4148">
        <w:rPr>
          <w:rFonts w:cstheme="minorHAnsi"/>
        </w:rPr>
        <w:t xml:space="preserve">And we will pass the URL which is for create the employee. </w:t>
      </w:r>
      <w:r w:rsidR="00B7477B">
        <w:rPr>
          <w:rFonts w:cstheme="minorHAnsi"/>
        </w:rPr>
        <w:t>And the URL would be the Cloud URL as you can see in the below picture.</w:t>
      </w:r>
      <w:r w:rsidR="00213233">
        <w:rPr>
          <w:rFonts w:cstheme="minorHAnsi"/>
        </w:rPr>
        <w:t xml:space="preserve"> Thus we can access the BTP layer locally.</w:t>
      </w:r>
    </w:p>
    <w:p w14:paraId="4C5BBA8E" w14:textId="4F6C3111" w:rsidR="006E2AED" w:rsidRPr="00B55FFD" w:rsidRDefault="006E2AED" w:rsidP="00990CE3">
      <w:pPr>
        <w:rPr>
          <w:rFonts w:cstheme="minorHAnsi"/>
        </w:rPr>
      </w:pPr>
    </w:p>
    <w:p w14:paraId="6ECFC81C" w14:textId="47543E14" w:rsidR="00FD3597" w:rsidRDefault="00FD3597" w:rsidP="00990CE3">
      <w:pPr>
        <w:rPr>
          <w:rFonts w:cstheme="minorHAnsi"/>
        </w:rPr>
      </w:pPr>
    </w:p>
    <w:p w14:paraId="1A568BDF" w14:textId="40A9BE6C" w:rsidR="00FD3597" w:rsidRDefault="00FD3597" w:rsidP="00990CE3">
      <w:pPr>
        <w:rPr>
          <w:rFonts w:cstheme="minorHAnsi"/>
        </w:rPr>
      </w:pPr>
    </w:p>
    <w:p w14:paraId="1B84AEF9" w14:textId="794A8E9E" w:rsidR="00FD3597" w:rsidRDefault="00FD3597" w:rsidP="00990CE3">
      <w:pPr>
        <w:rPr>
          <w:rFonts w:cstheme="minorHAnsi"/>
        </w:rPr>
      </w:pPr>
    </w:p>
    <w:p w14:paraId="4AE63231" w14:textId="1CBDB4D6" w:rsidR="00FD3597" w:rsidRDefault="00000000" w:rsidP="00990CE3">
      <w:pPr>
        <w:rPr>
          <w:rFonts w:cstheme="minorHAnsi"/>
        </w:rPr>
      </w:pPr>
      <w:r>
        <w:rPr>
          <w:rFonts w:cstheme="minorHAnsi"/>
          <w:noProof/>
        </w:rPr>
        <w:pict w14:anchorId="79AF7477">
          <v:rect id="_x0000_s1113" style="position:absolute;margin-left:395.3pt;margin-top:6.85pt;width:120.35pt;height:38.25pt;z-index:251928064" fillcolor="#f4b083 [1941]">
            <v:textbox>
              <w:txbxContent>
                <w:p w14:paraId="25134E94" w14:textId="710941F3" w:rsidR="002D040A" w:rsidRPr="002D040A" w:rsidRDefault="002D040A">
                  <w:r>
                    <w:t xml:space="preserve">You can do </w:t>
                  </w:r>
                  <w:r>
                    <w:rPr>
                      <w:b/>
                      <w:bCs/>
                    </w:rPr>
                    <w:t xml:space="preserve">UPDATE </w:t>
                  </w:r>
                  <w:r w:rsidRPr="002D040A">
                    <w:t>or</w:t>
                  </w:r>
                  <w:r>
                    <w:rPr>
                      <w:b/>
                      <w:bCs/>
                    </w:rPr>
                    <w:t xml:space="preserve"> DELETE </w:t>
                  </w:r>
                  <w:r>
                    <w:t>operations also</w:t>
                  </w:r>
                </w:p>
              </w:txbxContent>
            </v:textbox>
          </v:rect>
        </w:pict>
      </w:r>
    </w:p>
    <w:p w14:paraId="67938384" w14:textId="77777777" w:rsidR="005719C3" w:rsidRPr="005719C3" w:rsidRDefault="005719C3" w:rsidP="005719C3">
      <w:pPr>
        <w:rPr>
          <w:rFonts w:cstheme="minorHAnsi"/>
        </w:rPr>
      </w:pPr>
    </w:p>
    <w:p w14:paraId="45B0F2B4" w14:textId="77777777" w:rsidR="005719C3" w:rsidRPr="005719C3" w:rsidRDefault="005719C3" w:rsidP="005719C3">
      <w:pPr>
        <w:rPr>
          <w:rFonts w:cstheme="minorHAnsi"/>
        </w:rPr>
      </w:pPr>
    </w:p>
    <w:p w14:paraId="48ED83D3" w14:textId="10E7FD7F" w:rsidR="005719C3" w:rsidRPr="005719C3" w:rsidRDefault="002D040A" w:rsidP="005719C3">
      <w:pPr>
        <w:rPr>
          <w:rFonts w:cstheme="minorHAnsi"/>
        </w:rPr>
      </w:pPr>
      <w:r w:rsidRPr="00D44008">
        <w:rPr>
          <w:rFonts w:cstheme="minorHAnsi"/>
          <w:noProof/>
        </w:rPr>
        <w:drawing>
          <wp:anchor distT="0" distB="0" distL="114300" distR="114300" simplePos="0" relativeHeight="251766272" behindDoc="0" locked="0" layoutInCell="1" allowOverlap="1" wp14:anchorId="7CC7993C" wp14:editId="28315655">
            <wp:simplePos x="0" y="0"/>
            <wp:positionH relativeFrom="column">
              <wp:posOffset>-724218</wp:posOffset>
            </wp:positionH>
            <wp:positionV relativeFrom="paragraph">
              <wp:posOffset>148590</wp:posOffset>
            </wp:positionV>
            <wp:extent cx="5649014" cy="1981200"/>
            <wp:effectExtent l="190500" t="190500" r="180340" b="171450"/>
            <wp:wrapNone/>
            <wp:docPr id="251683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683678" name=""/>
                    <pic:cNvPicPr/>
                  </pic:nvPicPr>
                  <pic:blipFill>
                    <a:blip r:embed="rId469" cstate="print">
                      <a:extLst>
                        <a:ext uri="{28A0092B-C50C-407E-A947-70E740481C1C}">
                          <a14:useLocalDpi xmlns:a14="http://schemas.microsoft.com/office/drawing/2010/main" val="0"/>
                        </a:ext>
                      </a:extLst>
                    </a:blip>
                    <a:stretch>
                      <a:fillRect/>
                    </a:stretch>
                  </pic:blipFill>
                  <pic:spPr>
                    <a:xfrm>
                      <a:off x="0" y="0"/>
                      <a:ext cx="5649014" cy="198120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14:paraId="6B9819F9" w14:textId="3C4ACD96" w:rsidR="005719C3" w:rsidRPr="005719C3" w:rsidRDefault="005719C3" w:rsidP="005719C3">
      <w:pPr>
        <w:rPr>
          <w:rFonts w:cstheme="minorHAnsi"/>
        </w:rPr>
      </w:pPr>
    </w:p>
    <w:p w14:paraId="5BA1AA98" w14:textId="77777777" w:rsidR="005719C3" w:rsidRDefault="005719C3" w:rsidP="005719C3">
      <w:pPr>
        <w:rPr>
          <w:rFonts w:cstheme="minorHAnsi"/>
        </w:rPr>
      </w:pPr>
    </w:p>
    <w:p w14:paraId="5527102E" w14:textId="77777777" w:rsidR="000A6D4B" w:rsidRDefault="000A6D4B" w:rsidP="005719C3">
      <w:pPr>
        <w:rPr>
          <w:rFonts w:cstheme="minorHAnsi"/>
        </w:rPr>
      </w:pPr>
    </w:p>
    <w:p w14:paraId="05F43B3F" w14:textId="77777777" w:rsidR="000A6D4B" w:rsidRDefault="000A6D4B" w:rsidP="005719C3">
      <w:pPr>
        <w:rPr>
          <w:rFonts w:cstheme="minorHAnsi"/>
        </w:rPr>
      </w:pPr>
    </w:p>
    <w:p w14:paraId="3D33C3EE" w14:textId="3DE45EFD" w:rsidR="000A6D4B" w:rsidRPr="0014310C" w:rsidRDefault="009D5A3A" w:rsidP="005719C3">
      <w:pPr>
        <w:rPr>
          <w:rFonts w:cstheme="minorHAnsi"/>
          <w:b/>
          <w:bCs/>
        </w:rPr>
      </w:pPr>
      <w:r w:rsidRPr="0014310C">
        <w:rPr>
          <w:rFonts w:cstheme="minorHAnsi"/>
          <w:b/>
          <w:bCs/>
        </w:rPr>
        <w:lastRenderedPageBreak/>
        <w:t>Now we will see how to add Role for Authentication in local</w:t>
      </w:r>
      <w:r w:rsidR="0014310C" w:rsidRPr="0014310C">
        <w:rPr>
          <w:rFonts w:cstheme="minorHAnsi"/>
          <w:b/>
          <w:bCs/>
        </w:rPr>
        <w:t xml:space="preserve"> system, not in BTP</w:t>
      </w:r>
    </w:p>
    <w:p w14:paraId="6285318F" w14:textId="39FAB6E7" w:rsidR="005719C3" w:rsidRDefault="00BB149B" w:rsidP="005719C3">
      <w:pPr>
        <w:rPr>
          <w:rFonts w:cstheme="minorHAnsi"/>
        </w:rPr>
      </w:pPr>
      <w:r>
        <w:rPr>
          <w:rFonts w:cstheme="minorHAnsi"/>
        </w:rPr>
        <w:t>I have all the entities and also have the entities data, now I want to add some restriction while accessing the entity</w:t>
      </w:r>
      <w:r w:rsidR="00CC69FC">
        <w:rPr>
          <w:rFonts w:cstheme="minorHAnsi"/>
        </w:rPr>
        <w:t>-data</w:t>
      </w:r>
      <w:r>
        <w:rPr>
          <w:rFonts w:cstheme="minorHAnsi"/>
        </w:rPr>
        <w:t>.</w:t>
      </w:r>
    </w:p>
    <w:p w14:paraId="745A11B5" w14:textId="38E1EC1E" w:rsidR="001C4756" w:rsidRPr="004347ED" w:rsidRDefault="001C4756" w:rsidP="005719C3">
      <w:pPr>
        <w:rPr>
          <w:rFonts w:cstheme="minorHAnsi"/>
        </w:rPr>
      </w:pPr>
      <w:r>
        <w:rPr>
          <w:rFonts w:cstheme="minorHAnsi"/>
        </w:rPr>
        <w:t>So the file</w:t>
      </w:r>
      <w:r w:rsidR="00CC69FC">
        <w:rPr>
          <w:rFonts w:cstheme="minorHAnsi"/>
        </w:rPr>
        <w:t>,</w:t>
      </w:r>
      <w:r>
        <w:rPr>
          <w:rFonts w:cstheme="minorHAnsi"/>
        </w:rPr>
        <w:t xml:space="preserve"> where we will expose the entity, that file we will add the restriction .</w:t>
      </w:r>
      <w:r w:rsidR="004347ED">
        <w:rPr>
          <w:rFonts w:cstheme="minorHAnsi"/>
        </w:rPr>
        <w:t xml:space="preserve"> So I have the directory name </w:t>
      </w:r>
      <w:r w:rsidR="004347ED">
        <w:rPr>
          <w:rFonts w:cstheme="minorHAnsi"/>
          <w:b/>
          <w:bCs/>
        </w:rPr>
        <w:t xml:space="preserve">EMPLOYEE-SAP-CAP-MANAGED </w:t>
      </w:r>
      <w:r w:rsidR="004347ED">
        <w:rPr>
          <w:rFonts w:cstheme="minorHAnsi"/>
        </w:rPr>
        <w:t xml:space="preserve">inside that I have the </w:t>
      </w:r>
      <w:r w:rsidR="004347ED">
        <w:rPr>
          <w:rFonts w:cstheme="minorHAnsi"/>
          <w:b/>
          <w:bCs/>
        </w:rPr>
        <w:t xml:space="preserve">srv </w:t>
      </w:r>
      <w:r w:rsidR="004347ED">
        <w:rPr>
          <w:rFonts w:cstheme="minorHAnsi"/>
        </w:rPr>
        <w:t xml:space="preserve">folder </w:t>
      </w:r>
      <w:r w:rsidR="00ED227A">
        <w:rPr>
          <w:rFonts w:cstheme="minorHAnsi"/>
        </w:rPr>
        <w:t>inside that</w:t>
      </w:r>
      <w:r w:rsidR="004347ED">
        <w:rPr>
          <w:rFonts w:cstheme="minorHAnsi"/>
        </w:rPr>
        <w:t xml:space="preserve">            </w:t>
      </w:r>
      <w:r w:rsidR="004347ED" w:rsidRPr="004347ED">
        <w:rPr>
          <w:rFonts w:cstheme="minorHAnsi"/>
          <w:b/>
          <w:bCs/>
        </w:rPr>
        <w:t>employee-service.cds</w:t>
      </w:r>
      <w:r w:rsidR="004347ED">
        <w:rPr>
          <w:rFonts w:cstheme="minorHAnsi"/>
        </w:rPr>
        <w:t xml:space="preserve"> file present</w:t>
      </w:r>
      <w:r w:rsidR="00ED227A">
        <w:rPr>
          <w:rFonts w:cstheme="minorHAnsi"/>
        </w:rPr>
        <w:t>. So there I will add my restriction.</w:t>
      </w:r>
    </w:p>
    <w:p w14:paraId="653CCD01" w14:textId="3C141097" w:rsidR="005719C3" w:rsidRDefault="003749EC" w:rsidP="003749EC">
      <w:pPr>
        <w:tabs>
          <w:tab w:val="left" w:pos="2310"/>
        </w:tabs>
        <w:rPr>
          <w:rFonts w:cstheme="minorHAnsi"/>
        </w:rPr>
      </w:pPr>
      <w:r w:rsidRPr="003749EC">
        <w:rPr>
          <w:rFonts w:cstheme="minorHAnsi"/>
          <w:noProof/>
        </w:rPr>
        <w:drawing>
          <wp:anchor distT="0" distB="0" distL="114300" distR="114300" simplePos="0" relativeHeight="251590144" behindDoc="0" locked="0" layoutInCell="1" allowOverlap="1" wp14:anchorId="41490882" wp14:editId="77864611">
            <wp:simplePos x="0" y="0"/>
            <wp:positionH relativeFrom="column">
              <wp:posOffset>-847725</wp:posOffset>
            </wp:positionH>
            <wp:positionV relativeFrom="paragraph">
              <wp:posOffset>38734</wp:posOffset>
            </wp:positionV>
            <wp:extent cx="2055175" cy="1476375"/>
            <wp:effectExtent l="0" t="0" r="0" b="0"/>
            <wp:wrapNone/>
            <wp:docPr id="1981878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878336" name=""/>
                    <pic:cNvPicPr/>
                  </pic:nvPicPr>
                  <pic:blipFill>
                    <a:blip r:embed="rId470" cstate="print">
                      <a:extLst>
                        <a:ext uri="{28A0092B-C50C-407E-A947-70E740481C1C}">
                          <a14:useLocalDpi xmlns:a14="http://schemas.microsoft.com/office/drawing/2010/main" val="0"/>
                        </a:ext>
                      </a:extLst>
                    </a:blip>
                    <a:stretch>
                      <a:fillRect/>
                    </a:stretch>
                  </pic:blipFill>
                  <pic:spPr>
                    <a:xfrm>
                      <a:off x="0" y="0"/>
                      <a:ext cx="2056422" cy="1477271"/>
                    </a:xfrm>
                    <a:prstGeom prst="rect">
                      <a:avLst/>
                    </a:prstGeom>
                  </pic:spPr>
                </pic:pic>
              </a:graphicData>
            </a:graphic>
            <wp14:sizeRelH relativeFrom="page">
              <wp14:pctWidth>0</wp14:pctWidth>
            </wp14:sizeRelH>
            <wp14:sizeRelV relativeFrom="page">
              <wp14:pctHeight>0</wp14:pctHeight>
            </wp14:sizeRelV>
          </wp:anchor>
        </w:drawing>
      </w:r>
      <w:r>
        <w:rPr>
          <w:rFonts w:cstheme="minorHAnsi"/>
        </w:rPr>
        <w:tab/>
      </w:r>
    </w:p>
    <w:p w14:paraId="16951E26" w14:textId="20697A10" w:rsidR="003749EC" w:rsidRDefault="003749EC" w:rsidP="00A10D00">
      <w:pPr>
        <w:tabs>
          <w:tab w:val="left" w:pos="2310"/>
        </w:tabs>
        <w:ind w:left="2160"/>
        <w:rPr>
          <w:rFonts w:cstheme="minorHAnsi"/>
        </w:rPr>
      </w:pPr>
      <w:r>
        <w:rPr>
          <w:rFonts w:cstheme="minorHAnsi"/>
        </w:rPr>
        <w:t xml:space="preserve">So this is my </w:t>
      </w:r>
      <w:r w:rsidRPr="004347ED">
        <w:rPr>
          <w:rFonts w:cstheme="minorHAnsi"/>
          <w:b/>
          <w:bCs/>
        </w:rPr>
        <w:t>employee-service.cds</w:t>
      </w:r>
      <w:r>
        <w:rPr>
          <w:rFonts w:cstheme="minorHAnsi"/>
        </w:rPr>
        <w:t xml:space="preserve"> file and I have exposed the entity.</w:t>
      </w:r>
      <w:r w:rsidR="00A10D00">
        <w:rPr>
          <w:rFonts w:cstheme="minorHAnsi"/>
        </w:rPr>
        <w:t xml:space="preserve"> And also I have added </w:t>
      </w:r>
      <w:r w:rsidR="00A10D00">
        <w:rPr>
          <w:rFonts w:cstheme="minorHAnsi"/>
          <w:b/>
          <w:bCs/>
        </w:rPr>
        <w:t xml:space="preserve">restriction. </w:t>
      </w:r>
      <w:r w:rsidR="00A10D00">
        <w:rPr>
          <w:rFonts w:cstheme="minorHAnsi"/>
        </w:rPr>
        <w:t xml:space="preserve">So it is telling that grant all the operations like CREATE, READ, UPDATE, DELETE. For a user who is having Admin </w:t>
      </w:r>
      <w:r w:rsidR="00370646">
        <w:rPr>
          <w:rFonts w:cstheme="minorHAnsi"/>
        </w:rPr>
        <w:t>scope</w:t>
      </w:r>
      <w:r w:rsidR="00A10D00">
        <w:rPr>
          <w:rFonts w:cstheme="minorHAnsi"/>
        </w:rPr>
        <w:t>.</w:t>
      </w:r>
      <w:r w:rsidR="007D0D9E">
        <w:rPr>
          <w:rFonts w:cstheme="minorHAnsi"/>
        </w:rPr>
        <w:t xml:space="preserve"> As this restriction are defined above the Employee entity, that’s why it is only applicable for Employee entity.</w:t>
      </w:r>
      <w:r w:rsidR="001C7C27">
        <w:rPr>
          <w:rFonts w:cstheme="minorHAnsi"/>
        </w:rPr>
        <w:t xml:space="preserve"> </w:t>
      </w:r>
    </w:p>
    <w:p w14:paraId="56007781" w14:textId="2C9D4C31" w:rsidR="001C7C27" w:rsidRDefault="001C7C27" w:rsidP="001C7C27">
      <w:pPr>
        <w:tabs>
          <w:tab w:val="left" w:pos="2310"/>
        </w:tabs>
        <w:rPr>
          <w:rFonts w:cstheme="minorHAnsi"/>
        </w:rPr>
      </w:pPr>
    </w:p>
    <w:p w14:paraId="01301F83" w14:textId="14D3C6EE" w:rsidR="001C7C27" w:rsidRDefault="001C7C27" w:rsidP="001C7C27">
      <w:pPr>
        <w:tabs>
          <w:tab w:val="left" w:pos="2310"/>
        </w:tabs>
        <w:rPr>
          <w:rFonts w:cstheme="minorHAnsi"/>
        </w:rPr>
      </w:pPr>
      <w:r>
        <w:rPr>
          <w:rFonts w:cstheme="minorHAnsi"/>
        </w:rPr>
        <w:t xml:space="preserve">If we want to restrict all the entity, for that I will create a another file in the </w:t>
      </w:r>
      <w:r>
        <w:rPr>
          <w:rFonts w:cstheme="minorHAnsi"/>
          <w:b/>
          <w:bCs/>
        </w:rPr>
        <w:t xml:space="preserve">srv </w:t>
      </w:r>
      <w:r>
        <w:rPr>
          <w:rFonts w:cstheme="minorHAnsi"/>
        </w:rPr>
        <w:t xml:space="preserve">folder name </w:t>
      </w:r>
      <w:r w:rsidRPr="001C7C27">
        <w:rPr>
          <w:rFonts w:cstheme="minorHAnsi"/>
          <w:b/>
          <w:bCs/>
        </w:rPr>
        <w:t>ServiceRestriction.cds</w:t>
      </w:r>
      <w:r>
        <w:rPr>
          <w:rFonts w:cstheme="minorHAnsi"/>
          <w:b/>
          <w:bCs/>
        </w:rPr>
        <w:t xml:space="preserve"> </w:t>
      </w:r>
      <w:r>
        <w:rPr>
          <w:rFonts w:cstheme="minorHAnsi"/>
        </w:rPr>
        <w:t>and there I will defined the restriction for all the entity.</w:t>
      </w:r>
    </w:p>
    <w:p w14:paraId="330FE49F" w14:textId="481C9EAD" w:rsidR="00CC69FC" w:rsidRDefault="00CC69FC" w:rsidP="00CC69FC">
      <w:pPr>
        <w:tabs>
          <w:tab w:val="left" w:pos="2310"/>
        </w:tabs>
        <w:rPr>
          <w:rFonts w:cstheme="minorHAnsi"/>
        </w:rPr>
      </w:pPr>
      <w:r w:rsidRPr="00A3386A">
        <w:rPr>
          <w:noProof/>
        </w:rPr>
        <w:drawing>
          <wp:anchor distT="0" distB="0" distL="114300" distR="114300" simplePos="0" relativeHeight="251701760" behindDoc="0" locked="0" layoutInCell="1" allowOverlap="1" wp14:anchorId="44AA3266" wp14:editId="7E04F388">
            <wp:simplePos x="0" y="0"/>
            <wp:positionH relativeFrom="margin">
              <wp:posOffset>-787400</wp:posOffset>
            </wp:positionH>
            <wp:positionV relativeFrom="paragraph">
              <wp:posOffset>-1542</wp:posOffset>
            </wp:positionV>
            <wp:extent cx="2028449" cy="2849880"/>
            <wp:effectExtent l="0" t="0" r="0" b="0"/>
            <wp:wrapNone/>
            <wp:docPr id="1815006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006409" name=""/>
                    <pic:cNvPicPr/>
                  </pic:nvPicPr>
                  <pic:blipFill>
                    <a:blip r:embed="rId471" cstate="print">
                      <a:extLst>
                        <a:ext uri="{28A0092B-C50C-407E-A947-70E740481C1C}">
                          <a14:useLocalDpi xmlns:a14="http://schemas.microsoft.com/office/drawing/2010/main" val="0"/>
                        </a:ext>
                      </a:extLst>
                    </a:blip>
                    <a:stretch>
                      <a:fillRect/>
                    </a:stretch>
                  </pic:blipFill>
                  <pic:spPr>
                    <a:xfrm>
                      <a:off x="0" y="0"/>
                      <a:ext cx="2028449" cy="2849880"/>
                    </a:xfrm>
                    <a:prstGeom prst="rect">
                      <a:avLst/>
                    </a:prstGeom>
                  </pic:spPr>
                </pic:pic>
              </a:graphicData>
            </a:graphic>
            <wp14:sizeRelH relativeFrom="page">
              <wp14:pctWidth>0</wp14:pctWidth>
            </wp14:sizeRelH>
            <wp14:sizeRelV relativeFrom="page">
              <wp14:pctHeight>0</wp14:pctHeight>
            </wp14:sizeRelV>
          </wp:anchor>
        </w:drawing>
      </w:r>
      <w:r>
        <w:rPr>
          <w:rFonts w:cstheme="minorHAnsi"/>
        </w:rPr>
        <w:tab/>
      </w:r>
    </w:p>
    <w:p w14:paraId="5CF85400" w14:textId="5822CDFA" w:rsidR="00CC69FC" w:rsidRDefault="00CC69FC" w:rsidP="00CC69FC">
      <w:pPr>
        <w:tabs>
          <w:tab w:val="left" w:pos="2310"/>
        </w:tabs>
        <w:ind w:left="2160"/>
        <w:rPr>
          <w:rFonts w:cstheme="minorHAnsi"/>
        </w:rPr>
      </w:pPr>
      <w:r>
        <w:rPr>
          <w:rFonts w:cstheme="minorHAnsi"/>
        </w:rPr>
        <w:t xml:space="preserve">So here as you can see this is my </w:t>
      </w:r>
      <w:r w:rsidRPr="001C7C27">
        <w:rPr>
          <w:rFonts w:cstheme="minorHAnsi"/>
          <w:b/>
          <w:bCs/>
        </w:rPr>
        <w:t>ServiceRestriction.cds</w:t>
      </w:r>
      <w:r>
        <w:rPr>
          <w:rFonts w:cstheme="minorHAnsi"/>
          <w:b/>
          <w:bCs/>
        </w:rPr>
        <w:t xml:space="preserve"> </w:t>
      </w:r>
      <w:r>
        <w:rPr>
          <w:rFonts w:cstheme="minorHAnsi"/>
        </w:rPr>
        <w:t xml:space="preserve">file. And we have set the restrictions for all the entities. </w:t>
      </w:r>
    </w:p>
    <w:p w14:paraId="053DACE5" w14:textId="34A6DCF0" w:rsidR="00DB15F8" w:rsidRDefault="00DB15F8" w:rsidP="00CC69FC">
      <w:pPr>
        <w:tabs>
          <w:tab w:val="left" w:pos="2310"/>
        </w:tabs>
        <w:ind w:left="2160"/>
        <w:rPr>
          <w:rFonts w:cstheme="minorHAnsi"/>
        </w:rPr>
      </w:pPr>
      <w:r>
        <w:rPr>
          <w:rFonts w:cstheme="minorHAnsi"/>
        </w:rPr>
        <w:t xml:space="preserve">So here for the </w:t>
      </w:r>
      <w:r>
        <w:rPr>
          <w:rFonts w:cstheme="minorHAnsi"/>
          <w:b/>
          <w:bCs/>
        </w:rPr>
        <w:t xml:space="preserve">Employee </w:t>
      </w:r>
      <w:r>
        <w:rPr>
          <w:rFonts w:cstheme="minorHAnsi"/>
        </w:rPr>
        <w:t xml:space="preserve">entity we have set 2 restrictions. </w:t>
      </w:r>
    </w:p>
    <w:p w14:paraId="6228364A" w14:textId="6E12AFB0" w:rsidR="00DB15F8" w:rsidRDefault="00DB15F8" w:rsidP="00CC69FC">
      <w:pPr>
        <w:tabs>
          <w:tab w:val="left" w:pos="2310"/>
        </w:tabs>
        <w:ind w:left="2160"/>
        <w:rPr>
          <w:rFonts w:cstheme="minorHAnsi"/>
        </w:rPr>
      </w:pPr>
      <w:r>
        <w:rPr>
          <w:rFonts w:cstheme="minorHAnsi"/>
        </w:rPr>
        <w:t>1</w:t>
      </w:r>
      <w:r w:rsidRPr="00DB15F8">
        <w:rPr>
          <w:rFonts w:cstheme="minorHAnsi"/>
          <w:vertAlign w:val="superscript"/>
        </w:rPr>
        <w:t>st</w:t>
      </w:r>
      <w:r>
        <w:rPr>
          <w:rFonts w:cstheme="minorHAnsi"/>
        </w:rPr>
        <w:t xml:space="preserve"> is the user which is having the </w:t>
      </w:r>
      <w:r w:rsidRPr="00F93A9F">
        <w:rPr>
          <w:rFonts w:cstheme="minorHAnsi"/>
          <w:b/>
          <w:bCs/>
        </w:rPr>
        <w:t>Admin</w:t>
      </w:r>
      <w:r>
        <w:rPr>
          <w:rFonts w:cstheme="minorHAnsi"/>
        </w:rPr>
        <w:t xml:space="preserve"> </w:t>
      </w:r>
      <w:r w:rsidR="00B92F57">
        <w:rPr>
          <w:rFonts w:cstheme="minorHAnsi"/>
        </w:rPr>
        <w:t>scope</w:t>
      </w:r>
      <w:r>
        <w:rPr>
          <w:rFonts w:cstheme="minorHAnsi"/>
        </w:rPr>
        <w:t xml:space="preserve"> can access and do all the operations[CRUD] with the entity-data</w:t>
      </w:r>
      <w:r w:rsidR="00F93A9F">
        <w:rPr>
          <w:rFonts w:cstheme="minorHAnsi"/>
        </w:rPr>
        <w:t>.</w:t>
      </w:r>
    </w:p>
    <w:p w14:paraId="462852FA" w14:textId="6C7530AC" w:rsidR="00DB15F8" w:rsidRPr="00DB15F8" w:rsidRDefault="00DB15F8" w:rsidP="00DB15F8">
      <w:pPr>
        <w:tabs>
          <w:tab w:val="left" w:pos="2310"/>
        </w:tabs>
        <w:ind w:left="2160"/>
        <w:rPr>
          <w:rFonts w:cstheme="minorHAnsi"/>
        </w:rPr>
      </w:pPr>
      <w:r>
        <w:rPr>
          <w:rFonts w:cstheme="minorHAnsi"/>
        </w:rPr>
        <w:t>2</w:t>
      </w:r>
      <w:r w:rsidRPr="00DB15F8">
        <w:rPr>
          <w:rFonts w:cstheme="minorHAnsi"/>
          <w:vertAlign w:val="superscript"/>
        </w:rPr>
        <w:t>nd</w:t>
      </w:r>
      <w:r>
        <w:rPr>
          <w:rFonts w:cstheme="minorHAnsi"/>
        </w:rPr>
        <w:t xml:space="preserve"> is the user which is having the </w:t>
      </w:r>
      <w:r w:rsidRPr="00F93A9F">
        <w:rPr>
          <w:rFonts w:cstheme="minorHAnsi"/>
          <w:b/>
          <w:bCs/>
        </w:rPr>
        <w:t>USER</w:t>
      </w:r>
      <w:r>
        <w:rPr>
          <w:rFonts w:cstheme="minorHAnsi"/>
        </w:rPr>
        <w:t xml:space="preserve"> </w:t>
      </w:r>
      <w:r w:rsidR="00ED0315">
        <w:rPr>
          <w:rFonts w:cstheme="minorHAnsi"/>
        </w:rPr>
        <w:t>scope</w:t>
      </w:r>
      <w:r>
        <w:rPr>
          <w:rFonts w:cstheme="minorHAnsi"/>
        </w:rPr>
        <w:t xml:space="preserve"> can access do read operations with the entity-data</w:t>
      </w:r>
      <w:r w:rsidR="00F93A9F">
        <w:rPr>
          <w:rFonts w:cstheme="minorHAnsi"/>
        </w:rPr>
        <w:t>.</w:t>
      </w:r>
    </w:p>
    <w:p w14:paraId="158FBBE7" w14:textId="77777777" w:rsidR="00DB15F8" w:rsidRPr="00DB15F8" w:rsidRDefault="00DB15F8" w:rsidP="00CC69FC">
      <w:pPr>
        <w:tabs>
          <w:tab w:val="left" w:pos="2310"/>
        </w:tabs>
        <w:ind w:left="2160"/>
        <w:rPr>
          <w:rFonts w:cstheme="minorHAnsi"/>
        </w:rPr>
      </w:pPr>
    </w:p>
    <w:p w14:paraId="57DBC3A7" w14:textId="29C79C22" w:rsidR="00CC69FC" w:rsidRDefault="00CC69FC" w:rsidP="001C7C27">
      <w:pPr>
        <w:tabs>
          <w:tab w:val="left" w:pos="2310"/>
        </w:tabs>
        <w:rPr>
          <w:rFonts w:cstheme="minorHAnsi"/>
        </w:rPr>
      </w:pPr>
    </w:p>
    <w:p w14:paraId="34C31970" w14:textId="19A487EF" w:rsidR="005719C3" w:rsidRDefault="005719C3" w:rsidP="005719C3">
      <w:pPr>
        <w:rPr>
          <w:rFonts w:cstheme="minorHAnsi"/>
        </w:rPr>
      </w:pPr>
    </w:p>
    <w:p w14:paraId="4D65EDA7" w14:textId="77777777" w:rsidR="00CC69FC" w:rsidRDefault="00CC69FC" w:rsidP="003C3822">
      <w:pPr>
        <w:rPr>
          <w:rFonts w:cstheme="minorHAnsi"/>
        </w:rPr>
      </w:pPr>
    </w:p>
    <w:p w14:paraId="7BE7DB36" w14:textId="3660BDB1" w:rsidR="003C3822" w:rsidRPr="00A40C77" w:rsidRDefault="003C3822" w:rsidP="003C3822">
      <w:pPr>
        <w:rPr>
          <w:rFonts w:cstheme="minorHAnsi"/>
        </w:rPr>
      </w:pPr>
      <w:r>
        <w:rPr>
          <w:rFonts w:cstheme="minorHAnsi"/>
        </w:rPr>
        <w:t xml:space="preserve">After adding the </w:t>
      </w:r>
      <w:r w:rsidR="005D63A6">
        <w:rPr>
          <w:rFonts w:cstheme="minorHAnsi"/>
        </w:rPr>
        <w:t>restrictions</w:t>
      </w:r>
      <w:r>
        <w:rPr>
          <w:rFonts w:cstheme="minorHAnsi"/>
        </w:rPr>
        <w:t xml:space="preserve">, Now we will run this application locally with the help of </w:t>
      </w:r>
      <w:r>
        <w:rPr>
          <w:rFonts w:cstheme="minorHAnsi"/>
          <w:b/>
          <w:bCs/>
        </w:rPr>
        <w:t xml:space="preserve">cds watch. </w:t>
      </w:r>
      <w:r>
        <w:rPr>
          <w:rFonts w:cstheme="minorHAnsi"/>
        </w:rPr>
        <w:t xml:space="preserve">After that when we try to access the Entity, it will show a alert box with username and password. So we have to enter the correct username and password </w:t>
      </w:r>
      <w:r w:rsidR="00A40C77">
        <w:rPr>
          <w:rFonts w:cstheme="minorHAnsi"/>
        </w:rPr>
        <w:t xml:space="preserve">and also </w:t>
      </w:r>
      <w:r w:rsidR="00A57D61">
        <w:rPr>
          <w:rFonts w:cstheme="minorHAnsi"/>
        </w:rPr>
        <w:t>scope</w:t>
      </w:r>
      <w:r w:rsidR="00A40C77">
        <w:rPr>
          <w:rFonts w:cstheme="minorHAnsi"/>
        </w:rPr>
        <w:t xml:space="preserve"> of that user should match with the defined </w:t>
      </w:r>
      <w:r w:rsidR="00A40C77">
        <w:rPr>
          <w:rFonts w:cstheme="minorHAnsi"/>
          <w:b/>
          <w:bCs/>
        </w:rPr>
        <w:t>restrictions.</w:t>
      </w:r>
    </w:p>
    <w:p w14:paraId="1927E731" w14:textId="4CF254BB" w:rsidR="0060583C" w:rsidRDefault="00A40C77" w:rsidP="002E1526">
      <w:pPr>
        <w:tabs>
          <w:tab w:val="left" w:pos="1988"/>
        </w:tabs>
        <w:rPr>
          <w:rFonts w:cstheme="minorHAnsi"/>
        </w:rPr>
      </w:pPr>
      <w:r>
        <w:rPr>
          <w:noProof/>
        </w:rPr>
        <w:drawing>
          <wp:anchor distT="0" distB="0" distL="114300" distR="114300" simplePos="0" relativeHeight="251620864" behindDoc="0" locked="0" layoutInCell="1" allowOverlap="1" wp14:anchorId="4BC08B2A" wp14:editId="12266D70">
            <wp:simplePos x="0" y="0"/>
            <wp:positionH relativeFrom="column">
              <wp:posOffset>-797560</wp:posOffset>
            </wp:positionH>
            <wp:positionV relativeFrom="paragraph">
              <wp:posOffset>116840</wp:posOffset>
            </wp:positionV>
            <wp:extent cx="1950085" cy="1528445"/>
            <wp:effectExtent l="190500" t="190500" r="164465" b="167005"/>
            <wp:wrapNone/>
            <wp:docPr id="386782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782254" name=""/>
                    <pic:cNvPicPr/>
                  </pic:nvPicPr>
                  <pic:blipFill>
                    <a:blip r:embed="rId472">
                      <a:extLst>
                        <a:ext uri="{28A0092B-C50C-407E-A947-70E740481C1C}">
                          <a14:useLocalDpi xmlns:a14="http://schemas.microsoft.com/office/drawing/2010/main" val="0"/>
                        </a:ext>
                      </a:extLst>
                    </a:blip>
                    <a:stretch>
                      <a:fillRect/>
                    </a:stretch>
                  </pic:blipFill>
                  <pic:spPr>
                    <a:xfrm>
                      <a:off x="0" y="0"/>
                      <a:ext cx="1950085" cy="152844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2E1526">
        <w:rPr>
          <w:rFonts w:cstheme="minorHAnsi"/>
        </w:rPr>
        <w:tab/>
      </w:r>
    </w:p>
    <w:p w14:paraId="27B37138" w14:textId="6E6AC2A1" w:rsidR="003D3A2D" w:rsidRDefault="002E1526" w:rsidP="0060583C">
      <w:pPr>
        <w:tabs>
          <w:tab w:val="left" w:pos="1988"/>
        </w:tabs>
        <w:ind w:left="1988"/>
        <w:rPr>
          <w:rFonts w:cstheme="minorHAnsi"/>
        </w:rPr>
      </w:pPr>
      <w:r>
        <w:rPr>
          <w:rFonts w:cstheme="minorHAnsi"/>
        </w:rPr>
        <w:t xml:space="preserve">So this alert box will show, when we try to access the Entity. </w:t>
      </w:r>
      <w:r w:rsidR="0060583C">
        <w:rPr>
          <w:rFonts w:cstheme="minorHAnsi"/>
        </w:rPr>
        <w:t xml:space="preserve"> </w:t>
      </w:r>
      <w:r w:rsidR="007671DF">
        <w:rPr>
          <w:rFonts w:cstheme="minorHAnsi"/>
        </w:rPr>
        <w:t xml:space="preserve">                                              </w:t>
      </w:r>
      <w:r w:rsidR="0060583C">
        <w:rPr>
          <w:rFonts w:cstheme="minorHAnsi"/>
        </w:rPr>
        <w:t>So for that we need to create the user. I mean we need to create the dummy user for testing purpose.</w:t>
      </w:r>
    </w:p>
    <w:p w14:paraId="0966E9B6" w14:textId="77777777" w:rsidR="003231EE" w:rsidRDefault="003231EE" w:rsidP="0060583C">
      <w:pPr>
        <w:tabs>
          <w:tab w:val="left" w:pos="1988"/>
        </w:tabs>
        <w:ind w:left="1988"/>
        <w:rPr>
          <w:rFonts w:cstheme="minorHAnsi"/>
        </w:rPr>
      </w:pPr>
    </w:p>
    <w:p w14:paraId="79D85042" w14:textId="77777777" w:rsidR="003231EE" w:rsidRDefault="003231EE" w:rsidP="00531919">
      <w:pPr>
        <w:tabs>
          <w:tab w:val="left" w:pos="1988"/>
        </w:tabs>
        <w:jc w:val="both"/>
        <w:rPr>
          <w:rFonts w:cstheme="minorHAnsi"/>
        </w:rPr>
      </w:pPr>
    </w:p>
    <w:p w14:paraId="2D6D5F76" w14:textId="1B3F14D4" w:rsidR="003231EE" w:rsidRDefault="0054667A" w:rsidP="003231EE">
      <w:pPr>
        <w:tabs>
          <w:tab w:val="left" w:pos="1988"/>
        </w:tabs>
        <w:rPr>
          <w:rFonts w:cstheme="minorHAnsi"/>
          <w:b/>
          <w:bCs/>
        </w:rPr>
      </w:pPr>
      <w:r w:rsidRPr="0054667A">
        <w:rPr>
          <w:rFonts w:cstheme="minorHAnsi"/>
          <w:b/>
          <w:bCs/>
        </w:rPr>
        <w:lastRenderedPageBreak/>
        <w:t>We will create the User and Role associated with the user, for accessing the Entity-data</w:t>
      </w:r>
    </w:p>
    <w:p w14:paraId="376ECC3D" w14:textId="1781B5B7" w:rsidR="001769C3" w:rsidRDefault="001769C3" w:rsidP="001769C3">
      <w:pPr>
        <w:rPr>
          <w:rFonts w:cstheme="minorHAnsi"/>
        </w:rPr>
      </w:pPr>
      <w:r>
        <w:rPr>
          <w:rFonts w:cstheme="minorHAnsi"/>
        </w:rPr>
        <w:t xml:space="preserve">So we have added the restriction and we have given the condition that the user which is having the Admin </w:t>
      </w:r>
      <w:r w:rsidR="00DE3610">
        <w:rPr>
          <w:rFonts w:cstheme="minorHAnsi"/>
        </w:rPr>
        <w:t>scope</w:t>
      </w:r>
      <w:r>
        <w:rPr>
          <w:rFonts w:cstheme="minorHAnsi"/>
        </w:rPr>
        <w:t xml:space="preserve">, can access the entity and do the </w:t>
      </w:r>
      <w:r w:rsidRPr="00CA3246">
        <w:rPr>
          <w:rFonts w:cstheme="minorHAnsi"/>
          <w:b/>
          <w:bCs/>
        </w:rPr>
        <w:t>CRUD</w:t>
      </w:r>
      <w:r>
        <w:rPr>
          <w:rFonts w:cstheme="minorHAnsi"/>
        </w:rPr>
        <w:t xml:space="preserve"> operation.</w:t>
      </w:r>
      <w:r w:rsidR="00CA3246">
        <w:rPr>
          <w:rFonts w:cstheme="minorHAnsi"/>
        </w:rPr>
        <w:t xml:space="preserve"> So that why we will create dummy user which is having the Admin role. </w:t>
      </w:r>
    </w:p>
    <w:p w14:paraId="74AFFBF7" w14:textId="0154BC66" w:rsidR="00CA3246" w:rsidRDefault="0025574A" w:rsidP="001769C3">
      <w:pPr>
        <w:rPr>
          <w:rFonts w:cstheme="minorHAnsi"/>
        </w:rPr>
      </w:pPr>
      <w:r w:rsidRPr="00B3472F">
        <w:rPr>
          <w:rFonts w:cstheme="minorHAnsi"/>
          <w:noProof/>
        </w:rPr>
        <w:drawing>
          <wp:anchor distT="0" distB="0" distL="114300" distR="114300" simplePos="0" relativeHeight="251706880" behindDoc="0" locked="0" layoutInCell="1" allowOverlap="1" wp14:anchorId="54795336" wp14:editId="0AD8FF88">
            <wp:simplePos x="0" y="0"/>
            <wp:positionH relativeFrom="column">
              <wp:posOffset>-817880</wp:posOffset>
            </wp:positionH>
            <wp:positionV relativeFrom="paragraph">
              <wp:posOffset>269875</wp:posOffset>
            </wp:positionV>
            <wp:extent cx="1437640" cy="2188276"/>
            <wp:effectExtent l="0" t="0" r="0" b="0"/>
            <wp:wrapNone/>
            <wp:docPr id="272736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736324" name=""/>
                    <pic:cNvPicPr/>
                  </pic:nvPicPr>
                  <pic:blipFill>
                    <a:blip r:embed="rId473" cstate="print">
                      <a:extLst>
                        <a:ext uri="{28A0092B-C50C-407E-A947-70E740481C1C}">
                          <a14:useLocalDpi xmlns:a14="http://schemas.microsoft.com/office/drawing/2010/main" val="0"/>
                        </a:ext>
                      </a:extLst>
                    </a:blip>
                    <a:stretch>
                      <a:fillRect/>
                    </a:stretch>
                  </pic:blipFill>
                  <pic:spPr>
                    <a:xfrm>
                      <a:off x="0" y="0"/>
                      <a:ext cx="1437640" cy="2188276"/>
                    </a:xfrm>
                    <a:prstGeom prst="rect">
                      <a:avLst/>
                    </a:prstGeom>
                  </pic:spPr>
                </pic:pic>
              </a:graphicData>
            </a:graphic>
            <wp14:sizeRelH relativeFrom="page">
              <wp14:pctWidth>0</wp14:pctWidth>
            </wp14:sizeRelH>
            <wp14:sizeRelV relativeFrom="page">
              <wp14:pctHeight>0</wp14:pctHeight>
            </wp14:sizeRelV>
          </wp:anchor>
        </w:drawing>
      </w:r>
      <w:r w:rsidR="00CA3246">
        <w:rPr>
          <w:rFonts w:cstheme="minorHAnsi"/>
        </w:rPr>
        <w:t xml:space="preserve">So in the </w:t>
      </w:r>
      <w:r w:rsidR="00CA3246" w:rsidRPr="008A027F">
        <w:rPr>
          <w:rFonts w:cstheme="minorHAnsi"/>
          <w:b/>
          <w:bCs/>
        </w:rPr>
        <w:t>package.json</w:t>
      </w:r>
      <w:r w:rsidR="00CA3246">
        <w:rPr>
          <w:rFonts w:cstheme="minorHAnsi"/>
        </w:rPr>
        <w:t xml:space="preserve"> file we will create the dummy user</w:t>
      </w:r>
      <w:r w:rsidR="008A027F">
        <w:rPr>
          <w:rFonts w:cstheme="minorHAnsi"/>
        </w:rPr>
        <w:t xml:space="preserve">, in the </w:t>
      </w:r>
      <w:r w:rsidR="008A027F">
        <w:rPr>
          <w:rFonts w:cstheme="minorHAnsi"/>
          <w:b/>
          <w:bCs/>
        </w:rPr>
        <w:t xml:space="preserve">auth </w:t>
      </w:r>
      <w:r w:rsidR="008A027F">
        <w:rPr>
          <w:rFonts w:cstheme="minorHAnsi"/>
        </w:rPr>
        <w:t>section.</w:t>
      </w:r>
    </w:p>
    <w:p w14:paraId="27E993FA" w14:textId="1C59829F" w:rsidR="00A73B30" w:rsidRDefault="00A73B30" w:rsidP="00DC7ABB">
      <w:pPr>
        <w:tabs>
          <w:tab w:val="left" w:pos="1193"/>
        </w:tabs>
        <w:ind w:left="1193"/>
        <w:rPr>
          <w:rFonts w:cstheme="minorHAnsi"/>
        </w:rPr>
      </w:pPr>
      <w:r>
        <w:rPr>
          <w:rFonts w:cstheme="minorHAnsi"/>
        </w:rPr>
        <w:t xml:space="preserve">So here as you can see that in the </w:t>
      </w:r>
      <w:r>
        <w:rPr>
          <w:rFonts w:cstheme="minorHAnsi"/>
          <w:b/>
          <w:bCs/>
        </w:rPr>
        <w:t xml:space="preserve">package.json </w:t>
      </w:r>
      <w:r>
        <w:rPr>
          <w:rFonts w:cstheme="minorHAnsi"/>
        </w:rPr>
        <w:t>file we have added the user</w:t>
      </w:r>
      <w:r w:rsidR="00DC7ABB">
        <w:rPr>
          <w:rFonts w:cstheme="minorHAnsi"/>
        </w:rPr>
        <w:t xml:space="preserve">, in the </w:t>
      </w:r>
      <w:r w:rsidR="00DC7ABB">
        <w:rPr>
          <w:rFonts w:cstheme="minorHAnsi"/>
          <w:b/>
          <w:bCs/>
        </w:rPr>
        <w:t xml:space="preserve">auth </w:t>
      </w:r>
      <w:r w:rsidR="00DC7ABB">
        <w:rPr>
          <w:rFonts w:cstheme="minorHAnsi"/>
        </w:rPr>
        <w:t>section.</w:t>
      </w:r>
      <w:r w:rsidR="00761A8F">
        <w:rPr>
          <w:rFonts w:cstheme="minorHAnsi"/>
        </w:rPr>
        <w:t xml:space="preserve"> </w:t>
      </w:r>
    </w:p>
    <w:p w14:paraId="28B77EA7" w14:textId="05B56CEA" w:rsidR="00761A8F" w:rsidRDefault="00761A8F" w:rsidP="00DC7ABB">
      <w:pPr>
        <w:tabs>
          <w:tab w:val="left" w:pos="1193"/>
        </w:tabs>
        <w:ind w:left="1193"/>
        <w:rPr>
          <w:rFonts w:cstheme="minorHAnsi"/>
        </w:rPr>
      </w:pPr>
      <w:r w:rsidRPr="00761A8F">
        <w:rPr>
          <w:rFonts w:cstheme="minorHAnsi"/>
          <w:b/>
          <w:bCs/>
        </w:rPr>
        <w:t>"kind": "mocked"</w:t>
      </w:r>
      <w:r>
        <w:rPr>
          <w:rFonts w:cstheme="minorHAnsi"/>
          <w:b/>
          <w:bCs/>
        </w:rPr>
        <w:t xml:space="preserve"> : </w:t>
      </w:r>
      <w:r>
        <w:rPr>
          <w:rFonts w:cstheme="minorHAnsi"/>
        </w:rPr>
        <w:t>kind means :- type of the user. And mocked means :- dummy user.</w:t>
      </w:r>
      <w:r w:rsidR="00FE6DF4">
        <w:rPr>
          <w:rFonts w:cstheme="minorHAnsi"/>
        </w:rPr>
        <w:t xml:space="preserve">                             And we have defined </w:t>
      </w:r>
      <w:r w:rsidR="00FE6DF4" w:rsidRPr="003107CD">
        <w:rPr>
          <w:rFonts w:cstheme="minorHAnsi"/>
          <w:b/>
          <w:bCs/>
        </w:rPr>
        <w:t>password</w:t>
      </w:r>
      <w:r w:rsidR="00B53313">
        <w:rPr>
          <w:rFonts w:cstheme="minorHAnsi"/>
        </w:rPr>
        <w:t xml:space="preserve">, </w:t>
      </w:r>
      <w:r w:rsidR="00B53313" w:rsidRPr="003107CD">
        <w:rPr>
          <w:rFonts w:cstheme="minorHAnsi"/>
          <w:b/>
          <w:bCs/>
        </w:rPr>
        <w:t>I</w:t>
      </w:r>
      <w:r w:rsidR="003107CD" w:rsidRPr="003107CD">
        <w:rPr>
          <w:rFonts w:cstheme="minorHAnsi"/>
          <w:b/>
          <w:bCs/>
        </w:rPr>
        <w:t>D</w:t>
      </w:r>
      <w:r w:rsidR="00FE6DF4">
        <w:rPr>
          <w:rFonts w:cstheme="minorHAnsi"/>
        </w:rPr>
        <w:t xml:space="preserve"> of the user</w:t>
      </w:r>
      <w:r w:rsidR="00B53313">
        <w:rPr>
          <w:rFonts w:cstheme="minorHAnsi"/>
        </w:rPr>
        <w:t>. And we have defined the roles associated with that user.</w:t>
      </w:r>
      <w:r w:rsidR="00D342E9">
        <w:rPr>
          <w:rFonts w:cstheme="minorHAnsi"/>
        </w:rPr>
        <w:t xml:space="preserve"> </w:t>
      </w:r>
    </w:p>
    <w:p w14:paraId="00559D84" w14:textId="56ECF939" w:rsidR="006D4B11" w:rsidRDefault="006D4B11" w:rsidP="00DC7ABB">
      <w:pPr>
        <w:tabs>
          <w:tab w:val="left" w:pos="1193"/>
        </w:tabs>
        <w:ind w:left="1193"/>
        <w:rPr>
          <w:rFonts w:cstheme="minorHAnsi"/>
        </w:rPr>
      </w:pPr>
      <w:r w:rsidRPr="006D4B11">
        <w:rPr>
          <w:rFonts w:cstheme="minorHAnsi"/>
        </w:rPr>
        <w:t>So here we have defined 2 users, 1</w:t>
      </w:r>
      <w:r w:rsidRPr="006D4B11">
        <w:rPr>
          <w:rFonts w:cstheme="minorHAnsi"/>
          <w:vertAlign w:val="superscript"/>
        </w:rPr>
        <w:t>st</w:t>
      </w:r>
      <w:r w:rsidRPr="006D4B11">
        <w:rPr>
          <w:rFonts w:cstheme="minorHAnsi"/>
        </w:rPr>
        <w:t xml:space="preserve"> one associated with the Admin role. And 2</w:t>
      </w:r>
      <w:r w:rsidRPr="006D4B11">
        <w:rPr>
          <w:rFonts w:cstheme="minorHAnsi"/>
          <w:vertAlign w:val="superscript"/>
        </w:rPr>
        <w:t>nd</w:t>
      </w:r>
      <w:r w:rsidRPr="006D4B11">
        <w:rPr>
          <w:rFonts w:cstheme="minorHAnsi"/>
        </w:rPr>
        <w:t xml:space="preserve"> one is associated with the USER role</w:t>
      </w:r>
      <w:r w:rsidR="00027532">
        <w:rPr>
          <w:rFonts w:cstheme="minorHAnsi"/>
        </w:rPr>
        <w:t>.</w:t>
      </w:r>
    </w:p>
    <w:p w14:paraId="63A3091F" w14:textId="77777777" w:rsidR="00570EB1" w:rsidRDefault="00570EB1" w:rsidP="00DC7ABB">
      <w:pPr>
        <w:tabs>
          <w:tab w:val="left" w:pos="1193"/>
        </w:tabs>
        <w:ind w:left="1193"/>
        <w:rPr>
          <w:rFonts w:cstheme="minorHAnsi"/>
        </w:rPr>
      </w:pPr>
    </w:p>
    <w:p w14:paraId="697A8113" w14:textId="2CA61BF6" w:rsidR="00677939" w:rsidRDefault="00677939" w:rsidP="00DC7ABB">
      <w:pPr>
        <w:tabs>
          <w:tab w:val="left" w:pos="1193"/>
        </w:tabs>
        <w:ind w:left="1193"/>
        <w:rPr>
          <w:rFonts w:cstheme="minorHAnsi"/>
        </w:rPr>
      </w:pPr>
    </w:p>
    <w:p w14:paraId="0AD874A8" w14:textId="7ED08AC5" w:rsidR="00677939" w:rsidRDefault="00677939" w:rsidP="00DC7ABB">
      <w:pPr>
        <w:tabs>
          <w:tab w:val="left" w:pos="1193"/>
        </w:tabs>
        <w:ind w:left="1193"/>
        <w:rPr>
          <w:rFonts w:cstheme="minorHAnsi"/>
        </w:rPr>
      </w:pPr>
    </w:p>
    <w:p w14:paraId="7471E421" w14:textId="715BE10C" w:rsidR="00677939" w:rsidRDefault="005F6F89" w:rsidP="00677939">
      <w:pPr>
        <w:tabs>
          <w:tab w:val="left" w:pos="1193"/>
        </w:tabs>
        <w:jc w:val="both"/>
        <w:rPr>
          <w:rFonts w:cstheme="minorHAnsi"/>
        </w:rPr>
      </w:pPr>
      <w:r>
        <w:rPr>
          <w:rFonts w:cstheme="minorHAnsi"/>
        </w:rPr>
        <w:t xml:space="preserve">Now after implemented all this, </w:t>
      </w:r>
      <w:r w:rsidR="00677939">
        <w:rPr>
          <w:rFonts w:cstheme="minorHAnsi"/>
        </w:rPr>
        <w:t xml:space="preserve">When we try to access the entity, it will ask for username and password. So we will pass the correct username and password which satisfy the restriction condition, that means </w:t>
      </w:r>
      <w:r>
        <w:rPr>
          <w:rFonts w:cstheme="minorHAnsi"/>
        </w:rPr>
        <w:t>the role should match</w:t>
      </w:r>
      <w:r w:rsidR="00677939">
        <w:rPr>
          <w:rFonts w:cstheme="minorHAnsi"/>
        </w:rPr>
        <w:t>, which defined in the restrictions.</w:t>
      </w:r>
    </w:p>
    <w:p w14:paraId="5513116B" w14:textId="77777777" w:rsidR="001E656B" w:rsidRDefault="001E656B" w:rsidP="00677939">
      <w:pPr>
        <w:tabs>
          <w:tab w:val="left" w:pos="1193"/>
        </w:tabs>
        <w:jc w:val="both"/>
        <w:rPr>
          <w:rFonts w:cstheme="minorHAnsi"/>
        </w:rPr>
      </w:pPr>
    </w:p>
    <w:p w14:paraId="4FA0094B" w14:textId="162368DB" w:rsidR="001E656B" w:rsidRDefault="001E656B" w:rsidP="00677939">
      <w:pPr>
        <w:tabs>
          <w:tab w:val="left" w:pos="1193"/>
        </w:tabs>
        <w:jc w:val="both"/>
        <w:rPr>
          <w:rFonts w:cstheme="minorHAnsi"/>
          <w:color w:val="FF0000"/>
        </w:rPr>
      </w:pPr>
      <w:r w:rsidRPr="002855D3">
        <w:rPr>
          <w:rFonts w:cstheme="minorHAnsi"/>
          <w:color w:val="FF0000"/>
        </w:rPr>
        <w:t xml:space="preserve">Now we will create a </w:t>
      </w:r>
      <w:r w:rsidRPr="002855D3">
        <w:rPr>
          <w:rFonts w:cstheme="minorHAnsi"/>
          <w:b/>
          <w:bCs/>
          <w:color w:val="FF0000"/>
        </w:rPr>
        <w:t xml:space="preserve">.http </w:t>
      </w:r>
      <w:r w:rsidRPr="002855D3">
        <w:rPr>
          <w:rFonts w:cstheme="minorHAnsi"/>
          <w:color w:val="FF0000"/>
        </w:rPr>
        <w:t xml:space="preserve">file to do the </w:t>
      </w:r>
      <w:r w:rsidR="002855D3" w:rsidRPr="002855D3">
        <w:rPr>
          <w:rFonts w:cstheme="minorHAnsi"/>
          <w:color w:val="FF0000"/>
        </w:rPr>
        <w:t xml:space="preserve">operations, inside the </w:t>
      </w:r>
      <w:r w:rsidR="002855D3" w:rsidRPr="002855D3">
        <w:rPr>
          <w:rFonts w:cstheme="minorHAnsi"/>
          <w:b/>
          <w:bCs/>
          <w:color w:val="FF0000"/>
        </w:rPr>
        <w:t>srv</w:t>
      </w:r>
      <w:r w:rsidR="002855D3" w:rsidRPr="002855D3">
        <w:rPr>
          <w:rFonts w:cstheme="minorHAnsi"/>
          <w:color w:val="FF0000"/>
        </w:rPr>
        <w:t xml:space="preserve"> folder</w:t>
      </w:r>
    </w:p>
    <w:p w14:paraId="4B9110AF" w14:textId="332E506F" w:rsidR="002855D3" w:rsidRDefault="002855D3" w:rsidP="002855D3">
      <w:pPr>
        <w:rPr>
          <w:b/>
          <w:bCs/>
        </w:rPr>
      </w:pPr>
      <w:r>
        <w:t xml:space="preserve">So now I will create a test folder inside my directory. And inside that test folder we will create a file with </w:t>
      </w:r>
      <w:r>
        <w:rPr>
          <w:b/>
          <w:bCs/>
        </w:rPr>
        <w:t xml:space="preserve">.http </w:t>
      </w:r>
      <w:r>
        <w:t>extension.</w:t>
      </w:r>
      <w:r w:rsidR="00270329">
        <w:t xml:space="preserve"> So created a file named : </w:t>
      </w:r>
      <w:r w:rsidR="00270329">
        <w:rPr>
          <w:b/>
          <w:bCs/>
        </w:rPr>
        <w:t>EmployeeCapManaged.http</w:t>
      </w:r>
    </w:p>
    <w:p w14:paraId="0EE3B9E7" w14:textId="1CDA815C" w:rsidR="00E7075C" w:rsidRPr="00270329" w:rsidRDefault="002C2A7A" w:rsidP="00E7075C">
      <w:pPr>
        <w:tabs>
          <w:tab w:val="left" w:pos="3344"/>
        </w:tabs>
        <w:rPr>
          <w:b/>
          <w:bCs/>
        </w:rPr>
      </w:pPr>
      <w:r w:rsidRPr="0047289C">
        <w:rPr>
          <w:noProof/>
        </w:rPr>
        <w:drawing>
          <wp:anchor distT="0" distB="0" distL="114300" distR="114300" simplePos="0" relativeHeight="251873792" behindDoc="0" locked="0" layoutInCell="1" allowOverlap="1" wp14:anchorId="05A168E3" wp14:editId="4764B873">
            <wp:simplePos x="0" y="0"/>
            <wp:positionH relativeFrom="margin">
              <wp:posOffset>-635000</wp:posOffset>
            </wp:positionH>
            <wp:positionV relativeFrom="paragraph">
              <wp:posOffset>52705</wp:posOffset>
            </wp:positionV>
            <wp:extent cx="2650091" cy="3128963"/>
            <wp:effectExtent l="190500" t="190500" r="188595" b="186055"/>
            <wp:wrapNone/>
            <wp:docPr id="92566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66803" name=""/>
                    <pic:cNvPicPr/>
                  </pic:nvPicPr>
                  <pic:blipFill>
                    <a:blip r:embed="rId474" cstate="print">
                      <a:extLst>
                        <a:ext uri="{28A0092B-C50C-407E-A947-70E740481C1C}">
                          <a14:useLocalDpi xmlns:a14="http://schemas.microsoft.com/office/drawing/2010/main" val="0"/>
                        </a:ext>
                      </a:extLst>
                    </a:blip>
                    <a:stretch>
                      <a:fillRect/>
                    </a:stretch>
                  </pic:blipFill>
                  <pic:spPr>
                    <a:xfrm>
                      <a:off x="0" y="0"/>
                      <a:ext cx="2650091" cy="3128963"/>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E7075C">
        <w:rPr>
          <w:b/>
          <w:bCs/>
        </w:rPr>
        <w:tab/>
      </w:r>
    </w:p>
    <w:p w14:paraId="7B7A9EEB" w14:textId="51E35CDB" w:rsidR="006D4B11" w:rsidRDefault="00E7075C" w:rsidP="00E7075C">
      <w:pPr>
        <w:tabs>
          <w:tab w:val="left" w:pos="1193"/>
        </w:tabs>
        <w:ind w:left="3600"/>
        <w:rPr>
          <w:rFonts w:cstheme="minorHAnsi"/>
        </w:rPr>
      </w:pPr>
      <w:r>
        <w:rPr>
          <w:rFonts w:cstheme="minorHAnsi"/>
        </w:rPr>
        <w:t>So here as you can see I defined 2 GET operations and 1 POST operation.</w:t>
      </w:r>
      <w:r w:rsidR="001B1EA0">
        <w:rPr>
          <w:rFonts w:cstheme="minorHAnsi"/>
        </w:rPr>
        <w:t xml:space="preserve"> </w:t>
      </w:r>
    </w:p>
    <w:p w14:paraId="659986F0" w14:textId="1F4CC6A1" w:rsidR="006A44FD" w:rsidRPr="00913CA6" w:rsidRDefault="001B1EA0" w:rsidP="00913CA6">
      <w:pPr>
        <w:tabs>
          <w:tab w:val="left" w:pos="1193"/>
        </w:tabs>
        <w:ind w:left="3600"/>
        <w:rPr>
          <w:rFonts w:cstheme="minorHAnsi"/>
        </w:rPr>
      </w:pPr>
      <w:r>
        <w:rPr>
          <w:rFonts w:cstheme="minorHAnsi"/>
        </w:rPr>
        <w:t>And for every operations I have to pass the Authorization.</w:t>
      </w:r>
      <w:r w:rsidR="006A44FD">
        <w:rPr>
          <w:rFonts w:cstheme="minorHAnsi"/>
        </w:rPr>
        <w:t xml:space="preserve"> So basically the </w:t>
      </w:r>
      <w:r w:rsidR="00913CA6">
        <w:rPr>
          <w:rFonts w:cstheme="minorHAnsi"/>
        </w:rPr>
        <w:t>format</w:t>
      </w:r>
      <w:r w:rsidR="006A44FD">
        <w:rPr>
          <w:rFonts w:cstheme="minorHAnsi"/>
        </w:rPr>
        <w:t xml:space="preserve"> of </w:t>
      </w:r>
      <w:r w:rsidR="00913CA6">
        <w:rPr>
          <w:rFonts w:cstheme="minorHAnsi"/>
        </w:rPr>
        <w:t xml:space="preserve">passing </w:t>
      </w:r>
      <w:r w:rsidR="006A44FD">
        <w:rPr>
          <w:rFonts w:cstheme="minorHAnsi"/>
        </w:rPr>
        <w:t xml:space="preserve">the authorization </w:t>
      </w:r>
      <w:r w:rsidR="00913CA6">
        <w:rPr>
          <w:rFonts w:cstheme="minorHAnsi"/>
        </w:rPr>
        <w:t xml:space="preserve">                              </w:t>
      </w:r>
      <w:r w:rsidR="006A44FD">
        <w:rPr>
          <w:rFonts w:cstheme="minorHAnsi"/>
        </w:rPr>
        <w:t>would be</w:t>
      </w:r>
      <w:r w:rsidR="003752B6">
        <w:rPr>
          <w:rFonts w:cstheme="minorHAnsi"/>
        </w:rPr>
        <w:t xml:space="preserve"> ---&gt;</w:t>
      </w:r>
      <w:r w:rsidR="006A44FD">
        <w:rPr>
          <w:rFonts w:cstheme="minorHAnsi"/>
        </w:rPr>
        <w:t xml:space="preserve"> </w:t>
      </w:r>
      <w:r w:rsidR="006A44FD">
        <w:rPr>
          <w:rFonts w:cstheme="minorHAnsi"/>
          <w:b/>
          <w:bCs/>
        </w:rPr>
        <w:t xml:space="preserve">Authorization: Basic </w:t>
      </w:r>
      <w:r w:rsidR="00510B38">
        <w:rPr>
          <w:rFonts w:cstheme="minorHAnsi"/>
          <w:b/>
          <w:bCs/>
        </w:rPr>
        <w:t>u</w:t>
      </w:r>
      <w:r w:rsidR="006A44FD">
        <w:rPr>
          <w:rFonts w:cstheme="minorHAnsi"/>
          <w:b/>
          <w:bCs/>
        </w:rPr>
        <w:t>sername:</w:t>
      </w:r>
      <w:r w:rsidR="00510B38">
        <w:rPr>
          <w:rFonts w:cstheme="minorHAnsi"/>
          <w:b/>
          <w:bCs/>
        </w:rPr>
        <w:t>p</w:t>
      </w:r>
      <w:r w:rsidR="006A44FD">
        <w:rPr>
          <w:rFonts w:cstheme="minorHAnsi"/>
          <w:b/>
          <w:bCs/>
        </w:rPr>
        <w:t>assword</w:t>
      </w:r>
    </w:p>
    <w:p w14:paraId="0CAF1335" w14:textId="10D63C2B" w:rsidR="006A44FD" w:rsidRDefault="006A44FD" w:rsidP="006A44FD">
      <w:pPr>
        <w:tabs>
          <w:tab w:val="left" w:pos="1193"/>
        </w:tabs>
        <w:ind w:left="3600"/>
      </w:pPr>
      <w:r>
        <w:rPr>
          <w:rFonts w:cstheme="minorHAnsi"/>
        </w:rPr>
        <w:t xml:space="preserve">So instead of writing </w:t>
      </w:r>
      <w:r w:rsidR="00DC6264">
        <w:rPr>
          <w:rFonts w:cstheme="minorHAnsi"/>
        </w:rPr>
        <w:t>like this above,</w:t>
      </w:r>
      <w:r>
        <w:rPr>
          <w:rFonts w:cstheme="minorHAnsi"/>
        </w:rPr>
        <w:t xml:space="preserve"> we encoded this Authorization to Base64. And for that we need to go </w:t>
      </w:r>
      <w:hyperlink r:id="rId475" w:history="1">
        <w:r w:rsidRPr="008E1A86">
          <w:rPr>
            <w:rStyle w:val="Hyperlink"/>
            <w:rFonts w:cstheme="minorHAnsi"/>
            <w:sz w:val="16"/>
            <w:szCs w:val="16"/>
          </w:rPr>
          <w:t>https://www.base64encode.org/</w:t>
        </w:r>
      </w:hyperlink>
      <w:r>
        <w:rPr>
          <w:rFonts w:cstheme="minorHAnsi"/>
          <w:sz w:val="16"/>
          <w:szCs w:val="16"/>
        </w:rPr>
        <w:t xml:space="preserve"> </w:t>
      </w:r>
      <w:r w:rsidRPr="006A44FD">
        <w:t>There we need to encode the Authorization</w:t>
      </w:r>
      <w:r>
        <w:t>.</w:t>
      </w:r>
      <w:r w:rsidR="008B5F47">
        <w:t xml:space="preserve"> After encoded them we kept that in variable. In this picture may be you can see in the top we created the variable </w:t>
      </w:r>
      <w:r w:rsidR="002C2A7A">
        <w:rPr>
          <w:b/>
          <w:bCs/>
        </w:rPr>
        <w:t>@SoumikCredentials @AlaxCre</w:t>
      </w:r>
      <w:r w:rsidR="00BC7282">
        <w:rPr>
          <w:b/>
          <w:bCs/>
        </w:rPr>
        <w:t xml:space="preserve">dentials </w:t>
      </w:r>
      <w:r w:rsidR="008B5F47">
        <w:t>and kept the encoded value inside the variable.</w:t>
      </w:r>
      <w:r w:rsidR="00423D58">
        <w:t xml:space="preserve"> And where we have to </w:t>
      </w:r>
      <w:r w:rsidR="005A02F1">
        <w:t>pass</w:t>
      </w:r>
      <w:r w:rsidR="00423D58">
        <w:t xml:space="preserve"> the Authorization we will pass the variable name.</w:t>
      </w:r>
      <w:r w:rsidR="00FB4F0A">
        <w:t xml:space="preserve"> So this variable is here used for reuseable purpose.</w:t>
      </w:r>
      <w:r w:rsidR="00D52577">
        <w:t xml:space="preserve"> </w:t>
      </w:r>
    </w:p>
    <w:p w14:paraId="5FB55DA9" w14:textId="34BFEA95" w:rsidR="004766DD" w:rsidRPr="006A44FD" w:rsidRDefault="00000000" w:rsidP="004766DD">
      <w:pPr>
        <w:tabs>
          <w:tab w:val="left" w:pos="1193"/>
        </w:tabs>
        <w:rPr>
          <w:rFonts w:cstheme="minorHAnsi"/>
          <w:sz w:val="16"/>
          <w:szCs w:val="16"/>
        </w:rPr>
      </w:pPr>
      <w:r>
        <w:rPr>
          <w:rFonts w:cstheme="minorHAnsi"/>
          <w:noProof/>
          <w:sz w:val="16"/>
          <w:szCs w:val="16"/>
        </w:rPr>
        <w:pict w14:anchorId="4197348A">
          <v:roundrect id="_x0000_s1116" style="position:absolute;margin-left:-37.6pt;margin-top:13.85pt;width:479.2pt;height:52.4pt;z-index:251929088" arcsize="10923f" fillcolor="#f4b083 [1941]">
            <v:textbox>
              <w:txbxContent>
                <w:p w14:paraId="5CC289EC" w14:textId="05828923" w:rsidR="00D52577" w:rsidRDefault="00D52577">
                  <w:r>
                    <w:t xml:space="preserve">While creating the employee, we have used </w:t>
                  </w:r>
                  <w:r w:rsidRPr="00D52577">
                    <w:rPr>
                      <w:b/>
                      <w:bCs/>
                    </w:rPr>
                    <w:t>Soumik credentials</w:t>
                  </w:r>
                  <w:r>
                    <w:t xml:space="preserve"> as authorization, because Soumik has the permission to do all the CRUD operations, But </w:t>
                  </w:r>
                  <w:r w:rsidRPr="003E0843">
                    <w:rPr>
                      <w:b/>
                      <w:bCs/>
                    </w:rPr>
                    <w:t>Alax</w:t>
                  </w:r>
                  <w:r>
                    <w:t xml:space="preserve"> </w:t>
                  </w:r>
                  <w:r w:rsidR="003E0843" w:rsidRPr="00D52577">
                    <w:rPr>
                      <w:b/>
                      <w:bCs/>
                    </w:rPr>
                    <w:t>credentials</w:t>
                  </w:r>
                  <w:r w:rsidR="003E0843">
                    <w:t xml:space="preserve"> </w:t>
                  </w:r>
                  <w:r>
                    <w:t>only have permission to READ operation. So if we use Alax credentais it will throw error.</w:t>
                  </w:r>
                </w:p>
              </w:txbxContent>
            </v:textbox>
          </v:roundrect>
        </w:pict>
      </w:r>
    </w:p>
    <w:p w14:paraId="524BAA83" w14:textId="238D0293" w:rsidR="00D342E9" w:rsidRDefault="00A053D0" w:rsidP="00645064">
      <w:pPr>
        <w:tabs>
          <w:tab w:val="left" w:pos="1193"/>
        </w:tabs>
        <w:rPr>
          <w:rFonts w:cstheme="minorHAnsi"/>
          <w:b/>
          <w:bCs/>
        </w:rPr>
      </w:pPr>
      <w:r w:rsidRPr="00FF401A">
        <w:rPr>
          <w:noProof/>
        </w:rPr>
        <w:lastRenderedPageBreak/>
        <w:drawing>
          <wp:anchor distT="0" distB="0" distL="114300" distR="114300" simplePos="0" relativeHeight="251874816" behindDoc="0" locked="0" layoutInCell="1" allowOverlap="1" wp14:anchorId="7C9D1C31" wp14:editId="592DA6CC">
            <wp:simplePos x="0" y="0"/>
            <wp:positionH relativeFrom="margin">
              <wp:posOffset>-614680</wp:posOffset>
            </wp:positionH>
            <wp:positionV relativeFrom="paragraph">
              <wp:posOffset>289560</wp:posOffset>
            </wp:positionV>
            <wp:extent cx="1920240" cy="1476005"/>
            <wp:effectExtent l="0" t="0" r="0" b="0"/>
            <wp:wrapNone/>
            <wp:docPr id="674781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781416" name=""/>
                    <pic:cNvPicPr/>
                  </pic:nvPicPr>
                  <pic:blipFill>
                    <a:blip r:embed="rId476" cstate="print">
                      <a:extLst>
                        <a:ext uri="{28A0092B-C50C-407E-A947-70E740481C1C}">
                          <a14:useLocalDpi xmlns:a14="http://schemas.microsoft.com/office/drawing/2010/main" val="0"/>
                        </a:ext>
                      </a:extLst>
                    </a:blip>
                    <a:stretch>
                      <a:fillRect/>
                    </a:stretch>
                  </pic:blipFill>
                  <pic:spPr>
                    <a:xfrm>
                      <a:off x="0" y="0"/>
                      <a:ext cx="1920240" cy="1476005"/>
                    </a:xfrm>
                    <a:prstGeom prst="rect">
                      <a:avLst/>
                    </a:prstGeom>
                  </pic:spPr>
                </pic:pic>
              </a:graphicData>
            </a:graphic>
            <wp14:sizeRelH relativeFrom="page">
              <wp14:pctWidth>0</wp14:pctWidth>
            </wp14:sizeRelH>
            <wp14:sizeRelV relativeFrom="page">
              <wp14:pctHeight>0</wp14:pctHeight>
            </wp14:sizeRelV>
          </wp:anchor>
        </w:drawing>
      </w:r>
      <w:r w:rsidR="00645064" w:rsidRPr="00645064">
        <w:rPr>
          <w:rFonts w:cstheme="minorHAnsi"/>
          <w:b/>
          <w:bCs/>
        </w:rPr>
        <w:t xml:space="preserve"> xs-security.json</w:t>
      </w:r>
      <w:r w:rsidR="008B3CEE">
        <w:rPr>
          <w:rFonts w:cstheme="minorHAnsi"/>
          <w:b/>
          <w:bCs/>
        </w:rPr>
        <w:t xml:space="preserve"> </w:t>
      </w:r>
      <w:r w:rsidR="007055DE">
        <w:rPr>
          <w:rFonts w:cstheme="minorHAnsi"/>
          <w:b/>
          <w:bCs/>
        </w:rPr>
        <w:t>[</w:t>
      </w:r>
      <w:r w:rsidR="007055DE" w:rsidRPr="00AE0411">
        <w:rPr>
          <w:rFonts w:cstheme="minorHAnsi"/>
          <w:b/>
          <w:bCs/>
          <w:color w:val="FF0000"/>
        </w:rPr>
        <w:t xml:space="preserve">Both same </w:t>
      </w:r>
      <w:r w:rsidR="00AE0411">
        <w:rPr>
          <w:rFonts w:cstheme="minorHAnsi"/>
          <w:b/>
          <w:bCs/>
          <w:color w:val="FF0000"/>
        </w:rPr>
        <w:t xml:space="preserve">implementation </w:t>
      </w:r>
      <w:r w:rsidR="007055DE" w:rsidRPr="00AE0411">
        <w:rPr>
          <w:rFonts w:cstheme="minorHAnsi"/>
          <w:b/>
          <w:bCs/>
          <w:color w:val="FF0000"/>
        </w:rPr>
        <w:t>for managed and unmanaged approuter</w:t>
      </w:r>
      <w:r w:rsidR="007055DE">
        <w:rPr>
          <w:rFonts w:cstheme="minorHAnsi"/>
          <w:b/>
          <w:bCs/>
        </w:rPr>
        <w:t>.</w:t>
      </w:r>
      <w:r w:rsidR="008E2C44">
        <w:rPr>
          <w:rFonts w:cstheme="minorHAnsi"/>
          <w:b/>
          <w:bCs/>
        </w:rPr>
        <w:t>]</w:t>
      </w:r>
    </w:p>
    <w:p w14:paraId="5DB20127" w14:textId="1D816D3E" w:rsidR="00645064" w:rsidRDefault="00645064" w:rsidP="00450B7C">
      <w:pPr>
        <w:tabs>
          <w:tab w:val="left" w:pos="2352"/>
        </w:tabs>
        <w:ind w:left="2352"/>
        <w:rPr>
          <w:rFonts w:cstheme="minorHAnsi"/>
        </w:rPr>
      </w:pPr>
      <w:r>
        <w:rPr>
          <w:rFonts w:cstheme="minorHAnsi"/>
        </w:rPr>
        <w:t>So this is my xs-security.json file, which is empty. I will implement this file.</w:t>
      </w:r>
      <w:r w:rsidR="00450B7C">
        <w:rPr>
          <w:rFonts w:cstheme="minorHAnsi"/>
        </w:rPr>
        <w:t xml:space="preserve"> So in this file </w:t>
      </w:r>
    </w:p>
    <w:p w14:paraId="3D0817A8" w14:textId="12043545" w:rsidR="004949D7" w:rsidRDefault="004949D7" w:rsidP="00450B7C">
      <w:pPr>
        <w:tabs>
          <w:tab w:val="left" w:pos="2352"/>
        </w:tabs>
        <w:ind w:left="2352"/>
      </w:pPr>
      <w:r w:rsidRPr="00480DDC">
        <w:rPr>
          <w:noProof/>
        </w:rPr>
        <w:drawing>
          <wp:anchor distT="0" distB="0" distL="114300" distR="114300" simplePos="0" relativeHeight="251619840" behindDoc="0" locked="0" layoutInCell="1" allowOverlap="1" wp14:anchorId="265B582B" wp14:editId="6F13799E">
            <wp:simplePos x="0" y="0"/>
            <wp:positionH relativeFrom="margin">
              <wp:posOffset>1493520</wp:posOffset>
            </wp:positionH>
            <wp:positionV relativeFrom="paragraph">
              <wp:posOffset>419100</wp:posOffset>
            </wp:positionV>
            <wp:extent cx="1381760" cy="653934"/>
            <wp:effectExtent l="0" t="0" r="0" b="0"/>
            <wp:wrapNone/>
            <wp:docPr id="730562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562271" name=""/>
                    <pic:cNvPicPr/>
                  </pic:nvPicPr>
                  <pic:blipFill>
                    <a:blip r:embed="rId477" cstate="print">
                      <a:extLst>
                        <a:ext uri="{28A0092B-C50C-407E-A947-70E740481C1C}">
                          <a14:useLocalDpi xmlns:a14="http://schemas.microsoft.com/office/drawing/2010/main" val="0"/>
                        </a:ext>
                      </a:extLst>
                    </a:blip>
                    <a:stretch>
                      <a:fillRect/>
                    </a:stretch>
                  </pic:blipFill>
                  <pic:spPr>
                    <a:xfrm>
                      <a:off x="0" y="0"/>
                      <a:ext cx="1381760" cy="653934"/>
                    </a:xfrm>
                    <a:prstGeom prst="rect">
                      <a:avLst/>
                    </a:prstGeom>
                  </pic:spPr>
                </pic:pic>
              </a:graphicData>
            </a:graphic>
            <wp14:sizeRelH relativeFrom="page">
              <wp14:pctWidth>0</wp14:pctWidth>
            </wp14:sizeRelH>
            <wp14:sizeRelV relativeFrom="page">
              <wp14:pctHeight>0</wp14:pctHeight>
            </wp14:sizeRelV>
          </wp:anchor>
        </w:drawing>
      </w:r>
      <w:r w:rsidR="00BD2799">
        <w:rPr>
          <w:rFonts w:cstheme="minorHAnsi"/>
          <w:b/>
          <w:bCs/>
        </w:rPr>
        <w:t xml:space="preserve">scopes : [] - </w:t>
      </w:r>
      <w:r w:rsidR="00BD2799" w:rsidRPr="00BD2799">
        <w:t xml:space="preserve">the scopes property </w:t>
      </w:r>
      <w:r w:rsidR="00BD2799">
        <w:t>accepts an array.</w:t>
      </w:r>
      <w:r w:rsidR="00EF7F6A" w:rsidRPr="00EF7F6A">
        <w:rPr>
          <w:rFonts w:ascii="Arial" w:hAnsi="Arial" w:cs="Arial"/>
          <w:color w:val="333333"/>
        </w:rPr>
        <w:t xml:space="preserve"> </w:t>
      </w:r>
      <w:r w:rsidR="00EF7F6A" w:rsidRPr="00EF7F6A">
        <w:t>You can define multiple scopes</w:t>
      </w:r>
      <w:r w:rsidR="00EF7F6A">
        <w:t>. E</w:t>
      </w:r>
      <w:r w:rsidR="00EF7F6A" w:rsidRPr="00EF7F6A">
        <w:t xml:space="preserve">ach scope has a </w:t>
      </w:r>
      <w:r w:rsidR="00EF7F6A" w:rsidRPr="000447BC">
        <w:rPr>
          <w:b/>
          <w:bCs/>
        </w:rPr>
        <w:t>name</w:t>
      </w:r>
      <w:r w:rsidR="00EF7F6A" w:rsidRPr="00EF7F6A">
        <w:t xml:space="preserve"> and a </w:t>
      </w:r>
      <w:r w:rsidR="00EF7F6A" w:rsidRPr="000447BC">
        <w:rPr>
          <w:b/>
          <w:bCs/>
        </w:rPr>
        <w:t>description</w:t>
      </w:r>
      <w:r w:rsidR="00EF7F6A" w:rsidRPr="00EF7F6A">
        <w:t>.</w:t>
      </w:r>
      <w:r w:rsidR="00BD2799" w:rsidRPr="00BD2799">
        <w:t> </w:t>
      </w:r>
    </w:p>
    <w:p w14:paraId="2BE6A649" w14:textId="6E84F86B" w:rsidR="004949D7" w:rsidRDefault="004949D7" w:rsidP="00450B7C">
      <w:pPr>
        <w:tabs>
          <w:tab w:val="left" w:pos="2352"/>
        </w:tabs>
        <w:ind w:left="2352"/>
      </w:pPr>
    </w:p>
    <w:p w14:paraId="14A95B60" w14:textId="77777777" w:rsidR="004949D7" w:rsidRDefault="004949D7" w:rsidP="00450B7C">
      <w:pPr>
        <w:tabs>
          <w:tab w:val="left" w:pos="2352"/>
        </w:tabs>
        <w:ind w:left="2352"/>
      </w:pPr>
    </w:p>
    <w:p w14:paraId="0BFBFF36" w14:textId="6F74E979" w:rsidR="00DD5BC5" w:rsidRDefault="00DD5BC5" w:rsidP="00DD5BC5">
      <w:pPr>
        <w:tabs>
          <w:tab w:val="left" w:pos="2352"/>
        </w:tabs>
      </w:pPr>
      <w:r w:rsidRPr="00C72472">
        <w:rPr>
          <w:noProof/>
        </w:rPr>
        <w:drawing>
          <wp:anchor distT="0" distB="0" distL="114300" distR="114300" simplePos="0" relativeHeight="251613696" behindDoc="0" locked="0" layoutInCell="1" allowOverlap="1" wp14:anchorId="5497A4F2" wp14:editId="0587B716">
            <wp:simplePos x="0" y="0"/>
            <wp:positionH relativeFrom="margin">
              <wp:posOffset>3489960</wp:posOffset>
            </wp:positionH>
            <wp:positionV relativeFrom="paragraph">
              <wp:posOffset>79375</wp:posOffset>
            </wp:positionV>
            <wp:extent cx="2418256" cy="558800"/>
            <wp:effectExtent l="190500" t="190500" r="172720" b="165100"/>
            <wp:wrapNone/>
            <wp:docPr id="1073983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983040" name=""/>
                    <pic:cNvPicPr/>
                  </pic:nvPicPr>
                  <pic:blipFill>
                    <a:blip r:embed="rId478">
                      <a:extLst>
                        <a:ext uri="{28A0092B-C50C-407E-A947-70E740481C1C}">
                          <a14:useLocalDpi xmlns:a14="http://schemas.microsoft.com/office/drawing/2010/main" val="0"/>
                        </a:ext>
                      </a:extLst>
                    </a:blip>
                    <a:stretch>
                      <a:fillRect/>
                    </a:stretch>
                  </pic:blipFill>
                  <pic:spPr>
                    <a:xfrm>
                      <a:off x="0" y="0"/>
                      <a:ext cx="2418256" cy="55880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tab/>
      </w:r>
    </w:p>
    <w:p w14:paraId="508BED84" w14:textId="539525C8" w:rsidR="005A0995" w:rsidRPr="005A0995" w:rsidRDefault="00DD5BC5" w:rsidP="00DD5BC5">
      <w:pPr>
        <w:tabs>
          <w:tab w:val="left" w:pos="2352"/>
        </w:tabs>
        <w:rPr>
          <w:sz w:val="20"/>
          <w:szCs w:val="20"/>
        </w:rPr>
      </w:pPr>
      <w:r>
        <w:tab/>
      </w:r>
      <w:r w:rsidR="005A0995">
        <w:t xml:space="preserve">The value of the </w:t>
      </w:r>
      <w:r w:rsidR="005A0995" w:rsidRPr="00AD3EDF">
        <w:rPr>
          <w:b/>
          <w:bCs/>
        </w:rPr>
        <w:t>name</w:t>
      </w:r>
      <w:r w:rsidR="005A0995">
        <w:t xml:space="preserve"> attribute is                                                                          </w:t>
      </w:r>
    </w:p>
    <w:p w14:paraId="354B48C4" w14:textId="520033FB" w:rsidR="00BD2799" w:rsidRPr="00370646" w:rsidRDefault="00BD2799" w:rsidP="004927EF">
      <w:pPr>
        <w:tabs>
          <w:tab w:val="left" w:pos="2352"/>
        </w:tabs>
      </w:pPr>
    </w:p>
    <w:p w14:paraId="1A8BAA86" w14:textId="010F4922" w:rsidR="0096723A" w:rsidRDefault="0087298E" w:rsidP="0096723A">
      <w:pPr>
        <w:tabs>
          <w:tab w:val="left" w:pos="2352"/>
        </w:tabs>
        <w:rPr>
          <w:rFonts w:cstheme="minorHAnsi"/>
        </w:rPr>
      </w:pPr>
      <w:r>
        <w:rPr>
          <w:rFonts w:cstheme="minorHAnsi"/>
          <w:b/>
          <w:bCs/>
        </w:rPr>
        <w:t>r</w:t>
      </w:r>
      <w:r w:rsidR="00944958">
        <w:rPr>
          <w:rFonts w:cstheme="minorHAnsi"/>
          <w:b/>
          <w:bCs/>
        </w:rPr>
        <w:t xml:space="preserve">ole-templates: [] </w:t>
      </w:r>
      <w:r w:rsidR="009C28F3">
        <w:rPr>
          <w:rFonts w:cstheme="minorHAnsi"/>
          <w:b/>
          <w:bCs/>
        </w:rPr>
        <w:t>–</w:t>
      </w:r>
      <w:r w:rsidR="00944958">
        <w:rPr>
          <w:rFonts w:cstheme="minorHAnsi"/>
          <w:b/>
          <w:bCs/>
        </w:rPr>
        <w:t xml:space="preserve"> </w:t>
      </w:r>
      <w:r w:rsidR="00D72A7B">
        <w:rPr>
          <w:rFonts w:cstheme="minorHAnsi"/>
        </w:rPr>
        <w:t xml:space="preserve">So this property accepts an </w:t>
      </w:r>
      <w:r w:rsidR="00793B0B">
        <w:rPr>
          <w:rFonts w:cstheme="minorHAnsi"/>
        </w:rPr>
        <w:t>array. Basically</w:t>
      </w:r>
      <w:r w:rsidR="009C28F3">
        <w:rPr>
          <w:rFonts w:cstheme="minorHAnsi"/>
        </w:rPr>
        <w:t xml:space="preserve"> role-templates is the collection of scopes.</w:t>
      </w:r>
    </w:p>
    <w:p w14:paraId="314535C7" w14:textId="365F92DF" w:rsidR="0087298E" w:rsidRPr="0096723A" w:rsidRDefault="0087298E" w:rsidP="0096723A">
      <w:pPr>
        <w:tabs>
          <w:tab w:val="left" w:pos="2352"/>
        </w:tabs>
        <w:rPr>
          <w:rFonts w:cstheme="minorHAnsi"/>
        </w:rPr>
      </w:pPr>
      <w:r>
        <w:rPr>
          <w:b/>
          <w:bCs/>
        </w:rPr>
        <w:t xml:space="preserve">role-collections:[] -- </w:t>
      </w:r>
      <w:r>
        <w:rPr>
          <w:rFonts w:cstheme="minorHAnsi"/>
        </w:rPr>
        <w:t>So this property accepts an array</w:t>
      </w:r>
      <w:r w:rsidR="00F57250">
        <w:rPr>
          <w:rFonts w:cstheme="minorHAnsi"/>
        </w:rPr>
        <w:t>.</w:t>
      </w:r>
      <w:r w:rsidR="00373A98" w:rsidRPr="00373A98">
        <w:t xml:space="preserve"> </w:t>
      </w:r>
      <w:r w:rsidR="00373A98">
        <w:t xml:space="preserve">This </w:t>
      </w:r>
      <w:r w:rsidR="00373A98" w:rsidRPr="00373A98">
        <w:t>role-collections </w:t>
      </w:r>
      <w:r w:rsidR="00251CC5">
        <w:t>is the collection of role-template</w:t>
      </w:r>
      <w:r w:rsidR="00E22668">
        <w:t>s.</w:t>
      </w:r>
    </w:p>
    <w:p w14:paraId="3340F3BD" w14:textId="77777777" w:rsidR="00FA717B" w:rsidRDefault="00FA717B" w:rsidP="00373A98">
      <w:pPr>
        <w:pStyle w:val="NoSpacing"/>
      </w:pPr>
    </w:p>
    <w:p w14:paraId="10C9CC4B" w14:textId="2ED698D3" w:rsidR="00FA717B" w:rsidRDefault="00AD3EDF" w:rsidP="00373A98">
      <w:pPr>
        <w:pStyle w:val="NoSpacing"/>
      </w:pPr>
      <w:r w:rsidRPr="007833C3">
        <w:rPr>
          <w:noProof/>
        </w:rPr>
        <w:drawing>
          <wp:anchor distT="0" distB="0" distL="114300" distR="114300" simplePos="0" relativeHeight="251636224" behindDoc="0" locked="0" layoutInCell="1" allowOverlap="1" wp14:anchorId="79B1A94C" wp14:editId="63E0B1A0">
            <wp:simplePos x="0" y="0"/>
            <wp:positionH relativeFrom="column">
              <wp:posOffset>0</wp:posOffset>
            </wp:positionH>
            <wp:positionV relativeFrom="paragraph">
              <wp:posOffset>0</wp:posOffset>
            </wp:positionV>
            <wp:extent cx="5731510" cy="1062990"/>
            <wp:effectExtent l="0" t="0" r="2540" b="3810"/>
            <wp:wrapNone/>
            <wp:docPr id="1438103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103620" name=""/>
                    <pic:cNvPicPr/>
                  </pic:nvPicPr>
                  <pic:blipFill>
                    <a:blip r:embed="rId479" cstate="print">
                      <a:extLst>
                        <a:ext uri="{28A0092B-C50C-407E-A947-70E740481C1C}">
                          <a14:useLocalDpi xmlns:a14="http://schemas.microsoft.com/office/drawing/2010/main" val="0"/>
                        </a:ext>
                      </a:extLst>
                    </a:blip>
                    <a:stretch>
                      <a:fillRect/>
                    </a:stretch>
                  </pic:blipFill>
                  <pic:spPr>
                    <a:xfrm>
                      <a:off x="0" y="0"/>
                      <a:ext cx="5731510" cy="1062990"/>
                    </a:xfrm>
                    <a:prstGeom prst="rect">
                      <a:avLst/>
                    </a:prstGeom>
                  </pic:spPr>
                </pic:pic>
              </a:graphicData>
            </a:graphic>
            <wp14:sizeRelH relativeFrom="page">
              <wp14:pctWidth>0</wp14:pctWidth>
            </wp14:sizeRelH>
            <wp14:sizeRelV relativeFrom="page">
              <wp14:pctHeight>0</wp14:pctHeight>
            </wp14:sizeRelV>
          </wp:anchor>
        </w:drawing>
      </w:r>
    </w:p>
    <w:p w14:paraId="467C6468" w14:textId="41AFD1E5" w:rsidR="00AD3EDF" w:rsidRDefault="00AD3EDF" w:rsidP="00373A98">
      <w:pPr>
        <w:pStyle w:val="NoSpacing"/>
      </w:pPr>
    </w:p>
    <w:p w14:paraId="78D8A0C1" w14:textId="51881A43" w:rsidR="00AD3EDF" w:rsidRDefault="00AD3EDF" w:rsidP="00373A98">
      <w:pPr>
        <w:pStyle w:val="NoSpacing"/>
      </w:pPr>
    </w:p>
    <w:p w14:paraId="6291512C" w14:textId="77777777" w:rsidR="00AD3EDF" w:rsidRDefault="00AD3EDF" w:rsidP="00373A98">
      <w:pPr>
        <w:pStyle w:val="NoSpacing"/>
      </w:pPr>
    </w:p>
    <w:p w14:paraId="70E22B12" w14:textId="228AD6C5" w:rsidR="00AD3EDF" w:rsidRDefault="00AD3EDF" w:rsidP="00373A98">
      <w:pPr>
        <w:pStyle w:val="NoSpacing"/>
      </w:pPr>
    </w:p>
    <w:p w14:paraId="72908F4E" w14:textId="77777777" w:rsidR="00AD3EDF" w:rsidRDefault="00AD3EDF" w:rsidP="00373A98">
      <w:pPr>
        <w:pStyle w:val="NoSpacing"/>
      </w:pPr>
    </w:p>
    <w:p w14:paraId="2A6FDB77" w14:textId="5B690E16" w:rsidR="00441D62" w:rsidRDefault="00441D62" w:rsidP="00373A98">
      <w:pPr>
        <w:pStyle w:val="NoSpacing"/>
      </w:pPr>
    </w:p>
    <w:p w14:paraId="4B4451A8" w14:textId="27DE8343" w:rsidR="00441D62" w:rsidRDefault="00E15514" w:rsidP="00373A98">
      <w:pPr>
        <w:pStyle w:val="NoSpacing"/>
        <w:rPr>
          <w:rFonts w:cstheme="minorHAnsi"/>
          <w:b/>
          <w:bCs/>
        </w:rPr>
      </w:pPr>
      <w:r w:rsidRPr="00645064">
        <w:rPr>
          <w:rFonts w:cstheme="minorHAnsi"/>
          <w:b/>
          <w:bCs/>
        </w:rPr>
        <w:t>Now we will implement the xs-security.json</w:t>
      </w:r>
      <w:r w:rsidR="008B3CEE">
        <w:rPr>
          <w:rFonts w:cstheme="minorHAnsi"/>
          <w:b/>
          <w:bCs/>
        </w:rPr>
        <w:t xml:space="preserve"> [</w:t>
      </w:r>
      <w:r w:rsidR="008B3CEE" w:rsidRPr="005B1DF9">
        <w:rPr>
          <w:rFonts w:cstheme="minorHAnsi"/>
          <w:b/>
          <w:bCs/>
          <w:color w:val="FF0000"/>
        </w:rPr>
        <w:t>both same for managed &amp; unmanaged approuter</w:t>
      </w:r>
      <w:r w:rsidR="008B3CEE">
        <w:rPr>
          <w:rFonts w:cstheme="minorHAnsi"/>
          <w:b/>
          <w:bCs/>
        </w:rPr>
        <w:t>]</w:t>
      </w:r>
    </w:p>
    <w:p w14:paraId="32470AC7" w14:textId="276326DE" w:rsidR="008774C9" w:rsidRPr="008774C9" w:rsidRDefault="00F0490B" w:rsidP="00373A98">
      <w:pPr>
        <w:pStyle w:val="NoSpacing"/>
      </w:pPr>
      <w:r>
        <w:t xml:space="preserve">Now we will implement </w:t>
      </w:r>
      <w:r w:rsidR="008774C9">
        <w:t xml:space="preserve"> the </w:t>
      </w:r>
      <w:r w:rsidR="008774C9" w:rsidRPr="00645064">
        <w:rPr>
          <w:rFonts w:cstheme="minorHAnsi"/>
          <w:b/>
          <w:bCs/>
        </w:rPr>
        <w:t>xs-security.json</w:t>
      </w:r>
      <w:r w:rsidR="008774C9">
        <w:rPr>
          <w:rFonts w:cstheme="minorHAnsi"/>
          <w:b/>
          <w:bCs/>
        </w:rPr>
        <w:t xml:space="preserve"> </w:t>
      </w:r>
      <w:r w:rsidR="008774C9">
        <w:rPr>
          <w:rFonts w:cstheme="minorHAnsi"/>
        </w:rPr>
        <w:t>for adding the application security in cloud.</w:t>
      </w:r>
      <w:r>
        <w:rPr>
          <w:rFonts w:cstheme="minorHAnsi"/>
        </w:rPr>
        <w:t xml:space="preserve"> </w:t>
      </w:r>
    </w:p>
    <w:p w14:paraId="1C0A491D" w14:textId="21D6D663" w:rsidR="00D342E9" w:rsidRDefault="007A21E1" w:rsidP="00F0490B">
      <w:pPr>
        <w:tabs>
          <w:tab w:val="left" w:pos="1552"/>
        </w:tabs>
        <w:rPr>
          <w:rFonts w:cstheme="minorHAnsi"/>
        </w:rPr>
      </w:pPr>
      <w:r w:rsidRPr="00DC12FE">
        <w:rPr>
          <w:noProof/>
        </w:rPr>
        <w:drawing>
          <wp:anchor distT="0" distB="0" distL="114300" distR="114300" simplePos="0" relativeHeight="251625984" behindDoc="0" locked="0" layoutInCell="1" allowOverlap="1" wp14:anchorId="652B4171" wp14:editId="0E42263F">
            <wp:simplePos x="0" y="0"/>
            <wp:positionH relativeFrom="margin">
              <wp:posOffset>-777240</wp:posOffset>
            </wp:positionH>
            <wp:positionV relativeFrom="paragraph">
              <wp:posOffset>173355</wp:posOffset>
            </wp:positionV>
            <wp:extent cx="1682716" cy="1300480"/>
            <wp:effectExtent l="0" t="0" r="0" b="0"/>
            <wp:wrapNone/>
            <wp:docPr id="802253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253112" name=""/>
                    <pic:cNvPicPr/>
                  </pic:nvPicPr>
                  <pic:blipFill>
                    <a:blip r:embed="rId480">
                      <a:extLst>
                        <a:ext uri="{28A0092B-C50C-407E-A947-70E740481C1C}">
                          <a14:useLocalDpi xmlns:a14="http://schemas.microsoft.com/office/drawing/2010/main" val="0"/>
                        </a:ext>
                      </a:extLst>
                    </a:blip>
                    <a:stretch>
                      <a:fillRect/>
                    </a:stretch>
                  </pic:blipFill>
                  <pic:spPr>
                    <a:xfrm>
                      <a:off x="0" y="0"/>
                      <a:ext cx="1688355" cy="1304838"/>
                    </a:xfrm>
                    <a:prstGeom prst="rect">
                      <a:avLst/>
                    </a:prstGeom>
                  </pic:spPr>
                </pic:pic>
              </a:graphicData>
            </a:graphic>
            <wp14:sizeRelH relativeFrom="page">
              <wp14:pctWidth>0</wp14:pctWidth>
            </wp14:sizeRelH>
            <wp14:sizeRelV relativeFrom="page">
              <wp14:pctHeight>0</wp14:pctHeight>
            </wp14:sizeRelV>
          </wp:anchor>
        </w:drawing>
      </w:r>
      <w:r w:rsidR="00F0490B">
        <w:rPr>
          <w:rFonts w:cstheme="minorHAnsi"/>
        </w:rPr>
        <w:tab/>
      </w:r>
    </w:p>
    <w:p w14:paraId="1A019A6F" w14:textId="1EA6FD39" w:rsidR="0025528F" w:rsidRDefault="00F0490B" w:rsidP="008E2A4C">
      <w:pPr>
        <w:tabs>
          <w:tab w:val="left" w:pos="1552"/>
        </w:tabs>
        <w:ind w:left="1552"/>
        <w:rPr>
          <w:rFonts w:cstheme="minorHAnsi"/>
        </w:rPr>
      </w:pPr>
      <w:r>
        <w:rPr>
          <w:rFonts w:cstheme="minorHAnsi"/>
        </w:rPr>
        <w:t xml:space="preserve">So in the </w:t>
      </w:r>
      <w:r w:rsidRPr="00007B7A">
        <w:rPr>
          <w:rFonts w:cstheme="minorHAnsi"/>
          <w:b/>
          <w:bCs/>
        </w:rPr>
        <w:t>xs-security.json</w:t>
      </w:r>
      <w:r>
        <w:rPr>
          <w:rFonts w:cstheme="minorHAnsi"/>
        </w:rPr>
        <w:t xml:space="preserve"> file we have added this 2 scopes</w:t>
      </w:r>
      <w:r w:rsidR="00666BD2">
        <w:rPr>
          <w:rFonts w:cstheme="minorHAnsi"/>
        </w:rPr>
        <w:t>, which will apply for the application.</w:t>
      </w:r>
      <w:r w:rsidR="00DD4234">
        <w:rPr>
          <w:rFonts w:cstheme="minorHAnsi"/>
        </w:rPr>
        <w:t xml:space="preserve"> So basically one Scope is </w:t>
      </w:r>
      <w:r w:rsidR="0025528F">
        <w:rPr>
          <w:rFonts w:cstheme="minorHAnsi"/>
          <w:b/>
          <w:bCs/>
        </w:rPr>
        <w:t>Admin</w:t>
      </w:r>
      <w:r w:rsidR="00DD4234">
        <w:rPr>
          <w:rFonts w:cstheme="minorHAnsi"/>
        </w:rPr>
        <w:t xml:space="preserve"> and another one is </w:t>
      </w:r>
      <w:r w:rsidR="0025528F">
        <w:rPr>
          <w:rFonts w:cstheme="minorHAnsi"/>
          <w:b/>
          <w:bCs/>
        </w:rPr>
        <w:t>USER</w:t>
      </w:r>
      <w:r w:rsidR="00DD4234">
        <w:rPr>
          <w:rFonts w:cstheme="minorHAnsi"/>
        </w:rPr>
        <w:t>.</w:t>
      </w:r>
      <w:r w:rsidR="00CE711E">
        <w:rPr>
          <w:rFonts w:cstheme="minorHAnsi"/>
        </w:rPr>
        <w:t xml:space="preserve"> </w:t>
      </w:r>
      <w:r w:rsidR="00CE711E">
        <w:rPr>
          <w:rFonts w:cstheme="minorHAnsi"/>
        </w:rPr>
        <w:tab/>
      </w:r>
      <w:r w:rsidR="00CE711E">
        <w:rPr>
          <w:rFonts w:cstheme="minorHAnsi"/>
        </w:rPr>
        <w:tab/>
        <w:t xml:space="preserve">                                        </w:t>
      </w:r>
    </w:p>
    <w:p w14:paraId="1C90B652" w14:textId="5A11443D" w:rsidR="008E2A4C" w:rsidRDefault="008E2A4C" w:rsidP="008E2A4C">
      <w:pPr>
        <w:tabs>
          <w:tab w:val="left" w:pos="1552"/>
        </w:tabs>
        <w:ind w:left="1552"/>
        <w:rPr>
          <w:rFonts w:cstheme="minorHAnsi"/>
        </w:rPr>
      </w:pPr>
      <w:r>
        <w:rPr>
          <w:rFonts w:cstheme="minorHAnsi"/>
        </w:rPr>
        <w:tab/>
      </w:r>
    </w:p>
    <w:p w14:paraId="63270472" w14:textId="2739696D" w:rsidR="001966DC" w:rsidRDefault="0025528F" w:rsidP="008E2A4C">
      <w:pPr>
        <w:tabs>
          <w:tab w:val="left" w:pos="1552"/>
        </w:tabs>
        <w:ind w:left="1552"/>
        <w:rPr>
          <w:rFonts w:cstheme="minorHAnsi"/>
        </w:rPr>
      </w:pPr>
      <w:r>
        <w:rPr>
          <w:rFonts w:cstheme="minorHAnsi"/>
        </w:rPr>
        <w:t xml:space="preserve">So this 2 scope we have written from the </w:t>
      </w:r>
      <w:r>
        <w:rPr>
          <w:rFonts w:cstheme="minorHAnsi"/>
          <w:b/>
          <w:bCs/>
        </w:rPr>
        <w:t>restrictions</w:t>
      </w:r>
      <w:r w:rsidR="009E44ED">
        <w:rPr>
          <w:rFonts w:cstheme="minorHAnsi"/>
          <w:b/>
          <w:bCs/>
        </w:rPr>
        <w:t xml:space="preserve">, </w:t>
      </w:r>
      <w:r w:rsidR="009E44ED">
        <w:rPr>
          <w:rFonts w:cstheme="minorHAnsi"/>
        </w:rPr>
        <w:t>which we defined for the entity.</w:t>
      </w:r>
    </w:p>
    <w:p w14:paraId="63CDC825" w14:textId="49006939" w:rsidR="0025528F" w:rsidRPr="009E44ED" w:rsidRDefault="00EC36B0" w:rsidP="008E2A4C">
      <w:pPr>
        <w:tabs>
          <w:tab w:val="left" w:pos="1552"/>
        </w:tabs>
        <w:ind w:left="1552"/>
        <w:rPr>
          <w:rFonts w:cstheme="minorHAnsi"/>
        </w:rPr>
      </w:pPr>
      <w:r w:rsidRPr="00C200A6">
        <w:rPr>
          <w:noProof/>
        </w:rPr>
        <w:drawing>
          <wp:anchor distT="0" distB="0" distL="114300" distR="114300" simplePos="0" relativeHeight="251649536" behindDoc="0" locked="0" layoutInCell="1" allowOverlap="1" wp14:anchorId="2FD17D69" wp14:editId="1316DC70">
            <wp:simplePos x="0" y="0"/>
            <wp:positionH relativeFrom="margin">
              <wp:posOffset>-629920</wp:posOffset>
            </wp:positionH>
            <wp:positionV relativeFrom="paragraph">
              <wp:posOffset>196850</wp:posOffset>
            </wp:positionV>
            <wp:extent cx="1844040" cy="1144577"/>
            <wp:effectExtent l="0" t="0" r="0" b="0"/>
            <wp:wrapNone/>
            <wp:docPr id="2041857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857576" name=""/>
                    <pic:cNvPicPr/>
                  </pic:nvPicPr>
                  <pic:blipFill>
                    <a:blip r:embed="rId481" cstate="print">
                      <a:extLst>
                        <a:ext uri="{28A0092B-C50C-407E-A947-70E740481C1C}">
                          <a14:useLocalDpi xmlns:a14="http://schemas.microsoft.com/office/drawing/2010/main" val="0"/>
                        </a:ext>
                      </a:extLst>
                    </a:blip>
                    <a:stretch>
                      <a:fillRect/>
                    </a:stretch>
                  </pic:blipFill>
                  <pic:spPr>
                    <a:xfrm>
                      <a:off x="0" y="0"/>
                      <a:ext cx="1844040" cy="1144577"/>
                    </a:xfrm>
                    <a:prstGeom prst="rect">
                      <a:avLst/>
                    </a:prstGeom>
                  </pic:spPr>
                </pic:pic>
              </a:graphicData>
            </a:graphic>
            <wp14:sizeRelH relativeFrom="page">
              <wp14:pctWidth>0</wp14:pctWidth>
            </wp14:sizeRelH>
            <wp14:sizeRelV relativeFrom="page">
              <wp14:pctHeight>0</wp14:pctHeight>
            </wp14:sizeRelV>
          </wp:anchor>
        </w:drawing>
      </w:r>
      <w:r w:rsidR="009E44ED">
        <w:rPr>
          <w:rFonts w:cstheme="minorHAnsi"/>
        </w:rPr>
        <w:t xml:space="preserve"> </w:t>
      </w:r>
    </w:p>
    <w:p w14:paraId="0C01A620" w14:textId="3070B6E6" w:rsidR="00D342E9" w:rsidRDefault="007757CD" w:rsidP="007757CD">
      <w:pPr>
        <w:tabs>
          <w:tab w:val="left" w:pos="1193"/>
          <w:tab w:val="left" w:pos="2392"/>
        </w:tabs>
        <w:ind w:left="1193"/>
        <w:rPr>
          <w:rFonts w:cstheme="minorHAnsi"/>
        </w:rPr>
      </w:pPr>
      <w:r>
        <w:rPr>
          <w:rFonts w:cstheme="minorHAnsi"/>
        </w:rPr>
        <w:tab/>
      </w:r>
    </w:p>
    <w:p w14:paraId="26F99B7B" w14:textId="1EF65521" w:rsidR="009942FB" w:rsidRPr="00EF71C0" w:rsidRDefault="001C6858" w:rsidP="001F42E8">
      <w:pPr>
        <w:tabs>
          <w:tab w:val="left" w:pos="1193"/>
          <w:tab w:val="left" w:pos="2392"/>
        </w:tabs>
        <w:ind w:left="2392"/>
        <w:rPr>
          <w:rFonts w:cstheme="minorHAnsi"/>
          <w:b/>
          <w:bCs/>
        </w:rPr>
      </w:pPr>
      <w:r>
        <w:rPr>
          <w:rFonts w:cstheme="minorHAnsi"/>
        </w:rPr>
        <w:t xml:space="preserve">So basically the role-template is the collection of </w:t>
      </w:r>
      <w:r>
        <w:rPr>
          <w:rFonts w:cstheme="minorHAnsi"/>
          <w:b/>
          <w:bCs/>
        </w:rPr>
        <w:t xml:space="preserve">scope. </w:t>
      </w:r>
      <w:r w:rsidR="00673D6B">
        <w:rPr>
          <w:rFonts w:cstheme="minorHAnsi"/>
        </w:rPr>
        <w:t xml:space="preserve">We define multiple scope in the </w:t>
      </w:r>
      <w:r w:rsidR="00673D6B">
        <w:rPr>
          <w:rFonts w:cstheme="minorHAnsi"/>
          <w:b/>
          <w:bCs/>
        </w:rPr>
        <w:t xml:space="preserve">role-template. </w:t>
      </w:r>
      <w:r w:rsidR="00673D6B">
        <w:rPr>
          <w:rFonts w:cstheme="minorHAnsi"/>
        </w:rPr>
        <w:t xml:space="preserve">As you can see we have defined </w:t>
      </w:r>
      <w:r w:rsidR="00673D6B">
        <w:rPr>
          <w:rFonts w:cstheme="minorHAnsi"/>
          <w:b/>
          <w:bCs/>
        </w:rPr>
        <w:t xml:space="preserve">USER </w:t>
      </w:r>
      <w:r w:rsidR="00673D6B">
        <w:rPr>
          <w:rFonts w:cstheme="minorHAnsi"/>
        </w:rPr>
        <w:t>scope</w:t>
      </w:r>
      <w:r w:rsidR="001F42E8">
        <w:rPr>
          <w:rFonts w:cstheme="minorHAnsi"/>
        </w:rPr>
        <w:t xml:space="preserve"> in the </w:t>
      </w:r>
      <w:r w:rsidR="001F42E8">
        <w:rPr>
          <w:rFonts w:cstheme="minorHAnsi"/>
          <w:b/>
          <w:bCs/>
        </w:rPr>
        <w:t>scope-</w:t>
      </w:r>
      <w:r w:rsidR="00DD5A18">
        <w:rPr>
          <w:rFonts w:cstheme="minorHAnsi"/>
          <w:b/>
          <w:bCs/>
        </w:rPr>
        <w:t>references</w:t>
      </w:r>
      <w:r w:rsidR="00673D6B">
        <w:rPr>
          <w:rFonts w:cstheme="minorHAnsi"/>
        </w:rPr>
        <w:t>.</w:t>
      </w:r>
      <w:r w:rsidR="00027445">
        <w:rPr>
          <w:rFonts w:cstheme="minorHAnsi"/>
        </w:rPr>
        <w:t xml:space="preserve"> Like this we can define multiple scope</w:t>
      </w:r>
      <w:r w:rsidR="00DD5A18">
        <w:rPr>
          <w:rFonts w:cstheme="minorHAnsi"/>
        </w:rPr>
        <w:t xml:space="preserve"> in that </w:t>
      </w:r>
      <w:r w:rsidR="001D67C2">
        <w:rPr>
          <w:rFonts w:cstheme="minorHAnsi"/>
          <w:b/>
          <w:bCs/>
        </w:rPr>
        <w:t>scope-references</w:t>
      </w:r>
      <w:r w:rsidR="001D67C2">
        <w:rPr>
          <w:rFonts w:cstheme="minorHAnsi"/>
        </w:rPr>
        <w:t xml:space="preserve">  </w:t>
      </w:r>
      <w:r w:rsidR="00DD5A18">
        <w:rPr>
          <w:rFonts w:cstheme="minorHAnsi"/>
        </w:rPr>
        <w:t>section.</w:t>
      </w:r>
      <w:r w:rsidR="00EF71C0">
        <w:rPr>
          <w:rFonts w:cstheme="minorHAnsi"/>
        </w:rPr>
        <w:t xml:space="preserve"> And name of the role is </w:t>
      </w:r>
      <w:r w:rsidR="00EF71C0">
        <w:rPr>
          <w:rFonts w:cstheme="minorHAnsi"/>
          <w:b/>
          <w:bCs/>
        </w:rPr>
        <w:t>Viewer.</w:t>
      </w:r>
    </w:p>
    <w:p w14:paraId="05A22559" w14:textId="2E86C7CA" w:rsidR="009942FB" w:rsidRDefault="00527358" w:rsidP="00350528">
      <w:pPr>
        <w:ind w:left="2392"/>
        <w:rPr>
          <w:rFonts w:cstheme="minorHAnsi"/>
        </w:rPr>
      </w:pPr>
      <w:r w:rsidRPr="00F64E6D">
        <w:rPr>
          <w:noProof/>
        </w:rPr>
        <w:drawing>
          <wp:anchor distT="0" distB="0" distL="114300" distR="114300" simplePos="0" relativeHeight="251690496" behindDoc="0" locked="0" layoutInCell="1" allowOverlap="1" wp14:anchorId="2D0E8B8A" wp14:editId="0F7192BB">
            <wp:simplePos x="0" y="0"/>
            <wp:positionH relativeFrom="margin">
              <wp:posOffset>-568013</wp:posOffset>
            </wp:positionH>
            <wp:positionV relativeFrom="paragraph">
              <wp:posOffset>6985</wp:posOffset>
            </wp:positionV>
            <wp:extent cx="1874520" cy="926298"/>
            <wp:effectExtent l="0" t="0" r="0" b="0"/>
            <wp:wrapNone/>
            <wp:docPr id="2095977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827683" name=""/>
                    <pic:cNvPicPr/>
                  </pic:nvPicPr>
                  <pic:blipFill>
                    <a:blip r:embed="rId482" cstate="print">
                      <a:extLst>
                        <a:ext uri="{28A0092B-C50C-407E-A947-70E740481C1C}">
                          <a14:useLocalDpi xmlns:a14="http://schemas.microsoft.com/office/drawing/2010/main" val="0"/>
                        </a:ext>
                      </a:extLst>
                    </a:blip>
                    <a:stretch>
                      <a:fillRect/>
                    </a:stretch>
                  </pic:blipFill>
                  <pic:spPr>
                    <a:xfrm>
                      <a:off x="0" y="0"/>
                      <a:ext cx="1874520" cy="926298"/>
                    </a:xfrm>
                    <a:prstGeom prst="rect">
                      <a:avLst/>
                    </a:prstGeom>
                  </pic:spPr>
                </pic:pic>
              </a:graphicData>
            </a:graphic>
            <wp14:sizeRelH relativeFrom="page">
              <wp14:pctWidth>0</wp14:pctWidth>
            </wp14:sizeRelH>
            <wp14:sizeRelV relativeFrom="page">
              <wp14:pctHeight>0</wp14:pctHeight>
            </wp14:sizeRelV>
          </wp:anchor>
        </w:drawing>
      </w:r>
      <w:r w:rsidR="009942FB">
        <w:rPr>
          <w:rFonts w:cstheme="minorHAnsi"/>
        </w:rPr>
        <w:t xml:space="preserve">And in the role-collections </w:t>
      </w:r>
      <w:r w:rsidR="00350528">
        <w:rPr>
          <w:rFonts w:cstheme="minorHAnsi"/>
        </w:rPr>
        <w:t xml:space="preserve">is the collection of role-template. We can </w:t>
      </w:r>
      <w:r>
        <w:rPr>
          <w:rFonts w:cstheme="minorHAnsi"/>
        </w:rPr>
        <w:t xml:space="preserve">   </w:t>
      </w:r>
      <w:r w:rsidR="00350528">
        <w:rPr>
          <w:rFonts w:cstheme="minorHAnsi"/>
        </w:rPr>
        <w:t>define multiple role-template in the role-collection</w:t>
      </w:r>
      <w:r w:rsidR="00EF05A6">
        <w:rPr>
          <w:rFonts w:cstheme="minorHAnsi"/>
        </w:rPr>
        <w:t xml:space="preserve">                                               </w:t>
      </w:r>
      <w:r w:rsidR="00EF05A6" w:rsidRPr="00EF05A6">
        <w:rPr>
          <w:rFonts w:cstheme="minorHAnsi"/>
          <w:b/>
          <w:bCs/>
        </w:rPr>
        <w:t>role-template-references</w:t>
      </w:r>
      <w:r w:rsidR="00EF05A6">
        <w:rPr>
          <w:rFonts w:cstheme="minorHAnsi"/>
        </w:rPr>
        <w:t xml:space="preserve"> section</w:t>
      </w:r>
    </w:p>
    <w:p w14:paraId="53801777" w14:textId="70284EF1" w:rsidR="00724EC3" w:rsidRDefault="007B588D" w:rsidP="00A610EA">
      <w:pPr>
        <w:ind w:left="2160"/>
        <w:rPr>
          <w:rFonts w:cstheme="minorHAnsi"/>
        </w:rPr>
      </w:pPr>
      <w:r w:rsidRPr="0061601B">
        <w:rPr>
          <w:noProof/>
        </w:rPr>
        <w:lastRenderedPageBreak/>
        <w:drawing>
          <wp:anchor distT="0" distB="0" distL="114300" distR="114300" simplePos="0" relativeHeight="251875840" behindDoc="0" locked="0" layoutInCell="1" allowOverlap="1" wp14:anchorId="556972EE" wp14:editId="71BC94FD">
            <wp:simplePos x="0" y="0"/>
            <wp:positionH relativeFrom="column">
              <wp:posOffset>-716280</wp:posOffset>
            </wp:positionH>
            <wp:positionV relativeFrom="paragraph">
              <wp:posOffset>-507365</wp:posOffset>
            </wp:positionV>
            <wp:extent cx="1830609" cy="3942080"/>
            <wp:effectExtent l="0" t="0" r="0" b="0"/>
            <wp:wrapNone/>
            <wp:docPr id="1191797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797007" name=""/>
                    <pic:cNvPicPr/>
                  </pic:nvPicPr>
                  <pic:blipFill>
                    <a:blip r:embed="rId483">
                      <a:extLst>
                        <a:ext uri="{28A0092B-C50C-407E-A947-70E740481C1C}">
                          <a14:useLocalDpi xmlns:a14="http://schemas.microsoft.com/office/drawing/2010/main" val="0"/>
                        </a:ext>
                      </a:extLst>
                    </a:blip>
                    <a:stretch>
                      <a:fillRect/>
                    </a:stretch>
                  </pic:blipFill>
                  <pic:spPr>
                    <a:xfrm>
                      <a:off x="0" y="0"/>
                      <a:ext cx="1830609" cy="3942080"/>
                    </a:xfrm>
                    <a:prstGeom prst="rect">
                      <a:avLst/>
                    </a:prstGeom>
                  </pic:spPr>
                </pic:pic>
              </a:graphicData>
            </a:graphic>
            <wp14:sizeRelH relativeFrom="page">
              <wp14:pctWidth>0</wp14:pctWidth>
            </wp14:sizeRelH>
            <wp14:sizeRelV relativeFrom="page">
              <wp14:pctHeight>0</wp14:pctHeight>
            </wp14:sizeRelV>
          </wp:anchor>
        </w:drawing>
      </w:r>
      <w:r>
        <w:rPr>
          <w:rFonts w:cstheme="minorHAnsi"/>
        </w:rPr>
        <w:t xml:space="preserve"> </w:t>
      </w:r>
      <w:r w:rsidR="005F3BFB">
        <w:rPr>
          <w:rFonts w:cstheme="minorHAnsi"/>
        </w:rPr>
        <w:t xml:space="preserve">So this is the whole </w:t>
      </w:r>
      <w:r w:rsidR="005F3BFB">
        <w:rPr>
          <w:rFonts w:cstheme="minorHAnsi"/>
          <w:b/>
          <w:bCs/>
        </w:rPr>
        <w:t xml:space="preserve">xs-security.json </w:t>
      </w:r>
      <w:r w:rsidR="005F3BFB">
        <w:rPr>
          <w:rFonts w:cstheme="minorHAnsi"/>
        </w:rPr>
        <w:t>file.</w:t>
      </w:r>
      <w:r w:rsidR="00D911E7">
        <w:rPr>
          <w:rFonts w:cstheme="minorHAnsi"/>
        </w:rPr>
        <w:t xml:space="preserve"> So we have given the xsappname.</w:t>
      </w:r>
      <w:r w:rsidR="00D70B3D">
        <w:rPr>
          <w:rFonts w:cstheme="minorHAnsi"/>
        </w:rPr>
        <w:t xml:space="preserve">                                And we have defined 2 scopes. This 2 scopes came from the restriction</w:t>
      </w:r>
      <w:r w:rsidR="00592A6E">
        <w:rPr>
          <w:rFonts w:cstheme="minorHAnsi"/>
        </w:rPr>
        <w:t xml:space="preserve">, which we defined in the </w:t>
      </w:r>
      <w:r w:rsidR="00592A6E">
        <w:rPr>
          <w:rFonts w:cstheme="minorHAnsi"/>
          <w:b/>
          <w:bCs/>
        </w:rPr>
        <w:t>ServiceRes</w:t>
      </w:r>
      <w:r w:rsidR="0014553A">
        <w:rPr>
          <w:rFonts w:cstheme="minorHAnsi"/>
          <w:b/>
          <w:bCs/>
        </w:rPr>
        <w:t xml:space="preserve">triction.cds </w:t>
      </w:r>
      <w:r w:rsidR="0014553A">
        <w:rPr>
          <w:rFonts w:cstheme="minorHAnsi"/>
        </w:rPr>
        <w:t>file.</w:t>
      </w:r>
      <w:r w:rsidR="00724EC3">
        <w:rPr>
          <w:rFonts w:cstheme="minorHAnsi"/>
        </w:rPr>
        <w:t xml:space="preserve"> So one scope is Admin who is having permission to do all </w:t>
      </w:r>
      <w:r w:rsidR="00724EC3">
        <w:rPr>
          <w:rFonts w:cstheme="minorHAnsi"/>
          <w:b/>
          <w:bCs/>
        </w:rPr>
        <w:t xml:space="preserve">CRUD </w:t>
      </w:r>
      <w:r w:rsidR="00724EC3">
        <w:rPr>
          <w:rFonts w:cstheme="minorHAnsi"/>
        </w:rPr>
        <w:t>operation.</w:t>
      </w:r>
      <w:r w:rsidR="00A610EA">
        <w:rPr>
          <w:rFonts w:cstheme="minorHAnsi"/>
        </w:rPr>
        <w:t xml:space="preserve"> And another scope is USER who is having permission to do only </w:t>
      </w:r>
      <w:r w:rsidR="00A610EA" w:rsidRPr="00A610EA">
        <w:rPr>
          <w:rFonts w:cstheme="minorHAnsi"/>
          <w:b/>
          <w:bCs/>
        </w:rPr>
        <w:t>READ</w:t>
      </w:r>
      <w:r w:rsidR="00A610EA">
        <w:rPr>
          <w:rFonts w:cstheme="minorHAnsi"/>
        </w:rPr>
        <w:t xml:space="preserve"> operation.</w:t>
      </w:r>
    </w:p>
    <w:p w14:paraId="36B61E63" w14:textId="730CE1FA" w:rsidR="002C46AC" w:rsidRDefault="00A610EA" w:rsidP="00F06268">
      <w:pPr>
        <w:ind w:left="2160"/>
        <w:rPr>
          <w:rFonts w:cstheme="minorHAnsi"/>
        </w:rPr>
      </w:pPr>
      <w:r>
        <w:rPr>
          <w:rFonts w:cstheme="minorHAnsi"/>
        </w:rPr>
        <w:t>role-template which is the collection of scope.</w:t>
      </w:r>
      <w:r w:rsidR="0074314C">
        <w:rPr>
          <w:rFonts w:cstheme="minorHAnsi"/>
        </w:rPr>
        <w:t xml:space="preserve"> So we have defined only USER scope in the role template.</w:t>
      </w:r>
      <w:r w:rsidR="00F774E0">
        <w:rPr>
          <w:rFonts w:cstheme="minorHAnsi"/>
        </w:rPr>
        <w:t xml:space="preserve"> Which is only have the permission to READ.</w:t>
      </w:r>
    </w:p>
    <w:p w14:paraId="5B26F3B4" w14:textId="77FD7A3C" w:rsidR="002C46AC" w:rsidRDefault="002C46AC" w:rsidP="00A610EA">
      <w:pPr>
        <w:ind w:left="2160"/>
        <w:rPr>
          <w:rFonts w:cstheme="minorHAnsi"/>
        </w:rPr>
      </w:pPr>
      <w:r>
        <w:rPr>
          <w:rFonts w:cstheme="minorHAnsi"/>
        </w:rPr>
        <w:t>Another is role-collections which is the collection of role-templates. So we have defined the USER role template.</w:t>
      </w:r>
    </w:p>
    <w:p w14:paraId="7551F0D6" w14:textId="0EF4B7FE" w:rsidR="00F63718" w:rsidRDefault="00000000" w:rsidP="00A610EA">
      <w:pPr>
        <w:ind w:left="2160"/>
        <w:rPr>
          <w:rFonts w:cstheme="minorHAnsi"/>
        </w:rPr>
      </w:pPr>
      <w:r>
        <w:rPr>
          <w:rFonts w:cstheme="minorHAnsi"/>
          <w:noProof/>
        </w:rPr>
        <w:pict w14:anchorId="5D4343C5">
          <v:rect id="_x0000_s1138" style="position:absolute;left:0;text-align:left;margin-left:114.35pt;margin-top:12.55pt;width:311.3pt;height:124.95pt;z-index:251940352" fillcolor="#b4c6e7 [1300]">
            <v:textbox>
              <w:txbxContent>
                <w:p w14:paraId="22A2484D" w14:textId="1C4E6BD7" w:rsidR="004E2F2D" w:rsidRDefault="004E2F2D">
                  <w:pPr>
                    <w:rPr>
                      <w:b/>
                      <w:bCs/>
                      <w:lang w:val="en-GB"/>
                    </w:rPr>
                  </w:pPr>
                  <w:r>
                    <w:rPr>
                      <w:b/>
                      <w:bCs/>
                      <w:lang w:val="en-GB"/>
                    </w:rPr>
                    <w:t>xs-security.json</w:t>
                  </w:r>
                </w:p>
                <w:p w14:paraId="18606DE2" w14:textId="1C5D13B0" w:rsidR="004E2F2D" w:rsidRPr="004E2F2D" w:rsidRDefault="004E2F2D">
                  <w:pPr>
                    <w:rPr>
                      <w:lang w:val="en-GB"/>
                    </w:rPr>
                  </w:pPr>
                  <w:r>
                    <w:rPr>
                      <w:lang w:val="en-GB"/>
                    </w:rPr>
                    <w:t xml:space="preserve">This file contains </w:t>
                  </w:r>
                  <w:r>
                    <w:rPr>
                      <w:b/>
                      <w:bCs/>
                      <w:lang w:val="en-GB"/>
                    </w:rPr>
                    <w:t xml:space="preserve">scopes, role-templates, role-collections. </w:t>
                  </w:r>
                  <w:r>
                    <w:rPr>
                      <w:lang w:val="en-GB"/>
                    </w:rPr>
                    <w:t xml:space="preserve">So this </w:t>
                  </w:r>
                  <w:r w:rsidRPr="00B7154D">
                    <w:rPr>
                      <w:b/>
                      <w:bCs/>
                      <w:lang w:val="en-GB"/>
                    </w:rPr>
                    <w:t>scopes</w:t>
                  </w:r>
                  <w:r>
                    <w:rPr>
                      <w:lang w:val="en-GB"/>
                    </w:rPr>
                    <w:t xml:space="preserve"> : Here we define the security scopes.</w:t>
                  </w:r>
                  <w:r w:rsidR="00C36081">
                    <w:rPr>
                      <w:lang w:val="en-GB"/>
                    </w:rPr>
                    <w:tab/>
                  </w:r>
                  <w:r w:rsidR="00C36081">
                    <w:rPr>
                      <w:lang w:val="en-GB"/>
                    </w:rPr>
                    <w:tab/>
                  </w:r>
                  <w:r w:rsidR="00C36081">
                    <w:rPr>
                      <w:lang w:val="en-GB"/>
                    </w:rPr>
                    <w:tab/>
                    <w:t xml:space="preserve">                        </w:t>
                  </w:r>
                  <w:r w:rsidR="00C36081" w:rsidRPr="00B7154D">
                    <w:rPr>
                      <w:b/>
                      <w:bCs/>
                      <w:lang w:val="en-GB"/>
                    </w:rPr>
                    <w:t>Role-templates</w:t>
                  </w:r>
                  <w:r w:rsidR="00C36081">
                    <w:rPr>
                      <w:lang w:val="en-GB"/>
                    </w:rPr>
                    <w:t xml:space="preserve"> : We define the multiple roles and that role having the scope as reference.                                                                                        </w:t>
                  </w:r>
                  <w:r w:rsidR="00C36081" w:rsidRPr="00B7154D">
                    <w:rPr>
                      <w:b/>
                      <w:bCs/>
                      <w:lang w:val="en-GB"/>
                    </w:rPr>
                    <w:t>Role-collections</w:t>
                  </w:r>
                  <w:r w:rsidR="00C36081">
                    <w:rPr>
                      <w:lang w:val="en-GB"/>
                    </w:rPr>
                    <w:t xml:space="preserve"> : So this is combi</w:t>
                  </w:r>
                  <w:r w:rsidR="00B7154D">
                    <w:rPr>
                      <w:lang w:val="en-GB"/>
                    </w:rPr>
                    <w:t>na</w:t>
                  </w:r>
                  <w:r w:rsidR="00C36081">
                    <w:rPr>
                      <w:lang w:val="en-GB"/>
                    </w:rPr>
                    <w:t>tion of multiple roles.</w:t>
                  </w:r>
                </w:p>
              </w:txbxContent>
            </v:textbox>
          </v:rect>
        </w:pict>
      </w:r>
    </w:p>
    <w:p w14:paraId="57AFA63F" w14:textId="5F46E532" w:rsidR="00F63718" w:rsidRDefault="00F63718" w:rsidP="00A610EA">
      <w:pPr>
        <w:ind w:left="2160"/>
        <w:rPr>
          <w:rFonts w:cstheme="minorHAnsi"/>
        </w:rPr>
      </w:pPr>
    </w:p>
    <w:p w14:paraId="2BEB4E1B" w14:textId="77777777" w:rsidR="00F06268" w:rsidRDefault="00F06268" w:rsidP="00A610EA">
      <w:pPr>
        <w:ind w:left="2160"/>
        <w:rPr>
          <w:rFonts w:cstheme="minorHAnsi"/>
        </w:rPr>
      </w:pPr>
    </w:p>
    <w:p w14:paraId="57BFCAEF" w14:textId="77777777" w:rsidR="00F06268" w:rsidRDefault="00F06268" w:rsidP="00A610EA">
      <w:pPr>
        <w:ind w:left="2160"/>
        <w:rPr>
          <w:rFonts w:cstheme="minorHAnsi"/>
        </w:rPr>
      </w:pPr>
    </w:p>
    <w:p w14:paraId="71308140" w14:textId="77777777" w:rsidR="00F63718" w:rsidRDefault="00F63718" w:rsidP="00A610EA">
      <w:pPr>
        <w:ind w:left="2160"/>
        <w:rPr>
          <w:rFonts w:cstheme="minorHAnsi"/>
        </w:rPr>
      </w:pPr>
    </w:p>
    <w:p w14:paraId="38578BC0" w14:textId="0D322C76" w:rsidR="00F63718" w:rsidRDefault="00F63718" w:rsidP="00A610EA">
      <w:pPr>
        <w:ind w:left="2160"/>
        <w:rPr>
          <w:rFonts w:cstheme="minorHAnsi"/>
        </w:rPr>
      </w:pPr>
    </w:p>
    <w:p w14:paraId="3453F6A7" w14:textId="6CD75173" w:rsidR="00F63718" w:rsidRDefault="00F63718" w:rsidP="00A610EA">
      <w:pPr>
        <w:ind w:left="2160"/>
        <w:rPr>
          <w:rFonts w:cstheme="minorHAnsi"/>
        </w:rPr>
      </w:pPr>
    </w:p>
    <w:p w14:paraId="5BD35519" w14:textId="1ED81293" w:rsidR="00F63718" w:rsidRDefault="00F63718" w:rsidP="00F63718">
      <w:pPr>
        <w:rPr>
          <w:rFonts w:cstheme="minorHAnsi"/>
        </w:rPr>
      </w:pPr>
    </w:p>
    <w:p w14:paraId="700EA90F" w14:textId="6697B6AD" w:rsidR="00F63718" w:rsidRDefault="003830AE" w:rsidP="00F63718">
      <w:pPr>
        <w:rPr>
          <w:rFonts w:cstheme="minorHAnsi"/>
          <w:b/>
          <w:bCs/>
        </w:rPr>
      </w:pPr>
      <w:r>
        <w:rPr>
          <w:rFonts w:cstheme="minorHAnsi"/>
        </w:rPr>
        <w:t>Removed</w:t>
      </w:r>
      <w:r w:rsidR="00D46EE5">
        <w:rPr>
          <w:rFonts w:cstheme="minorHAnsi"/>
        </w:rPr>
        <w:t xml:space="preserve"> the user details from the </w:t>
      </w:r>
      <w:r w:rsidR="00D46EE5">
        <w:rPr>
          <w:rFonts w:cstheme="minorHAnsi"/>
          <w:b/>
          <w:bCs/>
        </w:rPr>
        <w:t xml:space="preserve">auth </w:t>
      </w:r>
      <w:r w:rsidR="00D46EE5">
        <w:rPr>
          <w:rFonts w:cstheme="minorHAnsi"/>
        </w:rPr>
        <w:t xml:space="preserve">section, which is mentioned in the </w:t>
      </w:r>
      <w:r w:rsidR="00D46EE5">
        <w:rPr>
          <w:rFonts w:cstheme="minorHAnsi"/>
          <w:b/>
          <w:bCs/>
        </w:rPr>
        <w:t xml:space="preserve">package.json </w:t>
      </w:r>
      <w:r w:rsidR="00D46EE5">
        <w:rPr>
          <w:rFonts w:cstheme="minorHAnsi"/>
        </w:rPr>
        <w:t xml:space="preserve">file. And instead of that write </w:t>
      </w:r>
      <w:r w:rsidR="00D46EE5" w:rsidRPr="00D46EE5">
        <w:rPr>
          <w:rFonts w:cstheme="minorHAnsi"/>
          <w:b/>
          <w:bCs/>
        </w:rPr>
        <w:t>“auth” : “xsuaa”</w:t>
      </w:r>
      <w:r w:rsidR="00D46EE5">
        <w:rPr>
          <w:rFonts w:cstheme="minorHAnsi"/>
          <w:b/>
          <w:bCs/>
        </w:rPr>
        <w:t xml:space="preserve">. </w:t>
      </w:r>
    </w:p>
    <w:p w14:paraId="69C4BC92" w14:textId="47889425" w:rsidR="00FF0E02" w:rsidRDefault="00FF0E02" w:rsidP="00F63718">
      <w:pPr>
        <w:rPr>
          <w:rFonts w:cstheme="minorHAnsi"/>
        </w:rPr>
      </w:pPr>
      <w:r>
        <w:rPr>
          <w:rFonts w:cstheme="minorHAnsi"/>
        </w:rPr>
        <w:t xml:space="preserve">And one thing you remember that suppose you have more than one project-directory. And </w:t>
      </w:r>
      <w:r w:rsidR="00474DC6">
        <w:rPr>
          <w:rFonts w:cstheme="minorHAnsi"/>
        </w:rPr>
        <w:t xml:space="preserve">inside the </w:t>
      </w:r>
      <w:r>
        <w:rPr>
          <w:rFonts w:cstheme="minorHAnsi"/>
        </w:rPr>
        <w:t xml:space="preserve">both project directory, in the </w:t>
      </w:r>
      <w:r>
        <w:rPr>
          <w:rFonts w:cstheme="minorHAnsi"/>
          <w:b/>
          <w:bCs/>
        </w:rPr>
        <w:t xml:space="preserve">xs-security.json </w:t>
      </w:r>
      <w:r>
        <w:rPr>
          <w:rFonts w:cstheme="minorHAnsi"/>
        </w:rPr>
        <w:t xml:space="preserve">file </w:t>
      </w:r>
      <w:r w:rsidR="00715DAF">
        <w:rPr>
          <w:rFonts w:cstheme="minorHAnsi"/>
        </w:rPr>
        <w:t xml:space="preserve">if </w:t>
      </w:r>
      <w:r>
        <w:rPr>
          <w:rFonts w:cstheme="minorHAnsi"/>
        </w:rPr>
        <w:t xml:space="preserve">you defined same </w:t>
      </w:r>
      <w:r w:rsidRPr="00517583">
        <w:rPr>
          <w:rFonts w:cstheme="minorHAnsi"/>
          <w:b/>
          <w:bCs/>
        </w:rPr>
        <w:t>xsappname</w:t>
      </w:r>
      <w:r>
        <w:rPr>
          <w:rFonts w:cstheme="minorHAnsi"/>
        </w:rPr>
        <w:t>.</w:t>
      </w:r>
      <w:r w:rsidR="00517583">
        <w:rPr>
          <w:rFonts w:cstheme="minorHAnsi"/>
        </w:rPr>
        <w:t xml:space="preserve"> Then it will through error, because </w:t>
      </w:r>
      <w:r w:rsidR="00517583" w:rsidRPr="00517583">
        <w:rPr>
          <w:rFonts w:cstheme="minorHAnsi"/>
          <w:b/>
          <w:bCs/>
        </w:rPr>
        <w:t>xsappname</w:t>
      </w:r>
      <w:r w:rsidR="00517583">
        <w:rPr>
          <w:rFonts w:cstheme="minorHAnsi"/>
          <w:b/>
          <w:bCs/>
        </w:rPr>
        <w:t xml:space="preserve"> </w:t>
      </w:r>
      <w:r w:rsidR="00517583">
        <w:rPr>
          <w:rFonts w:cstheme="minorHAnsi"/>
        </w:rPr>
        <w:t>should be unique.</w:t>
      </w:r>
    </w:p>
    <w:p w14:paraId="38DE4FD6" w14:textId="5DA82D8D" w:rsidR="00715DAF" w:rsidRDefault="00715DAF" w:rsidP="00F63718">
      <w:pPr>
        <w:rPr>
          <w:rFonts w:cstheme="minorHAnsi"/>
        </w:rPr>
      </w:pPr>
      <w:r w:rsidRPr="00D650D0">
        <w:rPr>
          <w:rFonts w:cstheme="minorHAnsi"/>
          <w:noProof/>
        </w:rPr>
        <w:drawing>
          <wp:anchor distT="0" distB="0" distL="114300" distR="114300" simplePos="0" relativeHeight="251676160" behindDoc="0" locked="0" layoutInCell="1" allowOverlap="1" wp14:anchorId="450D64B8" wp14:editId="1C8F4AFD">
            <wp:simplePos x="0" y="0"/>
            <wp:positionH relativeFrom="column">
              <wp:posOffset>5708015</wp:posOffset>
            </wp:positionH>
            <wp:positionV relativeFrom="paragraph">
              <wp:posOffset>195580</wp:posOffset>
            </wp:positionV>
            <wp:extent cx="830580" cy="1089384"/>
            <wp:effectExtent l="190500" t="190500" r="179070" b="168275"/>
            <wp:wrapNone/>
            <wp:docPr id="580004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004299" name=""/>
                    <pic:cNvPicPr/>
                  </pic:nvPicPr>
                  <pic:blipFill>
                    <a:blip r:embed="rId484" cstate="print">
                      <a:extLst>
                        <a:ext uri="{28A0092B-C50C-407E-A947-70E740481C1C}">
                          <a14:useLocalDpi xmlns:a14="http://schemas.microsoft.com/office/drawing/2010/main" val="0"/>
                        </a:ext>
                      </a:extLst>
                    </a:blip>
                    <a:stretch>
                      <a:fillRect/>
                    </a:stretch>
                  </pic:blipFill>
                  <pic:spPr>
                    <a:xfrm>
                      <a:off x="0" y="0"/>
                      <a:ext cx="830580" cy="1089384"/>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AE55F7">
        <w:rPr>
          <w:rFonts w:cstheme="minorHAnsi"/>
        </w:rPr>
        <w:t>Now we will deploy our application</w:t>
      </w:r>
      <w:r w:rsidR="00591BBA">
        <w:rPr>
          <w:rFonts w:cstheme="minorHAnsi"/>
        </w:rPr>
        <w:t xml:space="preserve">. </w:t>
      </w:r>
    </w:p>
    <w:p w14:paraId="5980F67A" w14:textId="77777777" w:rsidR="00715DAF" w:rsidRDefault="00715DAF" w:rsidP="00F63718">
      <w:pPr>
        <w:rPr>
          <w:rFonts w:cstheme="minorHAnsi"/>
        </w:rPr>
      </w:pPr>
    </w:p>
    <w:p w14:paraId="56DF92BC" w14:textId="43A985DB" w:rsidR="00591BBA" w:rsidRDefault="00591BBA" w:rsidP="00F63718">
      <w:pPr>
        <w:rPr>
          <w:rFonts w:cstheme="minorHAnsi"/>
        </w:rPr>
      </w:pPr>
      <w:r>
        <w:rPr>
          <w:rFonts w:cstheme="minorHAnsi"/>
        </w:rPr>
        <w:t xml:space="preserve">After deploy we will see go the BTP, So there if you go inside the sub-account you will see </w:t>
      </w:r>
      <w:r>
        <w:rPr>
          <w:rFonts w:cstheme="minorHAnsi"/>
          <w:b/>
          <w:bCs/>
        </w:rPr>
        <w:t xml:space="preserve">Security </w:t>
      </w:r>
      <w:r>
        <w:rPr>
          <w:rFonts w:cstheme="minorHAnsi"/>
        </w:rPr>
        <w:t>folder.</w:t>
      </w:r>
      <w:r w:rsidR="00281E85">
        <w:rPr>
          <w:rFonts w:cstheme="minorHAnsi"/>
        </w:rPr>
        <w:t xml:space="preserve"> Inside that security folder </w:t>
      </w:r>
      <w:r w:rsidR="00281E85">
        <w:rPr>
          <w:rFonts w:cstheme="minorHAnsi"/>
          <w:b/>
          <w:bCs/>
        </w:rPr>
        <w:t xml:space="preserve">Roles, Role Collection </w:t>
      </w:r>
      <w:r w:rsidR="00281E85">
        <w:rPr>
          <w:rFonts w:cstheme="minorHAnsi"/>
        </w:rPr>
        <w:t>etc will be there.</w:t>
      </w:r>
    </w:p>
    <w:p w14:paraId="08E56B88" w14:textId="2D3E060F" w:rsidR="00D650D0" w:rsidRDefault="003D7B0E" w:rsidP="00F63718">
      <w:pPr>
        <w:rPr>
          <w:rFonts w:cstheme="minorHAnsi"/>
          <w:b/>
          <w:bCs/>
        </w:rPr>
      </w:pPr>
      <w:r w:rsidRPr="001876FB">
        <w:rPr>
          <w:noProof/>
        </w:rPr>
        <w:drawing>
          <wp:anchor distT="0" distB="0" distL="114300" distR="114300" simplePos="0" relativeHeight="251694592" behindDoc="0" locked="0" layoutInCell="1" allowOverlap="1" wp14:anchorId="00C8A149" wp14:editId="06503D5C">
            <wp:simplePos x="0" y="0"/>
            <wp:positionH relativeFrom="column">
              <wp:posOffset>-645160</wp:posOffset>
            </wp:positionH>
            <wp:positionV relativeFrom="paragraph">
              <wp:posOffset>264795</wp:posOffset>
            </wp:positionV>
            <wp:extent cx="7019989" cy="802640"/>
            <wp:effectExtent l="0" t="0" r="0" b="0"/>
            <wp:wrapNone/>
            <wp:docPr id="1164644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644276" name=""/>
                    <pic:cNvPicPr/>
                  </pic:nvPicPr>
                  <pic:blipFill>
                    <a:blip r:embed="rId485" cstate="print">
                      <a:extLst>
                        <a:ext uri="{28A0092B-C50C-407E-A947-70E740481C1C}">
                          <a14:useLocalDpi xmlns:a14="http://schemas.microsoft.com/office/drawing/2010/main" val="0"/>
                        </a:ext>
                      </a:extLst>
                    </a:blip>
                    <a:stretch>
                      <a:fillRect/>
                    </a:stretch>
                  </pic:blipFill>
                  <pic:spPr>
                    <a:xfrm>
                      <a:off x="0" y="0"/>
                      <a:ext cx="7019989" cy="802640"/>
                    </a:xfrm>
                    <a:prstGeom prst="rect">
                      <a:avLst/>
                    </a:prstGeom>
                  </pic:spPr>
                </pic:pic>
              </a:graphicData>
            </a:graphic>
            <wp14:sizeRelH relativeFrom="page">
              <wp14:pctWidth>0</wp14:pctWidth>
            </wp14:sizeRelH>
            <wp14:sizeRelV relativeFrom="page">
              <wp14:pctHeight>0</wp14:pctHeight>
            </wp14:sizeRelV>
          </wp:anchor>
        </w:drawing>
      </w:r>
      <w:r w:rsidR="001B6E77">
        <w:rPr>
          <w:rFonts w:cstheme="minorHAnsi"/>
        </w:rPr>
        <w:t xml:space="preserve">Now if you go inside the </w:t>
      </w:r>
      <w:r w:rsidR="001B6E77">
        <w:rPr>
          <w:rFonts w:cstheme="minorHAnsi"/>
          <w:b/>
          <w:bCs/>
        </w:rPr>
        <w:t xml:space="preserve">Roles </w:t>
      </w:r>
      <w:r w:rsidR="001B6E77">
        <w:rPr>
          <w:rFonts w:cstheme="minorHAnsi"/>
        </w:rPr>
        <w:t>you will see the role which I created</w:t>
      </w:r>
      <w:r w:rsidR="008A4E67">
        <w:rPr>
          <w:rFonts w:cstheme="minorHAnsi"/>
        </w:rPr>
        <w:t xml:space="preserve"> in the </w:t>
      </w:r>
      <w:r w:rsidR="008A4E67">
        <w:rPr>
          <w:rFonts w:cstheme="minorHAnsi"/>
          <w:b/>
          <w:bCs/>
        </w:rPr>
        <w:t>xs-security.json</w:t>
      </w:r>
      <w:r w:rsidR="001B6E77">
        <w:rPr>
          <w:rFonts w:cstheme="minorHAnsi"/>
        </w:rPr>
        <w:t xml:space="preserve"> name is </w:t>
      </w:r>
      <w:r w:rsidR="001B6E77">
        <w:rPr>
          <w:rFonts w:cstheme="minorHAnsi"/>
          <w:b/>
          <w:bCs/>
        </w:rPr>
        <w:t>USER.</w:t>
      </w:r>
    </w:p>
    <w:p w14:paraId="6EE311E8" w14:textId="5EBDAA60" w:rsidR="00636EA0" w:rsidRDefault="00636EA0" w:rsidP="00F63718">
      <w:pPr>
        <w:rPr>
          <w:rFonts w:cstheme="minorHAnsi"/>
          <w:b/>
          <w:bCs/>
        </w:rPr>
      </w:pPr>
    </w:p>
    <w:p w14:paraId="1712F561" w14:textId="2299B9DE" w:rsidR="008D6BFA" w:rsidRDefault="008D6BFA" w:rsidP="008D6BFA">
      <w:pPr>
        <w:tabs>
          <w:tab w:val="left" w:pos="1240"/>
        </w:tabs>
        <w:rPr>
          <w:rFonts w:cstheme="minorHAnsi"/>
        </w:rPr>
      </w:pPr>
      <w:r>
        <w:rPr>
          <w:rFonts w:cstheme="minorHAnsi"/>
        </w:rPr>
        <w:tab/>
      </w:r>
    </w:p>
    <w:p w14:paraId="63EDF0C9" w14:textId="798385D2" w:rsidR="00824C7C" w:rsidRDefault="008A4E67" w:rsidP="008D6BFA">
      <w:pPr>
        <w:tabs>
          <w:tab w:val="left" w:pos="1240"/>
        </w:tabs>
        <w:rPr>
          <w:rFonts w:cstheme="minorHAnsi"/>
        </w:rPr>
      </w:pPr>
      <w:r>
        <w:rPr>
          <w:rFonts w:cstheme="minorHAnsi"/>
        </w:rPr>
        <w:t>If you go</w:t>
      </w:r>
      <w:r w:rsidR="00636EA0">
        <w:rPr>
          <w:rFonts w:cstheme="minorHAnsi"/>
        </w:rPr>
        <w:t xml:space="preserve"> inside the role-collections, you will see</w:t>
      </w:r>
      <w:r>
        <w:rPr>
          <w:rFonts w:cstheme="minorHAnsi"/>
        </w:rPr>
        <w:t xml:space="preserve"> </w:t>
      </w:r>
      <w:r w:rsidR="00636EA0">
        <w:rPr>
          <w:rFonts w:cstheme="minorHAnsi"/>
        </w:rPr>
        <w:t xml:space="preserve">the name of the role-collection and the Roles is </w:t>
      </w:r>
      <w:r w:rsidR="00636EA0" w:rsidRPr="00ED509A">
        <w:rPr>
          <w:rFonts w:cstheme="minorHAnsi"/>
          <w:b/>
          <w:bCs/>
        </w:rPr>
        <w:t>USER</w:t>
      </w:r>
      <w:r w:rsidR="00636EA0">
        <w:rPr>
          <w:rFonts w:cstheme="minorHAnsi"/>
        </w:rPr>
        <w:t xml:space="preserve">, </w:t>
      </w:r>
      <w:r w:rsidR="00754AC6">
        <w:rPr>
          <w:rFonts w:cstheme="minorHAnsi"/>
        </w:rPr>
        <w:t xml:space="preserve">which </w:t>
      </w:r>
      <w:r w:rsidR="00636EA0">
        <w:rPr>
          <w:rFonts w:cstheme="minorHAnsi"/>
        </w:rPr>
        <w:t xml:space="preserve">associated with </w:t>
      </w:r>
      <w:r w:rsidR="005A6DDB">
        <w:rPr>
          <w:rFonts w:cstheme="minorHAnsi"/>
        </w:rPr>
        <w:t>role-collections</w:t>
      </w:r>
      <w:r w:rsidR="00636EA0">
        <w:rPr>
          <w:rFonts w:cstheme="minorHAnsi"/>
        </w:rPr>
        <w:t>.</w:t>
      </w:r>
    </w:p>
    <w:p w14:paraId="33E2BD26" w14:textId="3A5E71FF" w:rsidR="00636EA0" w:rsidRDefault="00636EA0" w:rsidP="008D6BFA">
      <w:pPr>
        <w:tabs>
          <w:tab w:val="left" w:pos="1240"/>
        </w:tabs>
        <w:rPr>
          <w:rFonts w:cstheme="minorHAnsi"/>
        </w:rPr>
      </w:pPr>
    </w:p>
    <w:p w14:paraId="583E622A" w14:textId="45B1C61F" w:rsidR="00636EA0" w:rsidRDefault="00051B7B" w:rsidP="008D6BFA">
      <w:pPr>
        <w:tabs>
          <w:tab w:val="left" w:pos="1240"/>
        </w:tabs>
        <w:rPr>
          <w:rFonts w:cstheme="minorHAnsi"/>
        </w:rPr>
      </w:pPr>
      <w:r w:rsidRPr="00203377">
        <w:rPr>
          <w:noProof/>
        </w:rPr>
        <w:drawing>
          <wp:anchor distT="0" distB="0" distL="114300" distR="114300" simplePos="0" relativeHeight="251699712" behindDoc="0" locked="0" layoutInCell="1" allowOverlap="1" wp14:anchorId="1EE04B19" wp14:editId="2AD84E34">
            <wp:simplePos x="0" y="0"/>
            <wp:positionH relativeFrom="column">
              <wp:posOffset>-441960</wp:posOffset>
            </wp:positionH>
            <wp:positionV relativeFrom="paragraph">
              <wp:posOffset>119380</wp:posOffset>
            </wp:positionV>
            <wp:extent cx="6715760" cy="459077"/>
            <wp:effectExtent l="190500" t="190500" r="142240" b="170180"/>
            <wp:wrapNone/>
            <wp:docPr id="415579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579747" name=""/>
                    <pic:cNvPicPr/>
                  </pic:nvPicPr>
                  <pic:blipFill>
                    <a:blip r:embed="rId486" cstate="print">
                      <a:extLst>
                        <a:ext uri="{28A0092B-C50C-407E-A947-70E740481C1C}">
                          <a14:useLocalDpi xmlns:a14="http://schemas.microsoft.com/office/drawing/2010/main" val="0"/>
                        </a:ext>
                      </a:extLst>
                    </a:blip>
                    <a:stretch>
                      <a:fillRect/>
                    </a:stretch>
                  </pic:blipFill>
                  <pic:spPr>
                    <a:xfrm>
                      <a:off x="0" y="0"/>
                      <a:ext cx="6715760" cy="459077"/>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14:paraId="20F2FEE3" w14:textId="77777777" w:rsidR="00E46B12" w:rsidRDefault="00E46B12" w:rsidP="008D6BFA">
      <w:pPr>
        <w:tabs>
          <w:tab w:val="left" w:pos="1240"/>
        </w:tabs>
        <w:rPr>
          <w:rFonts w:cstheme="minorHAnsi"/>
        </w:rPr>
      </w:pPr>
    </w:p>
    <w:p w14:paraId="2F39516C" w14:textId="6C7E82B4" w:rsidR="00ED509A" w:rsidRDefault="00FF0825" w:rsidP="008D6BFA">
      <w:pPr>
        <w:tabs>
          <w:tab w:val="left" w:pos="1240"/>
        </w:tabs>
        <w:rPr>
          <w:rFonts w:cstheme="minorHAnsi"/>
        </w:rPr>
      </w:pPr>
      <w:r w:rsidRPr="00FF0825">
        <w:rPr>
          <w:rFonts w:cstheme="minorHAnsi"/>
          <w:noProof/>
        </w:rPr>
        <w:lastRenderedPageBreak/>
        <w:drawing>
          <wp:anchor distT="0" distB="0" distL="114300" distR="114300" simplePos="0" relativeHeight="251639296" behindDoc="0" locked="0" layoutInCell="1" allowOverlap="1" wp14:anchorId="37FF466C" wp14:editId="4A17D5CA">
            <wp:simplePos x="0" y="0"/>
            <wp:positionH relativeFrom="column">
              <wp:posOffset>15240</wp:posOffset>
            </wp:positionH>
            <wp:positionV relativeFrom="paragraph">
              <wp:posOffset>645160</wp:posOffset>
            </wp:positionV>
            <wp:extent cx="5731510" cy="565785"/>
            <wp:effectExtent l="190500" t="190500" r="173990" b="177165"/>
            <wp:wrapNone/>
            <wp:docPr id="2069226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226746" name=""/>
                    <pic:cNvPicPr/>
                  </pic:nvPicPr>
                  <pic:blipFill>
                    <a:blip r:embed="rId487" cstate="print">
                      <a:extLst>
                        <a:ext uri="{28A0092B-C50C-407E-A947-70E740481C1C}">
                          <a14:useLocalDpi xmlns:a14="http://schemas.microsoft.com/office/drawing/2010/main" val="0"/>
                        </a:ext>
                      </a:extLst>
                    </a:blip>
                    <a:stretch>
                      <a:fillRect/>
                    </a:stretch>
                  </pic:blipFill>
                  <pic:spPr>
                    <a:xfrm>
                      <a:off x="0" y="0"/>
                      <a:ext cx="5731510" cy="56578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ED509A">
        <w:rPr>
          <w:rFonts w:cstheme="minorHAnsi"/>
        </w:rPr>
        <w:t>Now you need to assign this role-collection to the user.</w:t>
      </w:r>
      <w:r w:rsidR="00E46B12">
        <w:rPr>
          <w:rFonts w:cstheme="minorHAnsi"/>
        </w:rPr>
        <w:t xml:space="preserve"> So to assign this you need to come to the Users, which is inside the Same folder only i.e. </w:t>
      </w:r>
      <w:r w:rsidR="00E46B12">
        <w:rPr>
          <w:rFonts w:cstheme="minorHAnsi"/>
          <w:b/>
          <w:bCs/>
        </w:rPr>
        <w:t xml:space="preserve">Security </w:t>
      </w:r>
      <w:r w:rsidR="00E46B12">
        <w:rPr>
          <w:rFonts w:cstheme="minorHAnsi"/>
        </w:rPr>
        <w:t xml:space="preserve">folder. </w:t>
      </w:r>
      <w:r w:rsidR="003853E5">
        <w:rPr>
          <w:rFonts w:cstheme="minorHAnsi"/>
        </w:rPr>
        <w:t>Once you come to the User section you will see a user.</w:t>
      </w:r>
    </w:p>
    <w:p w14:paraId="1F182D66" w14:textId="51F71493" w:rsidR="00FF0825" w:rsidRPr="00E46B12" w:rsidRDefault="00FF0825" w:rsidP="008D6BFA">
      <w:pPr>
        <w:tabs>
          <w:tab w:val="left" w:pos="1240"/>
        </w:tabs>
        <w:rPr>
          <w:rFonts w:cstheme="minorHAnsi"/>
        </w:rPr>
      </w:pPr>
    </w:p>
    <w:p w14:paraId="0E0A221E" w14:textId="35F96049" w:rsidR="00E46B12" w:rsidRDefault="00E46B12" w:rsidP="008D6BFA">
      <w:pPr>
        <w:tabs>
          <w:tab w:val="left" w:pos="1240"/>
        </w:tabs>
        <w:rPr>
          <w:rFonts w:cstheme="minorHAnsi"/>
        </w:rPr>
      </w:pPr>
    </w:p>
    <w:p w14:paraId="5D9FB76E" w14:textId="77777777" w:rsidR="00E46B12" w:rsidRDefault="00E46B12" w:rsidP="008D6BFA">
      <w:pPr>
        <w:tabs>
          <w:tab w:val="left" w:pos="1240"/>
        </w:tabs>
        <w:rPr>
          <w:rFonts w:cstheme="minorHAnsi"/>
        </w:rPr>
      </w:pPr>
    </w:p>
    <w:p w14:paraId="1803B5CE" w14:textId="26D8B355" w:rsidR="00FF0825" w:rsidRDefault="00FF0825" w:rsidP="008D6BFA">
      <w:pPr>
        <w:tabs>
          <w:tab w:val="left" w:pos="1240"/>
        </w:tabs>
        <w:rPr>
          <w:rFonts w:cstheme="minorHAnsi"/>
        </w:rPr>
      </w:pPr>
      <w:r>
        <w:rPr>
          <w:rFonts w:cstheme="minorHAnsi"/>
        </w:rPr>
        <w:t>After that you will click on the user</w:t>
      </w:r>
      <w:r w:rsidR="00557385">
        <w:rPr>
          <w:rFonts w:cstheme="minorHAnsi"/>
        </w:rPr>
        <w:t>, it will navigate to another view</w:t>
      </w:r>
      <w:r>
        <w:rPr>
          <w:rFonts w:cstheme="minorHAnsi"/>
        </w:rPr>
        <w:t>.</w:t>
      </w:r>
      <w:r w:rsidR="0085519C">
        <w:rPr>
          <w:rFonts w:cstheme="minorHAnsi"/>
        </w:rPr>
        <w:t xml:space="preserve"> And to assign role-collection with the user</w:t>
      </w:r>
      <w:r w:rsidR="00F77C93">
        <w:rPr>
          <w:rFonts w:cstheme="minorHAnsi"/>
        </w:rPr>
        <w:t xml:space="preserve"> for that</w:t>
      </w:r>
      <w:r w:rsidR="0085519C">
        <w:rPr>
          <w:rFonts w:cstheme="minorHAnsi"/>
        </w:rPr>
        <w:t xml:space="preserve"> you will click the option </w:t>
      </w:r>
      <w:r w:rsidR="0085519C">
        <w:rPr>
          <w:rFonts w:cstheme="minorHAnsi"/>
          <w:b/>
          <w:bCs/>
        </w:rPr>
        <w:t xml:space="preserve">Assign Role Collection, </w:t>
      </w:r>
      <w:r w:rsidR="0085519C">
        <w:rPr>
          <w:rFonts w:cstheme="minorHAnsi"/>
        </w:rPr>
        <w:t>which you will see in the right side.</w:t>
      </w:r>
      <w:r w:rsidR="00F77C93">
        <w:rPr>
          <w:rFonts w:cstheme="minorHAnsi"/>
        </w:rPr>
        <w:t xml:space="preserve"> After that you will click on that and select the name of the role-collection</w:t>
      </w:r>
      <w:r w:rsidR="003C774E">
        <w:rPr>
          <w:rFonts w:cstheme="minorHAnsi"/>
        </w:rPr>
        <w:t xml:space="preserve"> and assign it.</w:t>
      </w:r>
    </w:p>
    <w:p w14:paraId="202B3F95" w14:textId="29FC6645" w:rsidR="00F77C93" w:rsidRDefault="00F77C93" w:rsidP="008D6BFA">
      <w:pPr>
        <w:tabs>
          <w:tab w:val="left" w:pos="1240"/>
        </w:tabs>
        <w:rPr>
          <w:rFonts w:cstheme="minorHAnsi"/>
        </w:rPr>
      </w:pPr>
      <w:r w:rsidRPr="00F77C93">
        <w:rPr>
          <w:rFonts w:cstheme="minorHAnsi"/>
          <w:noProof/>
        </w:rPr>
        <w:drawing>
          <wp:anchor distT="0" distB="0" distL="114300" distR="114300" simplePos="0" relativeHeight="251651584" behindDoc="0" locked="0" layoutInCell="1" allowOverlap="1" wp14:anchorId="53B3D6E2" wp14:editId="20E9F2E4">
            <wp:simplePos x="0" y="0"/>
            <wp:positionH relativeFrom="column">
              <wp:posOffset>5080</wp:posOffset>
            </wp:positionH>
            <wp:positionV relativeFrom="paragraph">
              <wp:posOffset>71755</wp:posOffset>
            </wp:positionV>
            <wp:extent cx="5731510" cy="1368425"/>
            <wp:effectExtent l="190500" t="190500" r="173990" b="174625"/>
            <wp:wrapNone/>
            <wp:docPr id="2062116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116170" name=""/>
                    <pic:cNvPicPr/>
                  </pic:nvPicPr>
                  <pic:blipFill>
                    <a:blip r:embed="rId488" cstate="print">
                      <a:extLst>
                        <a:ext uri="{28A0092B-C50C-407E-A947-70E740481C1C}">
                          <a14:useLocalDpi xmlns:a14="http://schemas.microsoft.com/office/drawing/2010/main" val="0"/>
                        </a:ext>
                      </a:extLst>
                    </a:blip>
                    <a:stretch>
                      <a:fillRect/>
                    </a:stretch>
                  </pic:blipFill>
                  <pic:spPr>
                    <a:xfrm>
                      <a:off x="0" y="0"/>
                      <a:ext cx="5731510" cy="136842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14:paraId="22C6EA49" w14:textId="77777777" w:rsidR="0083645F" w:rsidRPr="0083645F" w:rsidRDefault="0083645F" w:rsidP="0083645F">
      <w:pPr>
        <w:rPr>
          <w:rFonts w:cstheme="minorHAnsi"/>
        </w:rPr>
      </w:pPr>
    </w:p>
    <w:p w14:paraId="3899A361" w14:textId="77777777" w:rsidR="0083645F" w:rsidRPr="0083645F" w:rsidRDefault="0083645F" w:rsidP="0083645F">
      <w:pPr>
        <w:rPr>
          <w:rFonts w:cstheme="minorHAnsi"/>
        </w:rPr>
      </w:pPr>
    </w:p>
    <w:p w14:paraId="00C95623" w14:textId="236ADF47" w:rsidR="0083645F" w:rsidRPr="0083645F" w:rsidRDefault="0083645F" w:rsidP="0083645F">
      <w:pPr>
        <w:rPr>
          <w:rFonts w:cstheme="minorHAnsi"/>
        </w:rPr>
      </w:pPr>
    </w:p>
    <w:p w14:paraId="0922C1F1" w14:textId="77777777" w:rsidR="0083645F" w:rsidRPr="0083645F" w:rsidRDefault="0083645F" w:rsidP="0083645F">
      <w:pPr>
        <w:rPr>
          <w:rFonts w:cstheme="minorHAnsi"/>
        </w:rPr>
      </w:pPr>
    </w:p>
    <w:p w14:paraId="0D1245AD" w14:textId="0254FC9D" w:rsidR="0083645F" w:rsidRDefault="0083645F" w:rsidP="0083645F">
      <w:pPr>
        <w:rPr>
          <w:rFonts w:cstheme="minorHAnsi"/>
        </w:rPr>
      </w:pPr>
    </w:p>
    <w:p w14:paraId="71FC0E5C" w14:textId="4A4E6005" w:rsidR="0083645F" w:rsidRDefault="0083645F" w:rsidP="0083645F">
      <w:pPr>
        <w:rPr>
          <w:rFonts w:cstheme="minorHAnsi"/>
        </w:rPr>
      </w:pPr>
      <w:r>
        <w:rPr>
          <w:rFonts w:cstheme="minorHAnsi"/>
        </w:rPr>
        <w:t>Now role-collection got assign to the user.</w:t>
      </w:r>
      <w:r w:rsidR="00A42188">
        <w:rPr>
          <w:rFonts w:cstheme="minorHAnsi"/>
        </w:rPr>
        <w:t xml:space="preserve"> </w:t>
      </w:r>
    </w:p>
    <w:p w14:paraId="6A14E40D" w14:textId="4A38D2A8" w:rsidR="008D387E" w:rsidRDefault="00A42188" w:rsidP="0083645F">
      <w:pPr>
        <w:rPr>
          <w:rFonts w:cstheme="minorHAnsi"/>
        </w:rPr>
      </w:pPr>
      <w:r>
        <w:rPr>
          <w:rFonts w:cstheme="minorHAnsi"/>
        </w:rPr>
        <w:t>So the user have only the read options available. That means user only can access the entity, but can not do other option on the entity.</w:t>
      </w:r>
    </w:p>
    <w:p w14:paraId="7998CB87" w14:textId="7A0F4777" w:rsidR="008D387E" w:rsidRDefault="008D387E" w:rsidP="0083645F">
      <w:pPr>
        <w:rPr>
          <w:rFonts w:cstheme="minorHAnsi"/>
          <w:b/>
          <w:bCs/>
        </w:rPr>
      </w:pPr>
      <w:r>
        <w:rPr>
          <w:rFonts w:cstheme="minorHAnsi"/>
          <w:b/>
          <w:bCs/>
        </w:rPr>
        <w:t xml:space="preserve">We will </w:t>
      </w:r>
      <w:r w:rsidR="00631F14">
        <w:rPr>
          <w:rFonts w:cstheme="minorHAnsi"/>
          <w:b/>
          <w:bCs/>
        </w:rPr>
        <w:t xml:space="preserve">access and do </w:t>
      </w:r>
      <w:r>
        <w:rPr>
          <w:rFonts w:cstheme="minorHAnsi"/>
          <w:b/>
          <w:bCs/>
        </w:rPr>
        <w:t xml:space="preserve">operation on the entity </w:t>
      </w:r>
      <w:r w:rsidR="00631F14">
        <w:rPr>
          <w:rFonts w:cstheme="minorHAnsi"/>
          <w:b/>
          <w:bCs/>
        </w:rPr>
        <w:t>from</w:t>
      </w:r>
      <w:r>
        <w:rPr>
          <w:rFonts w:cstheme="minorHAnsi"/>
          <w:b/>
          <w:bCs/>
        </w:rPr>
        <w:t xml:space="preserve"> </w:t>
      </w:r>
      <w:r w:rsidR="0021606F">
        <w:rPr>
          <w:rFonts w:cstheme="minorHAnsi"/>
          <w:b/>
          <w:bCs/>
        </w:rPr>
        <w:t>postman:</w:t>
      </w:r>
    </w:p>
    <w:p w14:paraId="7A641FA2" w14:textId="2786B240" w:rsidR="00D331B2" w:rsidRDefault="00B77B28" w:rsidP="0083645F">
      <w:pPr>
        <w:rPr>
          <w:rFonts w:cstheme="minorHAnsi"/>
        </w:rPr>
      </w:pPr>
      <w:r>
        <w:rPr>
          <w:rFonts w:cstheme="minorHAnsi"/>
        </w:rPr>
        <w:t>Now first we will create the auth-token</w:t>
      </w:r>
      <w:r w:rsidR="00040855">
        <w:rPr>
          <w:rFonts w:cstheme="minorHAnsi"/>
        </w:rPr>
        <w:t>, with the help of client-id ,client-secret, URL and with the help of that auth-token I will try to access the Employee entity</w:t>
      </w:r>
      <w:r w:rsidR="005A35B8">
        <w:rPr>
          <w:rFonts w:cstheme="minorHAnsi"/>
        </w:rPr>
        <w:t xml:space="preserve"> from the </w:t>
      </w:r>
      <w:r w:rsidR="005A35B8">
        <w:rPr>
          <w:rFonts w:cstheme="minorHAnsi"/>
          <w:b/>
          <w:bCs/>
        </w:rPr>
        <w:t>srv</w:t>
      </w:r>
      <w:r w:rsidR="00B13F95">
        <w:rPr>
          <w:rFonts w:cstheme="minorHAnsi"/>
        </w:rPr>
        <w:t>.</w:t>
      </w:r>
      <w:r w:rsidR="00D331B2">
        <w:rPr>
          <w:rFonts w:cstheme="minorHAnsi"/>
        </w:rPr>
        <w:t xml:space="preserve"> </w:t>
      </w:r>
      <w:r w:rsidR="00040855">
        <w:rPr>
          <w:rFonts w:cstheme="minorHAnsi"/>
        </w:rPr>
        <w:t xml:space="preserve">But it will show me </w:t>
      </w:r>
      <w:r w:rsidR="00040855" w:rsidRPr="00CC2113">
        <w:rPr>
          <w:rFonts w:cstheme="minorHAnsi"/>
          <w:b/>
          <w:bCs/>
          <w:color w:val="FF0000"/>
        </w:rPr>
        <w:t>forbidden</w:t>
      </w:r>
      <w:r w:rsidR="00040855">
        <w:rPr>
          <w:rFonts w:cstheme="minorHAnsi"/>
          <w:b/>
          <w:bCs/>
        </w:rPr>
        <w:t xml:space="preserve"> </w:t>
      </w:r>
      <w:r w:rsidR="00040855">
        <w:rPr>
          <w:rFonts w:cstheme="minorHAnsi"/>
        </w:rPr>
        <w:t xml:space="preserve">in the response as because after assign the </w:t>
      </w:r>
      <w:r w:rsidR="00040855" w:rsidRPr="00040855">
        <w:rPr>
          <w:rFonts w:cstheme="minorHAnsi"/>
          <w:b/>
          <w:bCs/>
        </w:rPr>
        <w:t>role-collections</w:t>
      </w:r>
      <w:r w:rsidR="00040855">
        <w:rPr>
          <w:rFonts w:cstheme="minorHAnsi"/>
          <w:b/>
          <w:bCs/>
        </w:rPr>
        <w:t xml:space="preserve"> </w:t>
      </w:r>
      <w:r w:rsidR="00040855">
        <w:rPr>
          <w:rFonts w:cstheme="minorHAnsi"/>
        </w:rPr>
        <w:t>to user</w:t>
      </w:r>
      <w:r w:rsidR="00040855">
        <w:rPr>
          <w:rFonts w:cstheme="minorHAnsi"/>
          <w:b/>
          <w:bCs/>
        </w:rPr>
        <w:t xml:space="preserve"> </w:t>
      </w:r>
      <w:r w:rsidR="00040855">
        <w:rPr>
          <w:rFonts w:cstheme="minorHAnsi"/>
        </w:rPr>
        <w:t xml:space="preserve">Now to </w:t>
      </w:r>
      <w:r w:rsidR="00EF02C9">
        <w:rPr>
          <w:rFonts w:cstheme="minorHAnsi"/>
        </w:rPr>
        <w:t>create the auth-token</w:t>
      </w:r>
      <w:r w:rsidR="00040855">
        <w:rPr>
          <w:rFonts w:cstheme="minorHAnsi"/>
        </w:rPr>
        <w:t xml:space="preserve"> we have to pass username and password also in authorization. </w:t>
      </w:r>
      <w:r w:rsidR="00EF02C9">
        <w:rPr>
          <w:rFonts w:cstheme="minorHAnsi"/>
        </w:rPr>
        <w:t xml:space="preserve">                           </w:t>
      </w:r>
    </w:p>
    <w:p w14:paraId="6D6126D9" w14:textId="792086F2" w:rsidR="00B35B96" w:rsidRDefault="0045433A" w:rsidP="00B35B96">
      <w:pPr>
        <w:rPr>
          <w:rFonts w:cstheme="minorHAnsi"/>
        </w:rPr>
      </w:pPr>
      <w:r w:rsidRPr="00040855">
        <w:rPr>
          <w:rFonts w:cstheme="minorHAnsi"/>
          <w:noProof/>
        </w:rPr>
        <w:drawing>
          <wp:anchor distT="0" distB="0" distL="114300" distR="114300" simplePos="0" relativeHeight="251673088" behindDoc="0" locked="0" layoutInCell="1" allowOverlap="1" wp14:anchorId="4B109005" wp14:editId="21EDBE1E">
            <wp:simplePos x="0" y="0"/>
            <wp:positionH relativeFrom="column">
              <wp:posOffset>-810260</wp:posOffset>
            </wp:positionH>
            <wp:positionV relativeFrom="paragraph">
              <wp:posOffset>349885</wp:posOffset>
            </wp:positionV>
            <wp:extent cx="2905231" cy="2156460"/>
            <wp:effectExtent l="190500" t="190500" r="180975" b="167640"/>
            <wp:wrapNone/>
            <wp:docPr id="2769980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998049" name=""/>
                    <pic:cNvPicPr/>
                  </pic:nvPicPr>
                  <pic:blipFill>
                    <a:blip r:embed="rId489" cstate="print">
                      <a:extLst>
                        <a:ext uri="{28A0092B-C50C-407E-A947-70E740481C1C}">
                          <a14:useLocalDpi xmlns:a14="http://schemas.microsoft.com/office/drawing/2010/main" val="0"/>
                        </a:ext>
                      </a:extLst>
                    </a:blip>
                    <a:stretch>
                      <a:fillRect/>
                    </a:stretch>
                  </pic:blipFill>
                  <pic:spPr>
                    <a:xfrm>
                      <a:off x="0" y="0"/>
                      <a:ext cx="2905231" cy="215646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040855">
        <w:rPr>
          <w:rFonts w:cstheme="minorHAnsi"/>
        </w:rPr>
        <w:t xml:space="preserve">So for that we have to select </w:t>
      </w:r>
      <w:r w:rsidR="00040855">
        <w:rPr>
          <w:rFonts w:cstheme="minorHAnsi"/>
          <w:b/>
          <w:bCs/>
        </w:rPr>
        <w:t xml:space="preserve">Grant Type as </w:t>
      </w:r>
      <w:r w:rsidR="00040855">
        <w:rPr>
          <w:rFonts w:cstheme="minorHAnsi"/>
        </w:rPr>
        <w:t xml:space="preserve"> </w:t>
      </w:r>
      <w:r w:rsidR="00040855">
        <w:rPr>
          <w:rFonts w:cstheme="minorHAnsi"/>
          <w:b/>
          <w:bCs/>
        </w:rPr>
        <w:t>P</w:t>
      </w:r>
      <w:r w:rsidR="00040855" w:rsidRPr="00040855">
        <w:rPr>
          <w:rFonts w:cstheme="minorHAnsi"/>
          <w:b/>
          <w:bCs/>
        </w:rPr>
        <w:t>assword Credentials</w:t>
      </w:r>
      <w:r w:rsidR="00040855">
        <w:rPr>
          <w:rFonts w:cstheme="minorHAnsi"/>
          <w:b/>
          <w:bCs/>
        </w:rPr>
        <w:t>.</w:t>
      </w:r>
      <w:r w:rsidR="00040855">
        <w:rPr>
          <w:rFonts w:cstheme="minorHAnsi"/>
        </w:rPr>
        <w:t xml:space="preserve"> </w:t>
      </w:r>
    </w:p>
    <w:p w14:paraId="1EFD17FD" w14:textId="2F9B6FE6" w:rsidR="00C16C9E" w:rsidRDefault="00EF02C9" w:rsidP="005C418A">
      <w:pPr>
        <w:tabs>
          <w:tab w:val="left" w:pos="3552"/>
        </w:tabs>
        <w:ind w:left="3552"/>
        <w:rPr>
          <w:rFonts w:cstheme="minorHAnsi"/>
        </w:rPr>
      </w:pPr>
      <w:r>
        <w:rPr>
          <w:rFonts w:cstheme="minorHAnsi"/>
        </w:rPr>
        <w:tab/>
      </w:r>
      <w:r w:rsidR="005C418A">
        <w:rPr>
          <w:rFonts w:cstheme="minorHAnsi"/>
        </w:rPr>
        <w:t xml:space="preserve">So here in this picture as you can see we have </w:t>
      </w:r>
      <w:r w:rsidR="00C16C9E">
        <w:rPr>
          <w:rFonts w:cstheme="minorHAnsi"/>
        </w:rPr>
        <w:t>choose</w:t>
      </w:r>
      <w:r w:rsidR="005C418A">
        <w:rPr>
          <w:rFonts w:cstheme="minorHAnsi"/>
        </w:rPr>
        <w:t xml:space="preserve">                   </w:t>
      </w:r>
      <w:r w:rsidR="005C418A" w:rsidRPr="005C418A">
        <w:rPr>
          <w:rFonts w:cstheme="minorHAnsi"/>
          <w:b/>
          <w:bCs/>
        </w:rPr>
        <w:t>Grant type</w:t>
      </w:r>
      <w:r w:rsidR="005C418A">
        <w:rPr>
          <w:rFonts w:cstheme="minorHAnsi"/>
        </w:rPr>
        <w:t xml:space="preserve"> as </w:t>
      </w:r>
      <w:r w:rsidR="00C16C9E">
        <w:rPr>
          <w:rFonts w:cstheme="minorHAnsi"/>
        </w:rPr>
        <w:t xml:space="preserve">------&gt; </w:t>
      </w:r>
      <w:r w:rsidR="005C418A" w:rsidRPr="00C16C9E">
        <w:rPr>
          <w:rFonts w:cstheme="minorHAnsi"/>
          <w:b/>
          <w:bCs/>
        </w:rPr>
        <w:t>Password Credentials</w:t>
      </w:r>
      <w:r w:rsidR="005C418A">
        <w:rPr>
          <w:rFonts w:cstheme="minorHAnsi"/>
        </w:rPr>
        <w:t xml:space="preserve">. </w:t>
      </w:r>
      <w:r w:rsidR="005C418A">
        <w:rPr>
          <w:rFonts w:cstheme="minorHAnsi"/>
        </w:rPr>
        <w:tab/>
      </w:r>
      <w:r w:rsidR="005C418A">
        <w:rPr>
          <w:rFonts w:cstheme="minorHAnsi"/>
        </w:rPr>
        <w:tab/>
        <w:t xml:space="preserve">                                               </w:t>
      </w:r>
    </w:p>
    <w:p w14:paraId="54FF4CB6" w14:textId="77777777" w:rsidR="00C16C9E" w:rsidRDefault="005C418A" w:rsidP="005C418A">
      <w:pPr>
        <w:tabs>
          <w:tab w:val="left" w:pos="3552"/>
        </w:tabs>
        <w:ind w:left="3552"/>
        <w:rPr>
          <w:rFonts w:ascii="Bahnschrift SemiLight SemiConde" w:hAnsi="Bahnschrift SemiLight SemiConde" w:cs="Segoe UI"/>
          <w:b/>
          <w:bCs/>
          <w:color w:val="212121"/>
          <w:sz w:val="18"/>
          <w:szCs w:val="18"/>
          <w:shd w:val="clear" w:color="auto" w:fill="FFFFFF"/>
        </w:rPr>
      </w:pPr>
      <w:r>
        <w:rPr>
          <w:rFonts w:cstheme="minorHAnsi"/>
        </w:rPr>
        <w:t xml:space="preserve">And after that we have defined </w:t>
      </w:r>
      <w:r w:rsidRPr="00C16C9E">
        <w:rPr>
          <w:rFonts w:ascii="Bahnschrift SemiLight SemiConde" w:hAnsi="Bahnschrift SemiLight SemiConde" w:cs="Segoe UI"/>
          <w:b/>
          <w:bCs/>
          <w:color w:val="212121"/>
          <w:sz w:val="18"/>
          <w:szCs w:val="18"/>
          <w:shd w:val="clear" w:color="auto" w:fill="FFFFFF"/>
        </w:rPr>
        <w:t>Access Token URL, Client ID, Client Secret, Username, Password</w:t>
      </w:r>
      <w:r w:rsidR="00C16C9E" w:rsidRPr="00C16C9E">
        <w:rPr>
          <w:rFonts w:ascii="Bahnschrift SemiLight SemiConde" w:hAnsi="Bahnschrift SemiLight SemiConde" w:cs="Segoe UI"/>
          <w:b/>
          <w:bCs/>
          <w:color w:val="212121"/>
          <w:sz w:val="18"/>
          <w:szCs w:val="18"/>
          <w:shd w:val="clear" w:color="auto" w:fill="FFFFFF"/>
        </w:rPr>
        <w:t xml:space="preserve"> </w:t>
      </w:r>
      <w:r w:rsidR="00C16C9E">
        <w:rPr>
          <w:rFonts w:ascii="Bahnschrift SemiLight SemiConde" w:hAnsi="Bahnschrift SemiLight SemiConde" w:cs="Segoe UI"/>
          <w:b/>
          <w:bCs/>
          <w:color w:val="212121"/>
          <w:sz w:val="18"/>
          <w:szCs w:val="18"/>
          <w:shd w:val="clear" w:color="auto" w:fill="FFFFFF"/>
        </w:rPr>
        <w:t xml:space="preserve"> </w:t>
      </w:r>
    </w:p>
    <w:p w14:paraId="7D3DA655" w14:textId="3AE710CE" w:rsidR="00EF02C9" w:rsidRDefault="00C16C9E" w:rsidP="005C418A">
      <w:pPr>
        <w:tabs>
          <w:tab w:val="left" w:pos="3552"/>
        </w:tabs>
        <w:ind w:left="3552"/>
      </w:pPr>
      <w:r>
        <w:t>A</w:t>
      </w:r>
      <w:r w:rsidRPr="00C16C9E">
        <w:t xml:space="preserve">nd with this  </w:t>
      </w:r>
      <w:r>
        <w:t>above attribute I have created the auth-token and used that token to access the entity-data. Now we will be able to access the entity-data successfully.</w:t>
      </w:r>
    </w:p>
    <w:p w14:paraId="6EADD472" w14:textId="77777777" w:rsidR="00856D38" w:rsidRDefault="00856D38" w:rsidP="005C418A">
      <w:pPr>
        <w:tabs>
          <w:tab w:val="left" w:pos="3552"/>
        </w:tabs>
        <w:ind w:left="3552"/>
      </w:pPr>
    </w:p>
    <w:p w14:paraId="1D5ED5D3" w14:textId="77777777" w:rsidR="00722742" w:rsidRDefault="00722742" w:rsidP="005C418A">
      <w:pPr>
        <w:tabs>
          <w:tab w:val="left" w:pos="3552"/>
        </w:tabs>
        <w:ind w:left="3552"/>
      </w:pPr>
    </w:p>
    <w:p w14:paraId="10CDB3F5" w14:textId="77777777" w:rsidR="00722742" w:rsidRDefault="00722742" w:rsidP="005C418A">
      <w:pPr>
        <w:tabs>
          <w:tab w:val="left" w:pos="3552"/>
        </w:tabs>
        <w:ind w:left="3552"/>
      </w:pPr>
    </w:p>
    <w:p w14:paraId="5B108474" w14:textId="77777777" w:rsidR="00722742" w:rsidRDefault="00722742" w:rsidP="00722742">
      <w:pPr>
        <w:tabs>
          <w:tab w:val="left" w:pos="3552"/>
        </w:tabs>
        <w:rPr>
          <w:rFonts w:cstheme="minorHAnsi"/>
        </w:rPr>
      </w:pPr>
    </w:p>
    <w:p w14:paraId="4C0011A4" w14:textId="50DE380F" w:rsidR="00B35B96" w:rsidRDefault="00B35B96" w:rsidP="00722742">
      <w:pPr>
        <w:tabs>
          <w:tab w:val="left" w:pos="3552"/>
        </w:tabs>
        <w:rPr>
          <w:rFonts w:cstheme="minorHAnsi"/>
        </w:rPr>
      </w:pPr>
      <w:r w:rsidRPr="00B35B96">
        <w:rPr>
          <w:rFonts w:cstheme="minorHAnsi"/>
        </w:rPr>
        <w:lastRenderedPageBreak/>
        <w:t xml:space="preserve">Now I will try to create </w:t>
      </w:r>
      <w:r>
        <w:rPr>
          <w:rFonts w:cstheme="minorHAnsi"/>
        </w:rPr>
        <w:t>new employee</w:t>
      </w:r>
      <w:r w:rsidRPr="00B35B96">
        <w:rPr>
          <w:rFonts w:cstheme="minorHAnsi"/>
        </w:rPr>
        <w:t>, it will show me error</w:t>
      </w:r>
      <w:r w:rsidR="00D51B64">
        <w:rPr>
          <w:rFonts w:cstheme="minorHAnsi"/>
        </w:rPr>
        <w:t xml:space="preserve">-message </w:t>
      </w:r>
      <w:r w:rsidR="00D51B64">
        <w:rPr>
          <w:rFonts w:cstheme="minorHAnsi"/>
          <w:b/>
          <w:bCs/>
        </w:rPr>
        <w:t>Forbidden</w:t>
      </w:r>
      <w:r w:rsidR="0073312B">
        <w:rPr>
          <w:rFonts w:cstheme="minorHAnsi"/>
          <w:b/>
          <w:bCs/>
        </w:rPr>
        <w:t xml:space="preserve">, </w:t>
      </w:r>
      <w:r w:rsidR="0073312B">
        <w:rPr>
          <w:rFonts w:cstheme="minorHAnsi"/>
        </w:rPr>
        <w:t xml:space="preserve">because </w:t>
      </w:r>
      <w:r>
        <w:rPr>
          <w:rFonts w:cstheme="minorHAnsi"/>
        </w:rPr>
        <w:t xml:space="preserve">this </w:t>
      </w:r>
      <w:r w:rsidRPr="00B35B96">
        <w:rPr>
          <w:rFonts w:cstheme="minorHAnsi"/>
        </w:rPr>
        <w:t>user has only read permission</w:t>
      </w:r>
      <w:r>
        <w:rPr>
          <w:rFonts w:cstheme="minorHAnsi"/>
        </w:rPr>
        <w:t xml:space="preserve">, that’s </w:t>
      </w:r>
      <w:r w:rsidR="0073312B">
        <w:rPr>
          <w:rFonts w:cstheme="minorHAnsi"/>
        </w:rPr>
        <w:t>why this user</w:t>
      </w:r>
      <w:r>
        <w:rPr>
          <w:rFonts w:cstheme="minorHAnsi"/>
        </w:rPr>
        <w:t xml:space="preserve"> </w:t>
      </w:r>
      <w:r w:rsidR="00F021C0">
        <w:rPr>
          <w:rFonts w:cstheme="minorHAnsi"/>
        </w:rPr>
        <w:t>cannot</w:t>
      </w:r>
      <w:r>
        <w:rPr>
          <w:rFonts w:cstheme="minorHAnsi"/>
        </w:rPr>
        <w:t xml:space="preserve"> create employee</w:t>
      </w:r>
      <w:r w:rsidR="0073312B">
        <w:rPr>
          <w:rFonts w:cstheme="minorHAnsi"/>
        </w:rPr>
        <w:t>.</w:t>
      </w:r>
    </w:p>
    <w:p w14:paraId="50A6EC66" w14:textId="04DA61EC" w:rsidR="00CE332A" w:rsidRDefault="00CE332A" w:rsidP="00722742">
      <w:pPr>
        <w:tabs>
          <w:tab w:val="left" w:pos="3552"/>
        </w:tabs>
        <w:rPr>
          <w:rFonts w:cstheme="minorHAnsi"/>
        </w:rPr>
      </w:pPr>
    </w:p>
    <w:p w14:paraId="47DDE4E9" w14:textId="7E6A8B57" w:rsidR="00CE332A" w:rsidRDefault="00CE332A" w:rsidP="00722742">
      <w:pPr>
        <w:tabs>
          <w:tab w:val="left" w:pos="3552"/>
        </w:tabs>
        <w:rPr>
          <w:rFonts w:cstheme="minorHAnsi"/>
        </w:rPr>
      </w:pPr>
      <w:r>
        <w:rPr>
          <w:rFonts w:cstheme="minorHAnsi"/>
        </w:rPr>
        <w:t xml:space="preserve">Now if you want that the user want to do all the CRUD operation, for that we need to modify our                     </w:t>
      </w:r>
      <w:r>
        <w:rPr>
          <w:rFonts w:cstheme="minorHAnsi"/>
          <w:b/>
          <w:bCs/>
        </w:rPr>
        <w:t xml:space="preserve">xs-security.json </w:t>
      </w:r>
      <w:r>
        <w:rPr>
          <w:rFonts w:cstheme="minorHAnsi"/>
        </w:rPr>
        <w:t>file basically we need to add the scope to the role</w:t>
      </w:r>
      <w:r>
        <w:rPr>
          <w:rFonts w:cstheme="minorHAnsi"/>
        </w:rPr>
        <w:softHyphen/>
        <w:t>-template, and that scope should have all the permission.</w:t>
      </w:r>
    </w:p>
    <w:p w14:paraId="4E2E75BD" w14:textId="06C62116" w:rsidR="00F808A0" w:rsidRDefault="00F808A0" w:rsidP="00F808A0">
      <w:pPr>
        <w:tabs>
          <w:tab w:val="left" w:pos="2224"/>
        </w:tabs>
        <w:rPr>
          <w:rFonts w:cstheme="minorHAnsi"/>
        </w:rPr>
      </w:pPr>
      <w:r w:rsidRPr="00F808A0">
        <w:rPr>
          <w:rFonts w:cstheme="minorHAnsi"/>
          <w:noProof/>
        </w:rPr>
        <w:drawing>
          <wp:anchor distT="0" distB="0" distL="114300" distR="114300" simplePos="0" relativeHeight="251632128" behindDoc="0" locked="0" layoutInCell="1" allowOverlap="1" wp14:anchorId="7EDA8D4B" wp14:editId="0052152A">
            <wp:simplePos x="0" y="0"/>
            <wp:positionH relativeFrom="column">
              <wp:posOffset>-853440</wp:posOffset>
            </wp:positionH>
            <wp:positionV relativeFrom="paragraph">
              <wp:posOffset>114935</wp:posOffset>
            </wp:positionV>
            <wp:extent cx="2118360" cy="1364205"/>
            <wp:effectExtent l="0" t="0" r="0" b="0"/>
            <wp:wrapNone/>
            <wp:docPr id="1677747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747955" name=""/>
                    <pic:cNvPicPr/>
                  </pic:nvPicPr>
                  <pic:blipFill>
                    <a:blip r:embed="rId490">
                      <a:extLst>
                        <a:ext uri="{28A0092B-C50C-407E-A947-70E740481C1C}">
                          <a14:useLocalDpi xmlns:a14="http://schemas.microsoft.com/office/drawing/2010/main" val="0"/>
                        </a:ext>
                      </a:extLst>
                    </a:blip>
                    <a:stretch>
                      <a:fillRect/>
                    </a:stretch>
                  </pic:blipFill>
                  <pic:spPr>
                    <a:xfrm>
                      <a:off x="0" y="0"/>
                      <a:ext cx="2118360" cy="1364205"/>
                    </a:xfrm>
                    <a:prstGeom prst="rect">
                      <a:avLst/>
                    </a:prstGeom>
                  </pic:spPr>
                </pic:pic>
              </a:graphicData>
            </a:graphic>
            <wp14:sizeRelH relativeFrom="page">
              <wp14:pctWidth>0</wp14:pctWidth>
            </wp14:sizeRelH>
            <wp14:sizeRelV relativeFrom="page">
              <wp14:pctHeight>0</wp14:pctHeight>
            </wp14:sizeRelV>
          </wp:anchor>
        </w:drawing>
      </w:r>
      <w:r>
        <w:rPr>
          <w:rFonts w:cstheme="minorHAnsi"/>
        </w:rPr>
        <w:tab/>
      </w:r>
    </w:p>
    <w:p w14:paraId="331DEA2F" w14:textId="00011F6C" w:rsidR="00F808A0" w:rsidRPr="00F808A0" w:rsidRDefault="00F808A0" w:rsidP="00F808A0">
      <w:pPr>
        <w:tabs>
          <w:tab w:val="left" w:pos="2224"/>
        </w:tabs>
        <w:ind w:left="2160"/>
        <w:rPr>
          <w:rFonts w:cstheme="minorHAnsi"/>
        </w:rPr>
      </w:pPr>
      <w:r>
        <w:rPr>
          <w:rFonts w:cstheme="minorHAnsi"/>
        </w:rPr>
        <w:tab/>
        <w:t xml:space="preserve">So as you can see here I am adding the another permission which name is </w:t>
      </w:r>
      <w:r>
        <w:rPr>
          <w:rFonts w:cstheme="minorHAnsi"/>
          <w:b/>
          <w:bCs/>
        </w:rPr>
        <w:t xml:space="preserve">Admin. </w:t>
      </w:r>
      <w:r>
        <w:rPr>
          <w:rFonts w:cstheme="minorHAnsi"/>
        </w:rPr>
        <w:t>And this scope having all the permission.</w:t>
      </w:r>
      <w:r w:rsidR="003B7388">
        <w:rPr>
          <w:rFonts w:cstheme="minorHAnsi"/>
        </w:rPr>
        <w:t xml:space="preserve"> After that I will build and deploy this modified code, and after that you will able to create employee.</w:t>
      </w:r>
      <w:r w:rsidR="00ED2D38">
        <w:rPr>
          <w:rFonts w:cstheme="minorHAnsi"/>
        </w:rPr>
        <w:t xml:space="preserve"> </w:t>
      </w:r>
      <w:r w:rsidR="008B30DD">
        <w:rPr>
          <w:rFonts w:cstheme="minorHAnsi"/>
        </w:rPr>
        <w:t>Similar</w:t>
      </w:r>
      <w:r w:rsidR="00ED2D38">
        <w:rPr>
          <w:rFonts w:cstheme="minorHAnsi"/>
        </w:rPr>
        <w:t xml:space="preserve"> way you will create the token and by using that token you will create employee, like you did for get employee.</w:t>
      </w:r>
    </w:p>
    <w:p w14:paraId="559C08C4" w14:textId="22B4E0A3" w:rsidR="00943BC3" w:rsidRDefault="00000000" w:rsidP="00722742">
      <w:pPr>
        <w:tabs>
          <w:tab w:val="left" w:pos="3552"/>
        </w:tabs>
        <w:rPr>
          <w:rFonts w:cstheme="minorHAnsi"/>
        </w:rPr>
      </w:pPr>
      <w:r>
        <w:rPr>
          <w:rFonts w:cstheme="minorHAnsi"/>
          <w:b/>
          <w:bCs/>
          <w:noProof/>
        </w:rPr>
        <w:pict w14:anchorId="794407DD">
          <v:shape id="_x0000_s1119" type="#_x0000_t32" style="position:absolute;margin-left:-16.8pt;margin-top:11.2pt;width:.4pt;height:34.4pt;z-index:251930112" o:connectortype="straight">
            <v:stroke endarrow="block"/>
          </v:shape>
        </w:pict>
      </w:r>
    </w:p>
    <w:p w14:paraId="22113F20" w14:textId="79C85772" w:rsidR="00943BC3" w:rsidRPr="00B35B96" w:rsidRDefault="004116A2" w:rsidP="00722742">
      <w:pPr>
        <w:tabs>
          <w:tab w:val="left" w:pos="3552"/>
        </w:tabs>
        <w:rPr>
          <w:rFonts w:cstheme="minorHAnsi"/>
        </w:rPr>
      </w:pPr>
      <w:r w:rsidRPr="009D7C5F">
        <w:rPr>
          <w:rFonts w:cstheme="minorHAnsi"/>
          <w:noProof/>
        </w:rPr>
        <w:drawing>
          <wp:anchor distT="0" distB="0" distL="114300" distR="114300" simplePos="0" relativeHeight="251638272" behindDoc="0" locked="0" layoutInCell="1" allowOverlap="1" wp14:anchorId="383CB99C" wp14:editId="4CF3AA48">
            <wp:simplePos x="0" y="0"/>
            <wp:positionH relativeFrom="column">
              <wp:posOffset>-832799</wp:posOffset>
            </wp:positionH>
            <wp:positionV relativeFrom="paragraph">
              <wp:posOffset>307975</wp:posOffset>
            </wp:positionV>
            <wp:extent cx="1285240" cy="1330022"/>
            <wp:effectExtent l="0" t="0" r="0" b="0"/>
            <wp:wrapNone/>
            <wp:docPr id="754271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271392" name=""/>
                    <pic:cNvPicPr/>
                  </pic:nvPicPr>
                  <pic:blipFill>
                    <a:blip r:embed="rId491">
                      <a:extLst>
                        <a:ext uri="{28A0092B-C50C-407E-A947-70E740481C1C}">
                          <a14:useLocalDpi xmlns:a14="http://schemas.microsoft.com/office/drawing/2010/main" val="0"/>
                        </a:ext>
                      </a:extLst>
                    </a:blip>
                    <a:stretch>
                      <a:fillRect/>
                    </a:stretch>
                  </pic:blipFill>
                  <pic:spPr>
                    <a:xfrm>
                      <a:off x="0" y="0"/>
                      <a:ext cx="1285240" cy="1330022"/>
                    </a:xfrm>
                    <a:prstGeom prst="rect">
                      <a:avLst/>
                    </a:prstGeom>
                  </pic:spPr>
                </pic:pic>
              </a:graphicData>
            </a:graphic>
            <wp14:sizeRelH relativeFrom="page">
              <wp14:pctWidth>0</wp14:pctWidth>
            </wp14:sizeRelH>
            <wp14:sizeRelV relativeFrom="page">
              <wp14:pctHeight>0</wp14:pctHeight>
            </wp14:sizeRelV>
          </wp:anchor>
        </w:drawing>
      </w:r>
    </w:p>
    <w:p w14:paraId="6D472EFF" w14:textId="005FA2C3" w:rsidR="00B35B96" w:rsidRPr="00C16C9E" w:rsidRDefault="00B35B96" w:rsidP="00B35B96">
      <w:pPr>
        <w:tabs>
          <w:tab w:val="left" w:pos="3552"/>
        </w:tabs>
        <w:jc w:val="both"/>
        <w:rPr>
          <w:rFonts w:cstheme="minorHAnsi"/>
          <w:b/>
          <w:bCs/>
        </w:rPr>
      </w:pPr>
    </w:p>
    <w:p w14:paraId="6B6F71AD" w14:textId="63884FE5" w:rsidR="00631F14" w:rsidRPr="00631F14" w:rsidRDefault="00631F14" w:rsidP="0083645F">
      <w:pPr>
        <w:rPr>
          <w:rFonts w:cstheme="minorHAnsi"/>
        </w:rPr>
      </w:pPr>
    </w:p>
    <w:p w14:paraId="1BC7D2A9" w14:textId="28799653" w:rsidR="008D387E" w:rsidRDefault="008D387E" w:rsidP="0083645F">
      <w:pPr>
        <w:rPr>
          <w:rFonts w:cstheme="minorHAnsi"/>
        </w:rPr>
      </w:pPr>
    </w:p>
    <w:p w14:paraId="416D0E8E" w14:textId="350A823C" w:rsidR="000D3D3D" w:rsidRPr="000D3D3D" w:rsidRDefault="000D3D3D" w:rsidP="000D3D3D">
      <w:pPr>
        <w:rPr>
          <w:rFonts w:cstheme="minorHAnsi"/>
        </w:rPr>
      </w:pPr>
    </w:p>
    <w:p w14:paraId="6DC5D71E" w14:textId="3AF4D2CD" w:rsidR="000D3D3D" w:rsidRPr="000D3D3D" w:rsidRDefault="000D3D3D" w:rsidP="000D3D3D">
      <w:pPr>
        <w:rPr>
          <w:rFonts w:cstheme="minorHAnsi"/>
        </w:rPr>
      </w:pPr>
    </w:p>
    <w:p w14:paraId="2E5FF6EC" w14:textId="623F1DA9" w:rsidR="000D3D3D" w:rsidRPr="000D3D3D" w:rsidRDefault="000D3D3D" w:rsidP="000D3D3D">
      <w:pPr>
        <w:rPr>
          <w:rFonts w:cstheme="minorHAnsi"/>
        </w:rPr>
      </w:pPr>
    </w:p>
    <w:p w14:paraId="6B96CA4F" w14:textId="45DFF3FB" w:rsidR="000D3D3D" w:rsidRDefault="009C5A39" w:rsidP="000D3D3D">
      <w:pPr>
        <w:rPr>
          <w:rFonts w:cstheme="minorHAnsi"/>
          <w:b/>
          <w:bCs/>
        </w:rPr>
      </w:pPr>
      <w:r w:rsidRPr="009C5A39">
        <w:rPr>
          <w:rFonts w:cstheme="minorHAnsi"/>
          <w:b/>
          <w:bCs/>
        </w:rPr>
        <w:t>So in the unmanaged app router, how to do CRUD operation</w:t>
      </w:r>
    </w:p>
    <w:p w14:paraId="20BCA660" w14:textId="42CBDE97" w:rsidR="009C5A39" w:rsidRPr="00055FA6" w:rsidRDefault="009C5A39" w:rsidP="000D3D3D">
      <w:pPr>
        <w:rPr>
          <w:rFonts w:cstheme="minorHAnsi"/>
        </w:rPr>
      </w:pPr>
      <w:r>
        <w:rPr>
          <w:rFonts w:cstheme="minorHAnsi"/>
        </w:rPr>
        <w:t>So to do the operation in the unmanaged app router, we have to go to the postman</w:t>
      </w:r>
      <w:r w:rsidR="00F959AA">
        <w:rPr>
          <w:rFonts w:cstheme="minorHAnsi"/>
        </w:rPr>
        <w:t xml:space="preserve">. And in the postman we will do the operation, for that we need to have the URL and for that URL we will </w:t>
      </w:r>
      <w:r w:rsidR="002C1741">
        <w:rPr>
          <w:rFonts w:cstheme="minorHAnsi"/>
        </w:rPr>
        <w:t xml:space="preserve">refer the Application which </w:t>
      </w:r>
      <w:r w:rsidR="00751879">
        <w:rPr>
          <w:rFonts w:cstheme="minorHAnsi"/>
        </w:rPr>
        <w:t xml:space="preserve">name </w:t>
      </w:r>
      <w:r w:rsidR="002C1741">
        <w:rPr>
          <w:rFonts w:cstheme="minorHAnsi"/>
        </w:rPr>
        <w:t xml:space="preserve">is having the </w:t>
      </w:r>
      <w:r w:rsidR="002C1741">
        <w:rPr>
          <w:rFonts w:cstheme="minorHAnsi"/>
          <w:b/>
          <w:bCs/>
        </w:rPr>
        <w:t xml:space="preserve">srv </w:t>
      </w:r>
      <w:r w:rsidR="002C1741">
        <w:rPr>
          <w:rFonts w:cstheme="minorHAnsi"/>
        </w:rPr>
        <w:t>as postfix.</w:t>
      </w:r>
      <w:r w:rsidR="00055FA6">
        <w:rPr>
          <w:rFonts w:cstheme="minorHAnsi"/>
        </w:rPr>
        <w:t xml:space="preserve"> </w:t>
      </w:r>
      <w:r w:rsidR="000734FE">
        <w:rPr>
          <w:rFonts w:cstheme="minorHAnsi"/>
        </w:rPr>
        <w:t>which is present in the Applications section</w:t>
      </w:r>
      <w:r w:rsidR="00142D64">
        <w:rPr>
          <w:rFonts w:cstheme="minorHAnsi"/>
        </w:rPr>
        <w:t xml:space="preserve">. And we will create the </w:t>
      </w:r>
      <w:r w:rsidR="00142D64" w:rsidRPr="000734FE">
        <w:rPr>
          <w:rFonts w:cstheme="minorHAnsi"/>
          <w:b/>
          <w:bCs/>
        </w:rPr>
        <w:t>Jwt</w:t>
      </w:r>
      <w:r w:rsidR="00142D64">
        <w:rPr>
          <w:rFonts w:cstheme="minorHAnsi"/>
        </w:rPr>
        <w:t xml:space="preserve"> token for that we have to have the client credentials</w:t>
      </w:r>
      <w:r w:rsidR="002873CD">
        <w:rPr>
          <w:rFonts w:cstheme="minorHAnsi"/>
        </w:rPr>
        <w:t>, with the help of that we will be able to create the token and use that.</w:t>
      </w:r>
      <w:r w:rsidR="00055FA6">
        <w:rPr>
          <w:rFonts w:cstheme="minorHAnsi"/>
        </w:rPr>
        <w:t xml:space="preserve"> And to get the client credentials we will use the Instance which name is having </w:t>
      </w:r>
      <w:r w:rsidR="00055FA6">
        <w:rPr>
          <w:rFonts w:cstheme="minorHAnsi"/>
          <w:b/>
          <w:bCs/>
        </w:rPr>
        <w:t xml:space="preserve">auth </w:t>
      </w:r>
      <w:r w:rsidR="00055FA6">
        <w:rPr>
          <w:rFonts w:cstheme="minorHAnsi"/>
        </w:rPr>
        <w:t>as postfix.</w:t>
      </w:r>
    </w:p>
    <w:p w14:paraId="2A64D944" w14:textId="0F1FA3F7" w:rsidR="00F959AA" w:rsidRDefault="00F959AA" w:rsidP="000D3D3D">
      <w:pPr>
        <w:rPr>
          <w:rFonts w:cstheme="minorHAnsi"/>
        </w:rPr>
      </w:pPr>
      <w:r w:rsidRPr="00F959AA">
        <w:rPr>
          <w:rFonts w:cstheme="minorHAnsi"/>
          <w:b/>
          <w:bCs/>
          <w:noProof/>
        </w:rPr>
        <w:drawing>
          <wp:anchor distT="0" distB="0" distL="114300" distR="114300" simplePos="0" relativeHeight="251662848" behindDoc="0" locked="0" layoutInCell="1" allowOverlap="1" wp14:anchorId="454435A9" wp14:editId="2AD73F96">
            <wp:simplePos x="0" y="0"/>
            <wp:positionH relativeFrom="column">
              <wp:posOffset>490220</wp:posOffset>
            </wp:positionH>
            <wp:positionV relativeFrom="paragraph">
              <wp:posOffset>22226</wp:posOffset>
            </wp:positionV>
            <wp:extent cx="2720340" cy="1089920"/>
            <wp:effectExtent l="190500" t="190500" r="175260" b="167640"/>
            <wp:wrapNone/>
            <wp:docPr id="1873095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095345" name=""/>
                    <pic:cNvPicPr/>
                  </pic:nvPicPr>
                  <pic:blipFill>
                    <a:blip r:embed="rId492" cstate="print">
                      <a:extLst>
                        <a:ext uri="{28A0092B-C50C-407E-A947-70E740481C1C}">
                          <a14:useLocalDpi xmlns:a14="http://schemas.microsoft.com/office/drawing/2010/main" val="0"/>
                        </a:ext>
                      </a:extLst>
                    </a:blip>
                    <a:stretch>
                      <a:fillRect/>
                    </a:stretch>
                  </pic:blipFill>
                  <pic:spPr>
                    <a:xfrm>
                      <a:off x="0" y="0"/>
                      <a:ext cx="2722834" cy="1090919"/>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14:paraId="02C164C6" w14:textId="43A7FA4A" w:rsidR="00F959AA" w:rsidRDefault="00D964CE" w:rsidP="000D3D3D">
      <w:pPr>
        <w:rPr>
          <w:rFonts w:cstheme="minorHAnsi"/>
          <w:b/>
          <w:bCs/>
        </w:rPr>
      </w:pPr>
      <w:r w:rsidRPr="00AE0092">
        <w:rPr>
          <w:rFonts w:cstheme="minorHAnsi"/>
          <w:noProof/>
        </w:rPr>
        <w:drawing>
          <wp:anchor distT="0" distB="0" distL="114300" distR="114300" simplePos="0" relativeHeight="251646464" behindDoc="0" locked="0" layoutInCell="1" allowOverlap="1" wp14:anchorId="717DEFA5" wp14:editId="151D5246">
            <wp:simplePos x="0" y="0"/>
            <wp:positionH relativeFrom="column">
              <wp:posOffset>4833620</wp:posOffset>
            </wp:positionH>
            <wp:positionV relativeFrom="paragraph">
              <wp:posOffset>81915</wp:posOffset>
            </wp:positionV>
            <wp:extent cx="1643380" cy="642714"/>
            <wp:effectExtent l="190500" t="190500" r="166370" b="176530"/>
            <wp:wrapNone/>
            <wp:docPr id="279359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359986" name=""/>
                    <pic:cNvPicPr/>
                  </pic:nvPicPr>
                  <pic:blipFill>
                    <a:blip r:embed="rId493" cstate="print">
                      <a:extLst>
                        <a:ext uri="{28A0092B-C50C-407E-A947-70E740481C1C}">
                          <a14:useLocalDpi xmlns:a14="http://schemas.microsoft.com/office/drawing/2010/main" val="0"/>
                        </a:ext>
                      </a:extLst>
                    </a:blip>
                    <a:stretch>
                      <a:fillRect/>
                    </a:stretch>
                  </pic:blipFill>
                  <pic:spPr>
                    <a:xfrm>
                      <a:off x="0" y="0"/>
                      <a:ext cx="1643380" cy="642714"/>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F959AA">
        <w:rPr>
          <w:rFonts w:cstheme="minorHAnsi"/>
          <w:b/>
          <w:bCs/>
        </w:rPr>
        <w:t>srv ----&gt;</w:t>
      </w:r>
    </w:p>
    <w:p w14:paraId="149DDB26" w14:textId="538F832B" w:rsidR="000D3D3D" w:rsidRPr="00D964CE" w:rsidRDefault="00D964CE" w:rsidP="00D964CE">
      <w:pPr>
        <w:rPr>
          <w:rFonts w:cstheme="minorHAnsi"/>
        </w:rPr>
      </w:pPr>
      <w:r>
        <w:rPr>
          <w:rFonts w:cstheme="minorHAnsi"/>
          <w:b/>
          <w:bCs/>
        </w:rPr>
        <w:t xml:space="preserve">                                                                                                        </w:t>
      </w:r>
      <w:r w:rsidR="000A4528" w:rsidRPr="000A4528">
        <w:rPr>
          <w:rFonts w:cstheme="minorHAnsi"/>
          <w:b/>
          <w:bCs/>
        </w:rPr>
        <w:t>Client Credentials</w:t>
      </w:r>
      <w:r w:rsidR="000A4528">
        <w:rPr>
          <w:rFonts w:cstheme="minorHAnsi"/>
          <w:b/>
          <w:bCs/>
        </w:rPr>
        <w:t xml:space="preserve"> ---------&gt;</w:t>
      </w:r>
    </w:p>
    <w:p w14:paraId="461DFC67" w14:textId="77777777" w:rsidR="00807603" w:rsidRDefault="00807603" w:rsidP="000D3D3D">
      <w:pPr>
        <w:tabs>
          <w:tab w:val="left" w:pos="536"/>
        </w:tabs>
        <w:rPr>
          <w:rFonts w:cstheme="minorHAnsi"/>
        </w:rPr>
      </w:pPr>
    </w:p>
    <w:p w14:paraId="4ED6B820" w14:textId="21F5092C" w:rsidR="000D3D3D" w:rsidRDefault="000D3D3D" w:rsidP="000D3D3D">
      <w:pPr>
        <w:tabs>
          <w:tab w:val="left" w:pos="536"/>
        </w:tabs>
        <w:rPr>
          <w:rFonts w:cstheme="minorHAnsi"/>
        </w:rPr>
      </w:pPr>
      <w:r>
        <w:rPr>
          <w:rFonts w:cstheme="minorHAnsi"/>
        </w:rPr>
        <w:tab/>
      </w:r>
    </w:p>
    <w:p w14:paraId="0B895D16" w14:textId="643B273B" w:rsidR="004A059C" w:rsidRDefault="004A059C" w:rsidP="000D3D3D">
      <w:pPr>
        <w:tabs>
          <w:tab w:val="left" w:pos="536"/>
        </w:tabs>
        <w:rPr>
          <w:rFonts w:cstheme="minorHAnsi"/>
        </w:rPr>
      </w:pPr>
      <w:r>
        <w:rPr>
          <w:rFonts w:cstheme="minorHAnsi"/>
        </w:rPr>
        <w:t xml:space="preserve">In the unmanaged </w:t>
      </w:r>
      <w:r w:rsidRPr="008B3CEE">
        <w:rPr>
          <w:rFonts w:cstheme="minorHAnsi"/>
          <w:b/>
          <w:bCs/>
        </w:rPr>
        <w:t>approuter</w:t>
      </w:r>
      <w:r>
        <w:rPr>
          <w:rFonts w:cstheme="minorHAnsi"/>
        </w:rPr>
        <w:t xml:space="preserve"> we can add the </w:t>
      </w:r>
      <w:r w:rsidRPr="008E2C44">
        <w:rPr>
          <w:rFonts w:cstheme="minorHAnsi"/>
          <w:b/>
          <w:bCs/>
        </w:rPr>
        <w:t>scopes</w:t>
      </w:r>
      <w:r>
        <w:rPr>
          <w:rFonts w:cstheme="minorHAnsi"/>
        </w:rPr>
        <w:t xml:space="preserve">, </w:t>
      </w:r>
      <w:r w:rsidRPr="008E2C44">
        <w:rPr>
          <w:rFonts w:cstheme="minorHAnsi"/>
          <w:b/>
          <w:bCs/>
        </w:rPr>
        <w:t>role-template</w:t>
      </w:r>
      <w:r>
        <w:rPr>
          <w:rFonts w:cstheme="minorHAnsi"/>
        </w:rPr>
        <w:t xml:space="preserve">, </w:t>
      </w:r>
      <w:r w:rsidRPr="008E2C44">
        <w:rPr>
          <w:rFonts w:cstheme="minorHAnsi"/>
          <w:b/>
          <w:bCs/>
        </w:rPr>
        <w:t>role-collections</w:t>
      </w:r>
      <w:r>
        <w:rPr>
          <w:rFonts w:cstheme="minorHAnsi"/>
        </w:rPr>
        <w:t xml:space="preserve"> similar way how we can do in the managed </w:t>
      </w:r>
      <w:r w:rsidRPr="008E2C44">
        <w:rPr>
          <w:rFonts w:cstheme="minorHAnsi"/>
          <w:b/>
          <w:bCs/>
        </w:rPr>
        <w:t>approuter</w:t>
      </w:r>
      <w:r>
        <w:rPr>
          <w:rFonts w:cstheme="minorHAnsi"/>
        </w:rPr>
        <w:t>.</w:t>
      </w:r>
    </w:p>
    <w:p w14:paraId="7E863E8B" w14:textId="21065975" w:rsidR="00E25516" w:rsidRDefault="00000000" w:rsidP="000D3D3D">
      <w:pPr>
        <w:tabs>
          <w:tab w:val="left" w:pos="536"/>
        </w:tabs>
        <w:rPr>
          <w:rFonts w:cstheme="minorHAnsi"/>
        </w:rPr>
      </w:pPr>
      <w:r>
        <w:rPr>
          <w:rFonts w:cstheme="minorHAnsi"/>
          <w:noProof/>
        </w:rPr>
        <w:pict w14:anchorId="0BA2A810">
          <v:rect id="_x0000_s1122" style="position:absolute;margin-left:-20.8pt;margin-top:6.1pt;width:486.8pt;height:58.8pt;z-index:251931136" fillcolor="#c00000">
            <v:textbox>
              <w:txbxContent>
                <w:p w14:paraId="3C7E1746" w14:textId="1EBC8CEF" w:rsidR="00A93EF2" w:rsidRPr="00C27D4C" w:rsidRDefault="00A93EF2">
                  <w:pPr>
                    <w:rPr>
                      <w:rFonts w:ascii="Algerian" w:hAnsi="Algerian"/>
                    </w:rPr>
                  </w:pPr>
                  <w:r w:rsidRPr="00C27D4C">
                    <w:rPr>
                      <w:rFonts w:ascii="Algerian" w:hAnsi="Algerian"/>
                    </w:rPr>
                    <w:t xml:space="preserve">After adding the roles, when we try to access the entity data trough the postman, then we have to pass the </w:t>
                  </w:r>
                  <w:r w:rsidRPr="00C27D4C">
                    <w:rPr>
                      <w:rFonts w:ascii="Algerian" w:hAnsi="Algerian"/>
                      <w:b/>
                      <w:bCs/>
                    </w:rPr>
                    <w:t>base-</w:t>
                  </w:r>
                  <w:r w:rsidR="00D53EA8" w:rsidRPr="00C27D4C">
                    <w:rPr>
                      <w:rFonts w:ascii="Algerian" w:hAnsi="Algerian"/>
                      <w:b/>
                      <w:bCs/>
                    </w:rPr>
                    <w:t>URL</w:t>
                  </w:r>
                  <w:r w:rsidRPr="00C27D4C">
                    <w:rPr>
                      <w:rFonts w:ascii="Algerian" w:hAnsi="Algerian"/>
                    </w:rPr>
                    <w:t xml:space="preserve"> in the postman. </w:t>
                  </w:r>
                  <w:r w:rsidR="00D53EA8" w:rsidRPr="00C27D4C">
                    <w:rPr>
                      <w:rFonts w:ascii="Algerian" w:hAnsi="Algerian"/>
                    </w:rPr>
                    <w:t xml:space="preserve">So that URL we have to take from the </w:t>
                  </w:r>
                  <w:r w:rsidR="00D53EA8" w:rsidRPr="00C27D4C">
                    <w:rPr>
                      <w:rFonts w:ascii="Algerian" w:hAnsi="Algerian"/>
                      <w:b/>
                      <w:bCs/>
                    </w:rPr>
                    <w:t xml:space="preserve">srv, </w:t>
                  </w:r>
                  <w:r w:rsidR="00D53EA8" w:rsidRPr="00C27D4C">
                    <w:rPr>
                      <w:rFonts w:ascii="Algerian" w:hAnsi="Algerian"/>
                    </w:rPr>
                    <w:t>which is present in the application section.</w:t>
                  </w:r>
                </w:p>
              </w:txbxContent>
            </v:textbox>
          </v:rect>
        </w:pict>
      </w:r>
    </w:p>
    <w:p w14:paraId="03EA9C83" w14:textId="77777777" w:rsidR="00A93EF2" w:rsidRDefault="00A93EF2" w:rsidP="000D3D3D">
      <w:pPr>
        <w:tabs>
          <w:tab w:val="left" w:pos="536"/>
        </w:tabs>
        <w:rPr>
          <w:rFonts w:cstheme="minorHAnsi"/>
        </w:rPr>
      </w:pPr>
    </w:p>
    <w:p w14:paraId="31F0CCF2" w14:textId="7FCE6E7E" w:rsidR="00E25516" w:rsidRDefault="00307646" w:rsidP="000D3D3D">
      <w:pPr>
        <w:tabs>
          <w:tab w:val="left" w:pos="536"/>
        </w:tabs>
        <w:rPr>
          <w:rFonts w:cstheme="minorHAnsi"/>
          <w:b/>
          <w:bCs/>
        </w:rPr>
      </w:pPr>
      <w:r w:rsidRPr="00F2718E">
        <w:rPr>
          <w:rFonts w:cstheme="minorHAnsi"/>
          <w:b/>
          <w:bCs/>
        </w:rPr>
        <w:lastRenderedPageBreak/>
        <w:t>So I have used 2 databases in my project 1</w:t>
      </w:r>
      <w:r w:rsidRPr="00F2718E">
        <w:rPr>
          <w:rFonts w:cstheme="minorHAnsi"/>
          <w:b/>
          <w:bCs/>
          <w:vertAlign w:val="superscript"/>
        </w:rPr>
        <w:t>st</w:t>
      </w:r>
      <w:r w:rsidRPr="00F2718E">
        <w:rPr>
          <w:rFonts w:cstheme="minorHAnsi"/>
          <w:b/>
          <w:bCs/>
        </w:rPr>
        <w:t xml:space="preserve"> is local database which is SQLite and 2</w:t>
      </w:r>
      <w:r w:rsidRPr="00F2718E">
        <w:rPr>
          <w:rFonts w:cstheme="minorHAnsi"/>
          <w:b/>
          <w:bCs/>
          <w:vertAlign w:val="superscript"/>
        </w:rPr>
        <w:t>nd</w:t>
      </w:r>
      <w:r w:rsidRPr="00F2718E">
        <w:rPr>
          <w:rFonts w:cstheme="minorHAnsi"/>
          <w:b/>
          <w:bCs/>
        </w:rPr>
        <w:t xml:space="preserve"> is hana database.</w:t>
      </w:r>
      <w:r w:rsidR="00F2718E" w:rsidRPr="00F2718E">
        <w:rPr>
          <w:rFonts w:cstheme="minorHAnsi"/>
          <w:b/>
          <w:bCs/>
        </w:rPr>
        <w:t xml:space="preserve"> Now I want segregate databases based on the condition</w:t>
      </w:r>
    </w:p>
    <w:p w14:paraId="028BAE2D" w14:textId="41EC1CBA" w:rsidR="00F2718E" w:rsidRDefault="00F2718E" w:rsidP="000D3D3D">
      <w:pPr>
        <w:tabs>
          <w:tab w:val="left" w:pos="536"/>
        </w:tabs>
        <w:rPr>
          <w:rFonts w:cstheme="minorHAnsi"/>
        </w:rPr>
      </w:pPr>
      <w:r>
        <w:rPr>
          <w:rFonts w:cstheme="minorHAnsi"/>
        </w:rPr>
        <w:t xml:space="preserve">So in the </w:t>
      </w:r>
      <w:r w:rsidRPr="006849AE">
        <w:rPr>
          <w:rFonts w:cstheme="minorHAnsi"/>
          <w:b/>
          <w:bCs/>
        </w:rPr>
        <w:t>package.json</w:t>
      </w:r>
      <w:r>
        <w:rPr>
          <w:rFonts w:cstheme="minorHAnsi"/>
        </w:rPr>
        <w:t xml:space="preserve"> file I will do the segregate. </w:t>
      </w:r>
      <w:r w:rsidR="003D42E2">
        <w:rPr>
          <w:rFonts w:cstheme="minorHAnsi"/>
        </w:rPr>
        <w:t xml:space="preserve">So if the </w:t>
      </w:r>
      <w:r w:rsidR="003D42E2" w:rsidRPr="00AC79E7">
        <w:rPr>
          <w:rFonts w:cstheme="minorHAnsi"/>
          <w:b/>
          <w:bCs/>
        </w:rPr>
        <w:t>db</w:t>
      </w:r>
      <w:r w:rsidR="003D42E2">
        <w:rPr>
          <w:rFonts w:cstheme="minorHAnsi"/>
        </w:rPr>
        <w:t xml:space="preserve"> name is </w:t>
      </w:r>
      <w:r w:rsidR="003D42E2" w:rsidRPr="00AC79E7">
        <w:rPr>
          <w:rFonts w:cstheme="minorHAnsi"/>
          <w:b/>
          <w:bCs/>
        </w:rPr>
        <w:t>development</w:t>
      </w:r>
      <w:r w:rsidR="003D42E2">
        <w:rPr>
          <w:rFonts w:cstheme="minorHAnsi"/>
        </w:rPr>
        <w:t xml:space="preserve">, then it will indicate the </w:t>
      </w:r>
      <w:r w:rsidR="003D42E2" w:rsidRPr="00AC79E7">
        <w:rPr>
          <w:rFonts w:cstheme="minorHAnsi"/>
          <w:b/>
          <w:bCs/>
        </w:rPr>
        <w:t>sqlite</w:t>
      </w:r>
      <w:r w:rsidR="003D42E2">
        <w:rPr>
          <w:rFonts w:cstheme="minorHAnsi"/>
        </w:rPr>
        <w:t xml:space="preserve">. </w:t>
      </w:r>
      <w:r w:rsidR="006849AE">
        <w:rPr>
          <w:rFonts w:cstheme="minorHAnsi"/>
        </w:rPr>
        <w:t xml:space="preserve">And if the </w:t>
      </w:r>
      <w:r w:rsidR="006849AE" w:rsidRPr="00AC79E7">
        <w:rPr>
          <w:rFonts w:cstheme="minorHAnsi"/>
          <w:b/>
          <w:bCs/>
        </w:rPr>
        <w:t>db</w:t>
      </w:r>
      <w:r w:rsidR="006849AE">
        <w:rPr>
          <w:rFonts w:cstheme="minorHAnsi"/>
        </w:rPr>
        <w:t xml:space="preserve"> name is </w:t>
      </w:r>
      <w:r w:rsidR="006849AE" w:rsidRPr="00AC79E7">
        <w:rPr>
          <w:rFonts w:cstheme="minorHAnsi"/>
          <w:b/>
          <w:bCs/>
        </w:rPr>
        <w:t>production</w:t>
      </w:r>
      <w:r w:rsidR="006849AE">
        <w:rPr>
          <w:rFonts w:cstheme="minorHAnsi"/>
        </w:rPr>
        <w:t xml:space="preserve"> then it will indicate the </w:t>
      </w:r>
      <w:r w:rsidR="006849AE" w:rsidRPr="00AC79E7">
        <w:rPr>
          <w:rFonts w:cstheme="minorHAnsi"/>
          <w:b/>
          <w:bCs/>
        </w:rPr>
        <w:t>hana</w:t>
      </w:r>
      <w:r w:rsidR="006849AE">
        <w:rPr>
          <w:rFonts w:cstheme="minorHAnsi"/>
        </w:rPr>
        <w:t>.</w:t>
      </w:r>
      <w:r w:rsidR="000572E2">
        <w:rPr>
          <w:rFonts w:cstheme="minorHAnsi"/>
        </w:rPr>
        <w:t xml:space="preserve"> </w:t>
      </w:r>
      <w:r w:rsidR="000619B6">
        <w:rPr>
          <w:rFonts w:cstheme="minorHAnsi"/>
        </w:rPr>
        <w:t xml:space="preserve">For </w:t>
      </w:r>
      <w:r w:rsidR="000619B6" w:rsidRPr="000F320A">
        <w:rPr>
          <w:rFonts w:cstheme="minorHAnsi"/>
          <w:b/>
          <w:bCs/>
        </w:rPr>
        <w:t>squlite</w:t>
      </w:r>
      <w:r w:rsidR="000619B6">
        <w:rPr>
          <w:rFonts w:cstheme="minorHAnsi"/>
        </w:rPr>
        <w:t xml:space="preserve"> we will added the authentication by adding the </w:t>
      </w:r>
      <w:r w:rsidR="000619B6" w:rsidRPr="000F320A">
        <w:rPr>
          <w:rFonts w:cstheme="minorHAnsi"/>
          <w:b/>
          <w:bCs/>
        </w:rPr>
        <w:t>mocked user</w:t>
      </w:r>
      <w:r w:rsidR="000619B6">
        <w:rPr>
          <w:rFonts w:cstheme="minorHAnsi"/>
        </w:rPr>
        <w:t xml:space="preserve">. </w:t>
      </w:r>
      <w:r w:rsidR="00CB2B34">
        <w:rPr>
          <w:rFonts w:cstheme="minorHAnsi"/>
        </w:rPr>
        <w:t xml:space="preserve">For </w:t>
      </w:r>
      <w:r w:rsidR="00CB2B34" w:rsidRPr="000F320A">
        <w:rPr>
          <w:rFonts w:cstheme="minorHAnsi"/>
          <w:b/>
          <w:bCs/>
        </w:rPr>
        <w:t>hana</w:t>
      </w:r>
      <w:r w:rsidR="00CB2B34">
        <w:rPr>
          <w:rFonts w:cstheme="minorHAnsi"/>
        </w:rPr>
        <w:t xml:space="preserve"> we will add the authentication by adding the </w:t>
      </w:r>
      <w:r w:rsidR="00CB2B34" w:rsidRPr="000F320A">
        <w:rPr>
          <w:rFonts w:cstheme="minorHAnsi"/>
          <w:b/>
          <w:bCs/>
        </w:rPr>
        <w:t>xsuaa</w:t>
      </w:r>
      <w:r w:rsidR="00CB2B34">
        <w:rPr>
          <w:rFonts w:cstheme="minorHAnsi"/>
        </w:rPr>
        <w:t>.</w:t>
      </w:r>
    </w:p>
    <w:p w14:paraId="3ED7D21E" w14:textId="1A16E88F" w:rsidR="00621665" w:rsidRDefault="001E563F" w:rsidP="00621665">
      <w:pPr>
        <w:tabs>
          <w:tab w:val="left" w:pos="5552"/>
        </w:tabs>
        <w:rPr>
          <w:rFonts w:cstheme="minorHAnsi"/>
        </w:rPr>
      </w:pPr>
      <w:r w:rsidRPr="00621665">
        <w:rPr>
          <w:rFonts w:cstheme="minorHAnsi"/>
          <w:noProof/>
        </w:rPr>
        <w:drawing>
          <wp:anchor distT="0" distB="0" distL="114300" distR="114300" simplePos="0" relativeHeight="251641344" behindDoc="0" locked="0" layoutInCell="1" allowOverlap="1" wp14:anchorId="63DAFB22" wp14:editId="3E15F316">
            <wp:simplePos x="0" y="0"/>
            <wp:positionH relativeFrom="column">
              <wp:posOffset>-574040</wp:posOffset>
            </wp:positionH>
            <wp:positionV relativeFrom="paragraph">
              <wp:posOffset>180975</wp:posOffset>
            </wp:positionV>
            <wp:extent cx="3611499" cy="6670040"/>
            <wp:effectExtent l="0" t="0" r="0" b="0"/>
            <wp:wrapNone/>
            <wp:docPr id="621393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393352" name=""/>
                    <pic:cNvPicPr/>
                  </pic:nvPicPr>
                  <pic:blipFill>
                    <a:blip r:embed="rId494">
                      <a:extLst>
                        <a:ext uri="{28A0092B-C50C-407E-A947-70E740481C1C}">
                          <a14:useLocalDpi xmlns:a14="http://schemas.microsoft.com/office/drawing/2010/main" val="0"/>
                        </a:ext>
                      </a:extLst>
                    </a:blip>
                    <a:stretch>
                      <a:fillRect/>
                    </a:stretch>
                  </pic:blipFill>
                  <pic:spPr>
                    <a:xfrm>
                      <a:off x="0" y="0"/>
                      <a:ext cx="3611499" cy="6670040"/>
                    </a:xfrm>
                    <a:prstGeom prst="rect">
                      <a:avLst/>
                    </a:prstGeom>
                  </pic:spPr>
                </pic:pic>
              </a:graphicData>
            </a:graphic>
            <wp14:sizeRelH relativeFrom="page">
              <wp14:pctWidth>0</wp14:pctWidth>
            </wp14:sizeRelH>
            <wp14:sizeRelV relativeFrom="page">
              <wp14:pctHeight>0</wp14:pctHeight>
            </wp14:sizeRelV>
          </wp:anchor>
        </w:drawing>
      </w:r>
      <w:r w:rsidR="00621665">
        <w:rPr>
          <w:rFonts w:cstheme="minorHAnsi"/>
        </w:rPr>
        <w:t xml:space="preserve">                                                                                                    </w:t>
      </w:r>
    </w:p>
    <w:p w14:paraId="175D3562" w14:textId="6D3925C9" w:rsidR="00621665" w:rsidRDefault="00621665" w:rsidP="001749A1">
      <w:pPr>
        <w:tabs>
          <w:tab w:val="left" w:pos="5552"/>
        </w:tabs>
        <w:ind w:left="3600"/>
        <w:rPr>
          <w:rFonts w:cstheme="minorHAnsi"/>
        </w:rPr>
      </w:pPr>
      <w:r>
        <w:rPr>
          <w:rFonts w:cstheme="minorHAnsi"/>
        </w:rPr>
        <w:t xml:space="preserve">                              </w:t>
      </w:r>
      <w:r w:rsidR="001749A1">
        <w:rPr>
          <w:rFonts w:cstheme="minorHAnsi"/>
        </w:rPr>
        <w:t xml:space="preserve">    </w:t>
      </w:r>
      <w:r>
        <w:rPr>
          <w:rFonts w:cstheme="minorHAnsi"/>
        </w:rPr>
        <w:t xml:space="preserve">    So this is the code for segregation of the </w:t>
      </w:r>
      <w:r w:rsidR="001749A1">
        <w:rPr>
          <w:rFonts w:cstheme="minorHAnsi"/>
        </w:rPr>
        <w:t xml:space="preserve"> </w:t>
      </w:r>
      <w:r>
        <w:rPr>
          <w:rFonts w:cstheme="minorHAnsi"/>
        </w:rPr>
        <w:t xml:space="preserve">                              Database.</w:t>
      </w:r>
    </w:p>
    <w:p w14:paraId="1726BEDF" w14:textId="5F3907BC" w:rsidR="000B7B2A" w:rsidRDefault="000B7B2A" w:rsidP="00621665">
      <w:pPr>
        <w:tabs>
          <w:tab w:val="left" w:pos="5552"/>
        </w:tabs>
        <w:ind w:left="3600"/>
        <w:rPr>
          <w:rFonts w:cstheme="minorHAnsi"/>
        </w:rPr>
      </w:pPr>
    </w:p>
    <w:p w14:paraId="266D01C9" w14:textId="598A058E" w:rsidR="000B7B2A" w:rsidRDefault="000B7B2A" w:rsidP="000B7B2A">
      <w:pPr>
        <w:tabs>
          <w:tab w:val="left" w:pos="5552"/>
        </w:tabs>
        <w:ind w:left="5552"/>
        <w:rPr>
          <w:rFonts w:cstheme="minorHAnsi"/>
        </w:rPr>
      </w:pPr>
      <w:r>
        <w:rPr>
          <w:rFonts w:cstheme="minorHAnsi"/>
        </w:rPr>
        <w:t xml:space="preserve">Now if I do any changes, to deploy the changes  to my local database </w:t>
      </w:r>
      <w:r w:rsidRPr="000B7B2A">
        <w:rPr>
          <w:rFonts w:cstheme="minorHAnsi"/>
          <w:b/>
          <w:bCs/>
        </w:rPr>
        <w:t>i.e. sqlite</w:t>
      </w:r>
      <w:r>
        <w:rPr>
          <w:rFonts w:cstheme="minorHAnsi"/>
        </w:rPr>
        <w:t xml:space="preserve"> database, the command would be  </w:t>
      </w:r>
      <w:r w:rsidRPr="000B7B2A">
        <w:rPr>
          <w:rFonts w:cstheme="minorHAnsi"/>
          <w:b/>
          <w:bCs/>
        </w:rPr>
        <w:t>cds deploy --profile development</w:t>
      </w:r>
      <w:r>
        <w:rPr>
          <w:rFonts w:cstheme="minorHAnsi"/>
          <w:b/>
          <w:bCs/>
        </w:rPr>
        <w:tab/>
        <w:t xml:space="preserve">    </w:t>
      </w:r>
      <w:r>
        <w:rPr>
          <w:rFonts w:cstheme="minorHAnsi"/>
          <w:b/>
          <w:bCs/>
        </w:rPr>
        <w:tab/>
      </w:r>
      <w:r>
        <w:rPr>
          <w:rFonts w:cstheme="minorHAnsi"/>
          <w:b/>
          <w:bCs/>
        </w:rPr>
        <w:tab/>
      </w:r>
      <w:r>
        <w:rPr>
          <w:rFonts w:cstheme="minorHAnsi"/>
          <w:b/>
          <w:bCs/>
        </w:rPr>
        <w:tab/>
      </w:r>
      <w:r>
        <w:rPr>
          <w:rFonts w:cstheme="minorHAnsi"/>
          <w:b/>
          <w:bCs/>
        </w:rPr>
        <w:tab/>
        <w:t xml:space="preserve">                                    </w:t>
      </w:r>
      <w:r>
        <w:rPr>
          <w:rFonts w:cstheme="minorHAnsi"/>
        </w:rPr>
        <w:t xml:space="preserve">And to run my local database the command would be                                           </w:t>
      </w:r>
      <w:r w:rsidRPr="000B7B2A">
        <w:rPr>
          <w:rFonts w:cstheme="minorHAnsi"/>
          <w:b/>
          <w:bCs/>
        </w:rPr>
        <w:t>cds watch --profile development</w:t>
      </w:r>
      <w:r w:rsidR="0022258C">
        <w:rPr>
          <w:rFonts w:cstheme="minorHAnsi"/>
          <w:b/>
          <w:bCs/>
        </w:rPr>
        <w:t xml:space="preserve">                       </w:t>
      </w:r>
      <w:r w:rsidR="0022258C">
        <w:rPr>
          <w:rFonts w:cstheme="minorHAnsi"/>
          <w:b/>
          <w:bCs/>
        </w:rPr>
        <w:tab/>
      </w:r>
      <w:r w:rsidR="0022258C">
        <w:rPr>
          <w:rFonts w:cstheme="minorHAnsi"/>
          <w:b/>
          <w:bCs/>
        </w:rPr>
        <w:tab/>
      </w:r>
      <w:r w:rsidR="0022258C">
        <w:rPr>
          <w:rFonts w:cstheme="minorHAnsi"/>
          <w:b/>
          <w:bCs/>
        </w:rPr>
        <w:tab/>
      </w:r>
      <w:r w:rsidR="0022258C">
        <w:rPr>
          <w:rFonts w:cstheme="minorHAnsi"/>
          <w:b/>
          <w:bCs/>
        </w:rPr>
        <w:tab/>
      </w:r>
      <w:r w:rsidR="0022258C">
        <w:rPr>
          <w:rFonts w:cstheme="minorHAnsi"/>
          <w:b/>
          <w:bCs/>
        </w:rPr>
        <w:tab/>
        <w:t xml:space="preserve">                              </w:t>
      </w:r>
      <w:r w:rsidR="0022258C">
        <w:rPr>
          <w:rFonts w:cstheme="minorHAnsi"/>
        </w:rPr>
        <w:t>When you try to open the entity data it will ask for username and password. So give the proper credentials, which roles matches with the entity scope.</w:t>
      </w:r>
    </w:p>
    <w:p w14:paraId="6F736677" w14:textId="77777777" w:rsidR="00013067" w:rsidRDefault="00013067" w:rsidP="000B7B2A">
      <w:pPr>
        <w:tabs>
          <w:tab w:val="left" w:pos="5552"/>
        </w:tabs>
        <w:ind w:left="5552"/>
        <w:rPr>
          <w:rFonts w:cstheme="minorHAnsi"/>
        </w:rPr>
      </w:pPr>
    </w:p>
    <w:p w14:paraId="57310723" w14:textId="741E1A53" w:rsidR="00013067" w:rsidRDefault="00013067" w:rsidP="000B7B2A">
      <w:pPr>
        <w:tabs>
          <w:tab w:val="left" w:pos="5552"/>
        </w:tabs>
        <w:ind w:left="5552"/>
        <w:rPr>
          <w:rFonts w:cstheme="minorHAnsi"/>
        </w:rPr>
      </w:pPr>
      <w:r>
        <w:rPr>
          <w:rFonts w:cstheme="minorHAnsi"/>
        </w:rPr>
        <w:t>Now if you want to create data then you will go to postman and will create the auth-token by giving the client-credentials along with username and password.</w:t>
      </w:r>
    </w:p>
    <w:p w14:paraId="4DCE3530" w14:textId="77777777" w:rsidR="00730834" w:rsidRPr="00730834" w:rsidRDefault="00730834" w:rsidP="00730834">
      <w:pPr>
        <w:rPr>
          <w:rFonts w:cstheme="minorHAnsi"/>
        </w:rPr>
      </w:pPr>
    </w:p>
    <w:p w14:paraId="4B8B4022" w14:textId="77777777" w:rsidR="00730834" w:rsidRPr="00730834" w:rsidRDefault="00730834" w:rsidP="00730834">
      <w:pPr>
        <w:rPr>
          <w:rFonts w:cstheme="minorHAnsi"/>
        </w:rPr>
      </w:pPr>
    </w:p>
    <w:p w14:paraId="7C842C27" w14:textId="77777777" w:rsidR="00730834" w:rsidRPr="00730834" w:rsidRDefault="00730834" w:rsidP="00730834">
      <w:pPr>
        <w:rPr>
          <w:rFonts w:cstheme="minorHAnsi"/>
        </w:rPr>
      </w:pPr>
    </w:p>
    <w:p w14:paraId="6B2EBC45" w14:textId="77777777" w:rsidR="00730834" w:rsidRPr="00730834" w:rsidRDefault="00730834" w:rsidP="00730834">
      <w:pPr>
        <w:rPr>
          <w:rFonts w:cstheme="minorHAnsi"/>
        </w:rPr>
      </w:pPr>
    </w:p>
    <w:p w14:paraId="557525C3" w14:textId="77777777" w:rsidR="00730834" w:rsidRPr="00730834" w:rsidRDefault="00730834" w:rsidP="00730834">
      <w:pPr>
        <w:rPr>
          <w:rFonts w:cstheme="minorHAnsi"/>
        </w:rPr>
      </w:pPr>
    </w:p>
    <w:p w14:paraId="690D3461" w14:textId="77777777" w:rsidR="00730834" w:rsidRPr="00730834" w:rsidRDefault="00730834" w:rsidP="00730834">
      <w:pPr>
        <w:rPr>
          <w:rFonts w:cstheme="minorHAnsi"/>
        </w:rPr>
      </w:pPr>
    </w:p>
    <w:p w14:paraId="0FD1E9C3" w14:textId="77777777" w:rsidR="00730834" w:rsidRDefault="00730834" w:rsidP="00730834">
      <w:pPr>
        <w:rPr>
          <w:rFonts w:cstheme="minorHAnsi"/>
        </w:rPr>
      </w:pPr>
    </w:p>
    <w:p w14:paraId="6FF6CDA9" w14:textId="6A3CCD32" w:rsidR="00730834" w:rsidRDefault="00730834" w:rsidP="00730834">
      <w:pPr>
        <w:tabs>
          <w:tab w:val="left" w:pos="6128"/>
        </w:tabs>
        <w:rPr>
          <w:rFonts w:cstheme="minorHAnsi"/>
        </w:rPr>
      </w:pPr>
      <w:r>
        <w:rPr>
          <w:rFonts w:cstheme="minorHAnsi"/>
        </w:rPr>
        <w:tab/>
      </w:r>
    </w:p>
    <w:p w14:paraId="3B6AED6D" w14:textId="77777777" w:rsidR="00730834" w:rsidRDefault="00730834" w:rsidP="00730834">
      <w:pPr>
        <w:tabs>
          <w:tab w:val="left" w:pos="6128"/>
        </w:tabs>
        <w:rPr>
          <w:rFonts w:cstheme="minorHAnsi"/>
        </w:rPr>
      </w:pPr>
    </w:p>
    <w:p w14:paraId="3373CFCF" w14:textId="1AE2D955" w:rsidR="00730834" w:rsidRDefault="00730834" w:rsidP="00730834">
      <w:pPr>
        <w:tabs>
          <w:tab w:val="left" w:pos="6128"/>
        </w:tabs>
        <w:rPr>
          <w:rFonts w:cstheme="minorHAnsi"/>
          <w:b/>
          <w:bCs/>
        </w:rPr>
      </w:pPr>
      <w:r w:rsidRPr="00697BE3">
        <w:rPr>
          <w:rFonts w:cstheme="minorHAnsi"/>
          <w:b/>
          <w:bCs/>
        </w:rPr>
        <w:lastRenderedPageBreak/>
        <w:t>Doing the crud operations in the squlite database.</w:t>
      </w:r>
    </w:p>
    <w:p w14:paraId="1294B280" w14:textId="164514D8" w:rsidR="00697BE3" w:rsidRDefault="00697BE3" w:rsidP="00730834">
      <w:pPr>
        <w:tabs>
          <w:tab w:val="left" w:pos="6128"/>
        </w:tabs>
        <w:rPr>
          <w:rFonts w:cstheme="minorHAnsi"/>
        </w:rPr>
      </w:pPr>
      <w:r>
        <w:rPr>
          <w:rFonts w:cstheme="minorHAnsi"/>
        </w:rPr>
        <w:t xml:space="preserve">Now after adding the </w:t>
      </w:r>
      <w:r w:rsidR="00AE4DD1">
        <w:rPr>
          <w:rFonts w:cstheme="minorHAnsi"/>
        </w:rPr>
        <w:t>Authentication</w:t>
      </w:r>
      <w:r>
        <w:rPr>
          <w:rFonts w:cstheme="minorHAnsi"/>
        </w:rPr>
        <w:t xml:space="preserve"> in the </w:t>
      </w:r>
      <w:r w:rsidR="00E23735">
        <w:rPr>
          <w:rFonts w:cstheme="minorHAnsi"/>
        </w:rPr>
        <w:t>SQLite</w:t>
      </w:r>
      <w:r>
        <w:rPr>
          <w:rFonts w:cstheme="minorHAnsi"/>
        </w:rPr>
        <w:t xml:space="preserve"> database, now I want to access the data </w:t>
      </w:r>
      <w:r w:rsidR="00751EF0">
        <w:rPr>
          <w:rFonts w:cstheme="minorHAnsi"/>
        </w:rPr>
        <w:t xml:space="preserve">and create the data to </w:t>
      </w:r>
      <w:r>
        <w:rPr>
          <w:rFonts w:cstheme="minorHAnsi"/>
        </w:rPr>
        <w:t xml:space="preserve">the </w:t>
      </w:r>
      <w:r w:rsidR="00E23735">
        <w:rPr>
          <w:rFonts w:cstheme="minorHAnsi"/>
        </w:rPr>
        <w:t xml:space="preserve">SQLite </w:t>
      </w:r>
      <w:r>
        <w:rPr>
          <w:rFonts w:cstheme="minorHAnsi"/>
        </w:rPr>
        <w:t xml:space="preserve">database. </w:t>
      </w:r>
      <w:r w:rsidR="00183A05">
        <w:rPr>
          <w:rFonts w:cstheme="minorHAnsi"/>
        </w:rPr>
        <w:t>F</w:t>
      </w:r>
      <w:r>
        <w:rPr>
          <w:rFonts w:cstheme="minorHAnsi"/>
        </w:rPr>
        <w:t xml:space="preserve">or that I will go to postman. And I will pass the base </w:t>
      </w:r>
      <w:r w:rsidR="00183A05">
        <w:rPr>
          <w:rFonts w:cstheme="minorHAnsi"/>
        </w:rPr>
        <w:t>URL</w:t>
      </w:r>
      <w:r>
        <w:rPr>
          <w:rFonts w:cstheme="minorHAnsi"/>
        </w:rPr>
        <w:t xml:space="preserve">. </w:t>
      </w:r>
      <w:r w:rsidR="00183A05">
        <w:rPr>
          <w:rFonts w:cstheme="minorHAnsi"/>
        </w:rPr>
        <w:t xml:space="preserve">And the type of the Authorization would be the </w:t>
      </w:r>
      <w:r w:rsidR="00183A05" w:rsidRPr="00183A05">
        <w:rPr>
          <w:rFonts w:cstheme="minorHAnsi"/>
          <w:b/>
          <w:bCs/>
        </w:rPr>
        <w:t>Basic Auth</w:t>
      </w:r>
      <w:r w:rsidR="00183A05">
        <w:rPr>
          <w:rFonts w:cstheme="minorHAnsi"/>
          <w:b/>
          <w:bCs/>
        </w:rPr>
        <w:t xml:space="preserve"> </w:t>
      </w:r>
      <w:r w:rsidR="00183A05">
        <w:rPr>
          <w:rFonts w:cstheme="minorHAnsi"/>
        </w:rPr>
        <w:t>because we will be passing the username and password.</w:t>
      </w:r>
      <w:r w:rsidR="00E23735">
        <w:rPr>
          <w:rFonts w:cstheme="minorHAnsi"/>
        </w:rPr>
        <w:t xml:space="preserve"> And in the base URL the URL would be containing </w:t>
      </w:r>
      <w:r w:rsidR="00E23735">
        <w:rPr>
          <w:rFonts w:cstheme="minorHAnsi"/>
          <w:b/>
          <w:bCs/>
        </w:rPr>
        <w:t xml:space="preserve">localhost, </w:t>
      </w:r>
      <w:r w:rsidR="00E23735">
        <w:rPr>
          <w:rFonts w:cstheme="minorHAnsi"/>
        </w:rPr>
        <w:t>as it is local database SQLite.</w:t>
      </w:r>
      <w:r w:rsidR="001208E7">
        <w:rPr>
          <w:rFonts w:cstheme="minorHAnsi"/>
        </w:rPr>
        <w:t xml:space="preserve"> </w:t>
      </w:r>
    </w:p>
    <w:p w14:paraId="53A7F364" w14:textId="370D81E5" w:rsidR="00751EF0" w:rsidRDefault="00751EF0" w:rsidP="00730834">
      <w:pPr>
        <w:tabs>
          <w:tab w:val="left" w:pos="6128"/>
        </w:tabs>
        <w:rPr>
          <w:rFonts w:cstheme="minorHAnsi"/>
          <w:b/>
          <w:bCs/>
        </w:rPr>
      </w:pPr>
      <w:r w:rsidRPr="00751EF0">
        <w:rPr>
          <w:rFonts w:cstheme="minorHAnsi"/>
          <w:b/>
          <w:bCs/>
        </w:rPr>
        <w:t xml:space="preserve">Getting the employee from the </w:t>
      </w:r>
      <w:r w:rsidR="002F6ADF" w:rsidRPr="00751EF0">
        <w:rPr>
          <w:rFonts w:cstheme="minorHAnsi"/>
          <w:b/>
          <w:bCs/>
        </w:rPr>
        <w:t>SQLite</w:t>
      </w:r>
    </w:p>
    <w:p w14:paraId="76CF975A" w14:textId="6B8A30CB" w:rsidR="00781088" w:rsidRDefault="00781088" w:rsidP="00730834">
      <w:pPr>
        <w:tabs>
          <w:tab w:val="left" w:pos="6128"/>
        </w:tabs>
        <w:rPr>
          <w:rFonts w:cstheme="minorHAnsi"/>
          <w:b/>
          <w:bCs/>
        </w:rPr>
      </w:pPr>
      <w:r w:rsidRPr="00751EF0">
        <w:rPr>
          <w:noProof/>
        </w:rPr>
        <w:drawing>
          <wp:anchor distT="0" distB="0" distL="114300" distR="114300" simplePos="0" relativeHeight="251645440" behindDoc="0" locked="0" layoutInCell="1" allowOverlap="1" wp14:anchorId="3414A8F9" wp14:editId="30A02052">
            <wp:simplePos x="0" y="0"/>
            <wp:positionH relativeFrom="column">
              <wp:posOffset>-744220</wp:posOffset>
            </wp:positionH>
            <wp:positionV relativeFrom="paragraph">
              <wp:posOffset>167005</wp:posOffset>
            </wp:positionV>
            <wp:extent cx="7185660" cy="2742588"/>
            <wp:effectExtent l="190500" t="190500" r="167640" b="172085"/>
            <wp:wrapNone/>
            <wp:docPr id="620676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676379" name=""/>
                    <pic:cNvPicPr/>
                  </pic:nvPicPr>
                  <pic:blipFill>
                    <a:blip r:embed="rId495">
                      <a:extLst>
                        <a:ext uri="{28A0092B-C50C-407E-A947-70E740481C1C}">
                          <a14:useLocalDpi xmlns:a14="http://schemas.microsoft.com/office/drawing/2010/main" val="0"/>
                        </a:ext>
                      </a:extLst>
                    </a:blip>
                    <a:stretch>
                      <a:fillRect/>
                    </a:stretch>
                  </pic:blipFill>
                  <pic:spPr>
                    <a:xfrm>
                      <a:off x="0" y="0"/>
                      <a:ext cx="7185660" cy="2742588"/>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14:paraId="40B77152" w14:textId="73DAB9F6" w:rsidR="00751EF0" w:rsidRDefault="00751EF0" w:rsidP="00751EF0"/>
    <w:p w14:paraId="4B263A64" w14:textId="77777777" w:rsidR="002F6ADF" w:rsidRPr="002F6ADF" w:rsidRDefault="002F6ADF" w:rsidP="002F6ADF"/>
    <w:p w14:paraId="14BE3753" w14:textId="77777777" w:rsidR="002F6ADF" w:rsidRPr="002F6ADF" w:rsidRDefault="002F6ADF" w:rsidP="002F6ADF"/>
    <w:p w14:paraId="6F4D3995" w14:textId="77777777" w:rsidR="002F6ADF" w:rsidRPr="002F6ADF" w:rsidRDefault="002F6ADF" w:rsidP="002F6ADF"/>
    <w:p w14:paraId="1E582AAB" w14:textId="77777777" w:rsidR="002F6ADF" w:rsidRPr="002F6ADF" w:rsidRDefault="002F6ADF" w:rsidP="002F6ADF"/>
    <w:p w14:paraId="68A58B5D" w14:textId="77777777" w:rsidR="002F6ADF" w:rsidRPr="002F6ADF" w:rsidRDefault="002F6ADF" w:rsidP="002F6ADF"/>
    <w:p w14:paraId="0A568E5A" w14:textId="77777777" w:rsidR="002F6ADF" w:rsidRPr="002F6ADF" w:rsidRDefault="002F6ADF" w:rsidP="002F6ADF"/>
    <w:p w14:paraId="4F3FE39C" w14:textId="77777777" w:rsidR="002F6ADF" w:rsidRPr="002F6ADF" w:rsidRDefault="002F6ADF" w:rsidP="002F6ADF"/>
    <w:p w14:paraId="1A9709E4" w14:textId="77777777" w:rsidR="002F6ADF" w:rsidRPr="002F6ADF" w:rsidRDefault="002F6ADF" w:rsidP="002F6ADF"/>
    <w:p w14:paraId="0BA13E3E" w14:textId="77777777" w:rsidR="002F6ADF" w:rsidRDefault="002F6ADF" w:rsidP="002F6ADF"/>
    <w:p w14:paraId="22B0B619" w14:textId="77777777" w:rsidR="002F6ADF" w:rsidRDefault="002F6ADF" w:rsidP="002F6ADF"/>
    <w:p w14:paraId="61C505D9" w14:textId="18DA9E58" w:rsidR="002F6ADF" w:rsidRDefault="002F6ADF" w:rsidP="002F6ADF">
      <w:pPr>
        <w:rPr>
          <w:b/>
          <w:bCs/>
        </w:rPr>
      </w:pPr>
      <w:r w:rsidRPr="002F6ADF">
        <w:rPr>
          <w:b/>
          <w:bCs/>
        </w:rPr>
        <w:t>Creating the employee in the SQLite database</w:t>
      </w:r>
    </w:p>
    <w:p w14:paraId="69986D09" w14:textId="6C73284E" w:rsidR="002F6ADF" w:rsidRDefault="002F6ADF" w:rsidP="002F6ADF">
      <w:pPr>
        <w:rPr>
          <w:b/>
          <w:bCs/>
        </w:rPr>
      </w:pPr>
      <w:r w:rsidRPr="002F6ADF">
        <w:rPr>
          <w:noProof/>
        </w:rPr>
        <w:drawing>
          <wp:anchor distT="0" distB="0" distL="114300" distR="114300" simplePos="0" relativeHeight="251647488" behindDoc="0" locked="0" layoutInCell="1" allowOverlap="1" wp14:anchorId="0183F238" wp14:editId="731F912D">
            <wp:simplePos x="0" y="0"/>
            <wp:positionH relativeFrom="column">
              <wp:posOffset>-609600</wp:posOffset>
            </wp:positionH>
            <wp:positionV relativeFrom="paragraph">
              <wp:posOffset>175260</wp:posOffset>
            </wp:positionV>
            <wp:extent cx="4917440" cy="2776343"/>
            <wp:effectExtent l="190500" t="190500" r="168910" b="176530"/>
            <wp:wrapNone/>
            <wp:docPr id="230503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503682" name=""/>
                    <pic:cNvPicPr/>
                  </pic:nvPicPr>
                  <pic:blipFill>
                    <a:blip r:embed="rId496">
                      <a:extLst>
                        <a:ext uri="{28A0092B-C50C-407E-A947-70E740481C1C}">
                          <a14:useLocalDpi xmlns:a14="http://schemas.microsoft.com/office/drawing/2010/main" val="0"/>
                        </a:ext>
                      </a:extLst>
                    </a:blip>
                    <a:stretch>
                      <a:fillRect/>
                    </a:stretch>
                  </pic:blipFill>
                  <pic:spPr>
                    <a:xfrm>
                      <a:off x="0" y="0"/>
                      <a:ext cx="4922632" cy="2779274"/>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14:paraId="546A00DC" w14:textId="49340A12" w:rsidR="002F6ADF" w:rsidRDefault="002F6ADF" w:rsidP="002F6ADF">
      <w:pPr>
        <w:ind w:firstLine="720"/>
      </w:pPr>
    </w:p>
    <w:p w14:paraId="092885B6" w14:textId="77777777" w:rsidR="006F6DA8" w:rsidRDefault="006F6DA8" w:rsidP="002F6ADF">
      <w:pPr>
        <w:ind w:firstLine="720"/>
      </w:pPr>
    </w:p>
    <w:p w14:paraId="669D236A" w14:textId="77777777" w:rsidR="006F6DA8" w:rsidRDefault="006F6DA8" w:rsidP="002F6ADF">
      <w:pPr>
        <w:ind w:firstLine="720"/>
      </w:pPr>
    </w:p>
    <w:p w14:paraId="6F80ABC0" w14:textId="77777777" w:rsidR="006F6DA8" w:rsidRDefault="006F6DA8" w:rsidP="002F6ADF">
      <w:pPr>
        <w:ind w:firstLine="720"/>
      </w:pPr>
    </w:p>
    <w:p w14:paraId="4C9EEDDA" w14:textId="77777777" w:rsidR="006F6DA8" w:rsidRDefault="006F6DA8" w:rsidP="002F6ADF">
      <w:pPr>
        <w:ind w:firstLine="720"/>
      </w:pPr>
    </w:p>
    <w:p w14:paraId="0D8C6BA4" w14:textId="77777777" w:rsidR="006F6DA8" w:rsidRDefault="006F6DA8" w:rsidP="002F6ADF">
      <w:pPr>
        <w:ind w:firstLine="720"/>
      </w:pPr>
    </w:p>
    <w:p w14:paraId="26BE3217" w14:textId="77777777" w:rsidR="006F6DA8" w:rsidRDefault="006F6DA8" w:rsidP="002F6ADF">
      <w:pPr>
        <w:ind w:firstLine="720"/>
      </w:pPr>
    </w:p>
    <w:p w14:paraId="7EC6967F" w14:textId="77777777" w:rsidR="006F6DA8" w:rsidRDefault="006F6DA8" w:rsidP="002F6ADF">
      <w:pPr>
        <w:ind w:firstLine="720"/>
      </w:pPr>
    </w:p>
    <w:p w14:paraId="48A79D24" w14:textId="77777777" w:rsidR="006F6DA8" w:rsidRDefault="006F6DA8" w:rsidP="002F6ADF">
      <w:pPr>
        <w:ind w:firstLine="720"/>
      </w:pPr>
    </w:p>
    <w:p w14:paraId="145F6A59" w14:textId="77777777" w:rsidR="006F6DA8" w:rsidRDefault="006F6DA8" w:rsidP="002F6ADF">
      <w:pPr>
        <w:ind w:firstLine="720"/>
      </w:pPr>
    </w:p>
    <w:p w14:paraId="56BEBA65" w14:textId="77777777" w:rsidR="006F6DA8" w:rsidRDefault="006F6DA8" w:rsidP="002F6ADF">
      <w:pPr>
        <w:ind w:firstLine="720"/>
      </w:pPr>
    </w:p>
    <w:p w14:paraId="7436A493" w14:textId="3CF8D067" w:rsidR="00A746B7" w:rsidRPr="00A746B7" w:rsidRDefault="00C74F5C" w:rsidP="00A746B7">
      <w:pPr>
        <w:pStyle w:val="Heading1"/>
        <w:rPr>
          <w:b/>
          <w:bCs/>
        </w:rPr>
      </w:pPr>
      <w:r w:rsidRPr="00C74F5C">
        <w:rPr>
          <w:b/>
          <w:bCs/>
        </w:rPr>
        <w:lastRenderedPageBreak/>
        <w:t>Deploy the fiori application in BTP</w:t>
      </w:r>
      <w:r w:rsidR="00113389">
        <w:rPr>
          <w:b/>
          <w:bCs/>
        </w:rPr>
        <w:t xml:space="preserve"> </w:t>
      </w:r>
    </w:p>
    <w:p w14:paraId="5B82BC33" w14:textId="77777777" w:rsidR="00A746B7" w:rsidRDefault="00A746B7" w:rsidP="00A746B7">
      <w:r>
        <w:t xml:space="preserve">So first we have to subscribe the </w:t>
      </w:r>
      <w:r>
        <w:rPr>
          <w:b/>
          <w:bCs/>
        </w:rPr>
        <w:t xml:space="preserve">SAP Build Work Zone, standard edition. </w:t>
      </w:r>
      <w:r>
        <w:t xml:space="preserve">So to subscribe that we have to come to the </w:t>
      </w:r>
      <w:r w:rsidRPr="00FB03DB">
        <w:rPr>
          <w:b/>
          <w:bCs/>
        </w:rPr>
        <w:t>Instances and Subscription</w:t>
      </w:r>
      <w:r>
        <w:rPr>
          <w:b/>
          <w:bCs/>
        </w:rPr>
        <w:t xml:space="preserve">, </w:t>
      </w:r>
      <w:r>
        <w:t xml:space="preserve">which is inside the </w:t>
      </w:r>
      <w:r>
        <w:rPr>
          <w:b/>
          <w:bCs/>
        </w:rPr>
        <w:t xml:space="preserve">Services </w:t>
      </w:r>
      <w:r>
        <w:t xml:space="preserve">folder. So there you will see a </w:t>
      </w:r>
      <w:r>
        <w:rPr>
          <w:b/>
          <w:bCs/>
        </w:rPr>
        <w:t xml:space="preserve">Create </w:t>
      </w:r>
      <w:r>
        <w:t xml:space="preserve">button. You will click on that button. And after that you will select the Service name from the dropdown and Select the plan also from the dropdown and will click on Create button. So now   </w:t>
      </w:r>
      <w:r>
        <w:rPr>
          <w:b/>
          <w:bCs/>
        </w:rPr>
        <w:t xml:space="preserve">SAP Build Work Zone, standard edition </w:t>
      </w:r>
      <w:r>
        <w:t>will be subscribed.</w:t>
      </w:r>
    </w:p>
    <w:p w14:paraId="417AD395" w14:textId="77777777" w:rsidR="00A746B7" w:rsidRPr="00175D42" w:rsidRDefault="00A746B7" w:rsidP="00A746B7">
      <w:pPr>
        <w:rPr>
          <w:color w:val="DC3939"/>
        </w:rPr>
      </w:pPr>
      <w:r w:rsidRPr="00175D42">
        <w:rPr>
          <w:color w:val="DC3939"/>
        </w:rPr>
        <w:t xml:space="preserve">If you don’t find the Build Work zone in the </w:t>
      </w:r>
      <w:r w:rsidRPr="00175D42">
        <w:rPr>
          <w:b/>
          <w:bCs/>
          <w:color w:val="DC3939"/>
        </w:rPr>
        <w:t>Instance or Subscription</w:t>
      </w:r>
      <w:r w:rsidRPr="00175D42">
        <w:rPr>
          <w:color w:val="DC3939"/>
        </w:rPr>
        <w:t xml:space="preserve"> &amp; </w:t>
      </w:r>
      <w:r w:rsidRPr="00175D42">
        <w:rPr>
          <w:b/>
          <w:bCs/>
          <w:color w:val="DC3939"/>
        </w:rPr>
        <w:t>Service Marketplace</w:t>
      </w:r>
      <w:r w:rsidRPr="00175D42">
        <w:rPr>
          <w:color w:val="DC3939"/>
        </w:rPr>
        <w:t xml:space="preserve"> then you need to come to entitlements and from there you need to add this service for the subaccount.</w:t>
      </w:r>
    </w:p>
    <w:p w14:paraId="2013D9EA" w14:textId="77777777" w:rsidR="00A746B7" w:rsidRDefault="00A746B7" w:rsidP="00A746B7">
      <w:r w:rsidRPr="00995F4F">
        <w:rPr>
          <w:noProof/>
        </w:rPr>
        <w:drawing>
          <wp:anchor distT="0" distB="0" distL="114300" distR="114300" simplePos="0" relativeHeight="251624960" behindDoc="0" locked="0" layoutInCell="1" allowOverlap="1" wp14:anchorId="33AC9A42" wp14:editId="52BC1924">
            <wp:simplePos x="0" y="0"/>
            <wp:positionH relativeFrom="column">
              <wp:posOffset>2854960</wp:posOffset>
            </wp:positionH>
            <wp:positionV relativeFrom="paragraph">
              <wp:posOffset>76835</wp:posOffset>
            </wp:positionV>
            <wp:extent cx="3566160" cy="480836"/>
            <wp:effectExtent l="190500" t="190500" r="167640" b="167005"/>
            <wp:wrapNone/>
            <wp:docPr id="1228727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727243" name=""/>
                    <pic:cNvPicPr/>
                  </pic:nvPicPr>
                  <pic:blipFill>
                    <a:blip r:embed="rId497" cstate="print">
                      <a:extLst>
                        <a:ext uri="{28A0092B-C50C-407E-A947-70E740481C1C}">
                          <a14:useLocalDpi xmlns:a14="http://schemas.microsoft.com/office/drawing/2010/main" val="0"/>
                        </a:ext>
                      </a:extLst>
                    </a:blip>
                    <a:stretch>
                      <a:fillRect/>
                    </a:stretch>
                  </pic:blipFill>
                  <pic:spPr>
                    <a:xfrm>
                      <a:off x="0" y="0"/>
                      <a:ext cx="3566160" cy="480836"/>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Pr="009E3DFF">
        <w:rPr>
          <w:noProof/>
        </w:rPr>
        <w:drawing>
          <wp:anchor distT="0" distB="0" distL="114300" distR="114300" simplePos="0" relativeHeight="251621888" behindDoc="0" locked="0" layoutInCell="1" allowOverlap="1" wp14:anchorId="35413E4D" wp14:editId="214AEEE9">
            <wp:simplePos x="0" y="0"/>
            <wp:positionH relativeFrom="column">
              <wp:posOffset>-723900</wp:posOffset>
            </wp:positionH>
            <wp:positionV relativeFrom="paragraph">
              <wp:posOffset>33655</wp:posOffset>
            </wp:positionV>
            <wp:extent cx="3332814" cy="1551940"/>
            <wp:effectExtent l="190500" t="190500" r="172720" b="162560"/>
            <wp:wrapNone/>
            <wp:docPr id="1784849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849284" name=""/>
                    <pic:cNvPicPr/>
                  </pic:nvPicPr>
                  <pic:blipFill>
                    <a:blip r:embed="rId498" cstate="print">
                      <a:extLst>
                        <a:ext uri="{28A0092B-C50C-407E-A947-70E740481C1C}">
                          <a14:useLocalDpi xmlns:a14="http://schemas.microsoft.com/office/drawing/2010/main" val="0"/>
                        </a:ext>
                      </a:extLst>
                    </a:blip>
                    <a:stretch>
                      <a:fillRect/>
                    </a:stretch>
                  </pic:blipFill>
                  <pic:spPr>
                    <a:xfrm>
                      <a:off x="0" y="0"/>
                      <a:ext cx="3338931" cy="1554788"/>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14:paraId="349BB73B" w14:textId="77777777" w:rsidR="00A746B7" w:rsidRPr="00995F4F" w:rsidRDefault="00A746B7" w:rsidP="00A746B7"/>
    <w:p w14:paraId="54D12860" w14:textId="77777777" w:rsidR="00A746B7" w:rsidRPr="00995F4F" w:rsidRDefault="00A746B7" w:rsidP="00A746B7"/>
    <w:p w14:paraId="7706D1D3" w14:textId="77777777" w:rsidR="00A746B7" w:rsidRDefault="00A746B7" w:rsidP="00A746B7"/>
    <w:p w14:paraId="5BAC7B85" w14:textId="77777777" w:rsidR="00A746B7" w:rsidRDefault="00A746B7" w:rsidP="00A746B7"/>
    <w:p w14:paraId="030B7E81" w14:textId="77777777" w:rsidR="00A746B7" w:rsidRDefault="00A746B7" w:rsidP="00A746B7"/>
    <w:p w14:paraId="2F5F66E7" w14:textId="35EC1C78" w:rsidR="00A746B7" w:rsidRPr="00A746B7" w:rsidRDefault="00A746B7" w:rsidP="00A746B7">
      <w:r>
        <w:t xml:space="preserve">After subscribe the </w:t>
      </w:r>
      <w:r w:rsidRPr="00564EA5">
        <w:rPr>
          <w:b/>
          <w:bCs/>
        </w:rPr>
        <w:t>build work zone</w:t>
      </w:r>
      <w:r>
        <w:rPr>
          <w:b/>
          <w:bCs/>
        </w:rPr>
        <w:t xml:space="preserve"> </w:t>
      </w:r>
      <w:r>
        <w:t xml:space="preserve">, Now I will go to the role-collection section. In this section we will see some role-collection automatically added.                                                                                                       So this  </w:t>
      </w:r>
      <w:r w:rsidRPr="004D4D8C">
        <w:rPr>
          <w:b/>
          <w:bCs/>
        </w:rPr>
        <w:t>Launchpad_Admin, Launchpad_Advanced_Theming, Launchpad_External_User</w:t>
      </w:r>
      <w:r>
        <w:rPr>
          <w:b/>
          <w:bCs/>
        </w:rPr>
        <w:t xml:space="preserve"> </w:t>
      </w:r>
      <w:r>
        <w:t xml:space="preserve">automatically added. Now I will assign this role-collection to the user. If you don’t add this                            role-collection, then you will not be able to access this </w:t>
      </w:r>
      <w:r>
        <w:rPr>
          <w:b/>
          <w:bCs/>
        </w:rPr>
        <w:t xml:space="preserve">Build work zone. </w:t>
      </w:r>
      <w:r w:rsidRPr="004D4D8C">
        <w:rPr>
          <w:b/>
          <w:bCs/>
        </w:rPr>
        <w:t xml:space="preserve"> </w:t>
      </w:r>
    </w:p>
    <w:p w14:paraId="1915AB33" w14:textId="0EFB84F1" w:rsidR="00113389" w:rsidRDefault="001C163C" w:rsidP="00E3003A">
      <w:pPr>
        <w:rPr>
          <w:color w:val="FF0000"/>
        </w:rPr>
      </w:pPr>
      <w:r w:rsidRPr="00027DD9">
        <w:rPr>
          <w:noProof/>
          <w:color w:val="FF0000"/>
        </w:rPr>
        <w:drawing>
          <wp:anchor distT="0" distB="0" distL="114300" distR="114300" simplePos="0" relativeHeight="251617792" behindDoc="0" locked="0" layoutInCell="1" allowOverlap="1" wp14:anchorId="44E08D93" wp14:editId="27368A0C">
            <wp:simplePos x="0" y="0"/>
            <wp:positionH relativeFrom="column">
              <wp:posOffset>-723900</wp:posOffset>
            </wp:positionH>
            <wp:positionV relativeFrom="paragraph">
              <wp:posOffset>2068830</wp:posOffset>
            </wp:positionV>
            <wp:extent cx="2723014" cy="3126740"/>
            <wp:effectExtent l="190500" t="190500" r="172720" b="168910"/>
            <wp:wrapNone/>
            <wp:docPr id="1147257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257260" name=""/>
                    <pic:cNvPicPr/>
                  </pic:nvPicPr>
                  <pic:blipFill>
                    <a:blip r:embed="rId499">
                      <a:extLst>
                        <a:ext uri="{28A0092B-C50C-407E-A947-70E740481C1C}">
                          <a14:useLocalDpi xmlns:a14="http://schemas.microsoft.com/office/drawing/2010/main" val="0"/>
                        </a:ext>
                      </a:extLst>
                    </a:blip>
                    <a:stretch>
                      <a:fillRect/>
                    </a:stretch>
                  </pic:blipFill>
                  <pic:spPr>
                    <a:xfrm>
                      <a:off x="0" y="0"/>
                      <a:ext cx="2729421" cy="3134097"/>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9167BD">
        <w:t xml:space="preserve">So if you want to deploy the fiori application, then you need to create the </w:t>
      </w:r>
      <w:r w:rsidR="009167BD" w:rsidRPr="00E3003A">
        <w:rPr>
          <w:b/>
          <w:bCs/>
        </w:rPr>
        <w:t>fiori app template</w:t>
      </w:r>
      <w:r w:rsidR="009167BD">
        <w:t xml:space="preserve"> from the BAS tool.</w:t>
      </w:r>
      <w:r w:rsidR="00A80F80">
        <w:t xml:space="preserve"> Suppose now I develop a list report and deploy in the BTP, for that I will go the BAS where is my CAPM project is present. There I will click </w:t>
      </w:r>
      <w:r w:rsidR="00A80F80" w:rsidRPr="00E3003A">
        <w:rPr>
          <w:b/>
          <w:bCs/>
        </w:rPr>
        <w:t xml:space="preserve">Ctrl+Shift+P </w:t>
      </w:r>
      <w:r w:rsidR="00A80F80">
        <w:t>and I will select</w:t>
      </w:r>
      <w:r w:rsidR="00E3003A">
        <w:t xml:space="preserve"> </w:t>
      </w:r>
      <w:r w:rsidR="00A80F80">
        <w:t xml:space="preserve">the </w:t>
      </w:r>
      <w:r w:rsidR="00E3003A">
        <w:t xml:space="preserve">                                 </w:t>
      </w:r>
      <w:r w:rsidR="00E3003A" w:rsidRPr="00E3003A">
        <w:rPr>
          <w:b/>
          <w:bCs/>
        </w:rPr>
        <w:t xml:space="preserve">Fiori: </w:t>
      </w:r>
      <w:r w:rsidR="00A80F80" w:rsidRPr="00E3003A">
        <w:rPr>
          <w:b/>
          <w:bCs/>
        </w:rPr>
        <w:t>Open Application Generator</w:t>
      </w:r>
      <w:r w:rsidR="00E3003A">
        <w:rPr>
          <w:b/>
          <w:bCs/>
        </w:rPr>
        <w:t xml:space="preserve"> </w:t>
      </w:r>
      <w:r w:rsidR="00E3003A" w:rsidRPr="00E3003A">
        <w:t xml:space="preserve">and from there I will choose the </w:t>
      </w:r>
      <w:r w:rsidR="00E3003A" w:rsidRPr="00E3003A">
        <w:rPr>
          <w:b/>
          <w:bCs/>
        </w:rPr>
        <w:t>List Report Page</w:t>
      </w:r>
      <w:r w:rsidR="00E3003A">
        <w:t xml:space="preserve"> </w:t>
      </w:r>
      <w:r w:rsidR="00E3003A" w:rsidRPr="00E3003A">
        <w:t>and will click on NEXT.</w:t>
      </w:r>
      <w:r w:rsidR="00E3003A">
        <w:t xml:space="preserve"> And in the data source section I will choose </w:t>
      </w:r>
      <w:r w:rsidR="00E3003A" w:rsidRPr="00E3003A">
        <w:rPr>
          <w:b/>
          <w:bCs/>
        </w:rPr>
        <w:t>Local CAP Project</w:t>
      </w:r>
      <w:r w:rsidR="00E3003A">
        <w:t xml:space="preserve">. And I will choose my CAP project name which is </w:t>
      </w:r>
      <w:r w:rsidR="00E3003A" w:rsidRPr="00E3003A">
        <w:rPr>
          <w:b/>
          <w:bCs/>
        </w:rPr>
        <w:t>EMP_PO_SAP_CAP_MANAGED</w:t>
      </w:r>
      <w:r w:rsidR="00E3003A">
        <w:t xml:space="preserve">. And after that I will choose the OData Service as </w:t>
      </w:r>
      <w:r w:rsidR="00E3003A" w:rsidRPr="00E3003A">
        <w:rPr>
          <w:b/>
          <w:bCs/>
        </w:rPr>
        <w:t>EmployeeService</w:t>
      </w:r>
      <w:r w:rsidR="00E3003A">
        <w:rPr>
          <w:b/>
          <w:bCs/>
        </w:rPr>
        <w:t xml:space="preserve"> </w:t>
      </w:r>
      <w:r w:rsidR="00E3003A">
        <w:t xml:space="preserve">and after that I will click on next. And I will choose the main-entity as </w:t>
      </w:r>
      <w:r w:rsidR="00DF00A2">
        <w:rPr>
          <w:b/>
          <w:bCs/>
        </w:rPr>
        <w:t xml:space="preserve">purchaseorder </w:t>
      </w:r>
      <w:r w:rsidR="00E3003A">
        <w:t xml:space="preserve"> and I will choose the navigation-entity as </w:t>
      </w:r>
      <w:r w:rsidR="00DF00A2">
        <w:rPr>
          <w:b/>
          <w:bCs/>
        </w:rPr>
        <w:t>poitems</w:t>
      </w:r>
      <w:r w:rsidR="00E3003A">
        <w:t>.</w:t>
      </w:r>
      <w:r w:rsidR="00685993">
        <w:t xml:space="preserve"> And I don’t want to automatically add the table column in the list page that’s why I will choose the option as </w:t>
      </w:r>
      <w:r w:rsidR="00685993">
        <w:rPr>
          <w:b/>
          <w:bCs/>
        </w:rPr>
        <w:t>NO.</w:t>
      </w:r>
      <w:r w:rsidR="0095712E">
        <w:rPr>
          <w:b/>
          <w:bCs/>
        </w:rPr>
        <w:t xml:space="preserve"> </w:t>
      </w:r>
      <w:r w:rsidR="0095712E">
        <w:t>After that I will click on next.</w:t>
      </w:r>
      <w:r w:rsidR="00113389">
        <w:t xml:space="preserve"> After that I will define my </w:t>
      </w:r>
      <w:r w:rsidR="00113389" w:rsidRPr="00113389">
        <w:rPr>
          <w:b/>
          <w:bCs/>
        </w:rPr>
        <w:t>Project-Attributes</w:t>
      </w:r>
      <w:r w:rsidR="00113389">
        <w:rPr>
          <w:b/>
          <w:bCs/>
        </w:rPr>
        <w:t xml:space="preserve">. </w:t>
      </w:r>
      <w:r w:rsidR="00113389" w:rsidRPr="00113389">
        <w:rPr>
          <w:color w:val="FF0000"/>
        </w:rPr>
        <w:t xml:space="preserve">But one thing we need to make sure that before deploy the fiori application in the BTP we need to have the: </w:t>
      </w:r>
      <w:r w:rsidR="00113389" w:rsidRPr="00113389">
        <w:rPr>
          <w:rFonts w:ascii="Abadi" w:hAnsi="Abadi"/>
          <w:color w:val="FF0000"/>
        </w:rPr>
        <w:t>mta.yaml</w:t>
      </w:r>
      <w:r w:rsidR="00113389">
        <w:rPr>
          <w:rFonts w:ascii="Abadi" w:hAnsi="Abadi"/>
          <w:color w:val="FF0000"/>
        </w:rPr>
        <w:t xml:space="preserve"> </w:t>
      </w:r>
      <w:r w:rsidR="00113389" w:rsidRPr="00113389">
        <w:rPr>
          <w:rFonts w:ascii="Abadi" w:hAnsi="Abadi"/>
          <w:color w:val="FF0000"/>
        </w:rPr>
        <w:t xml:space="preserve"> xs-security.json</w:t>
      </w:r>
      <w:r w:rsidR="00113389" w:rsidRPr="00113389">
        <w:rPr>
          <w:color w:val="FF0000"/>
        </w:rPr>
        <w:t xml:space="preserve"> file</w:t>
      </w:r>
    </w:p>
    <w:p w14:paraId="256A6EFE" w14:textId="5434F72E" w:rsidR="00027DD9" w:rsidRDefault="00027DD9" w:rsidP="00E3003A">
      <w:pPr>
        <w:rPr>
          <w:color w:val="FF0000"/>
        </w:rPr>
      </w:pPr>
    </w:p>
    <w:p w14:paraId="63FCB6FA" w14:textId="3511046E" w:rsidR="00027DD9" w:rsidRDefault="00027DD9" w:rsidP="00422253">
      <w:pPr>
        <w:ind w:left="3336"/>
      </w:pPr>
      <w:r>
        <w:t>So we have to mention all the field correctly as we mentioned in this picture.</w:t>
      </w:r>
    </w:p>
    <w:p w14:paraId="76A91145" w14:textId="4C13282A" w:rsidR="008F2B5C" w:rsidRDefault="008F2B5C" w:rsidP="00422253">
      <w:pPr>
        <w:ind w:left="3336"/>
      </w:pPr>
      <w:r w:rsidRPr="008F2B5C">
        <w:rPr>
          <w:noProof/>
          <w:color w:val="FF0000"/>
        </w:rPr>
        <w:drawing>
          <wp:anchor distT="0" distB="0" distL="114300" distR="114300" simplePos="0" relativeHeight="251627008" behindDoc="0" locked="0" layoutInCell="1" allowOverlap="1" wp14:anchorId="05964BC0" wp14:editId="1AC1F3B7">
            <wp:simplePos x="0" y="0"/>
            <wp:positionH relativeFrom="column">
              <wp:posOffset>2103120</wp:posOffset>
            </wp:positionH>
            <wp:positionV relativeFrom="paragraph">
              <wp:posOffset>262255</wp:posOffset>
            </wp:positionV>
            <wp:extent cx="4043680" cy="1301002"/>
            <wp:effectExtent l="190500" t="190500" r="166370" b="166370"/>
            <wp:wrapNone/>
            <wp:docPr id="1677159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159070" name=""/>
                    <pic:cNvPicPr/>
                  </pic:nvPicPr>
                  <pic:blipFill>
                    <a:blip r:embed="rId500">
                      <a:extLst>
                        <a:ext uri="{28A0092B-C50C-407E-A947-70E740481C1C}">
                          <a14:useLocalDpi xmlns:a14="http://schemas.microsoft.com/office/drawing/2010/main" val="0"/>
                        </a:ext>
                      </a:extLst>
                    </a:blip>
                    <a:stretch>
                      <a:fillRect/>
                    </a:stretch>
                  </pic:blipFill>
                  <pic:spPr>
                    <a:xfrm>
                      <a:off x="0" y="0"/>
                      <a:ext cx="4043680" cy="1301002"/>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t xml:space="preserve">After that we have to mention our </w:t>
      </w:r>
      <w:r w:rsidRPr="008F2B5C">
        <w:rPr>
          <w:b/>
          <w:bCs/>
        </w:rPr>
        <w:t>deployment configuration</w:t>
      </w:r>
    </w:p>
    <w:p w14:paraId="570F81C6" w14:textId="2E96038E" w:rsidR="00027DD9" w:rsidRDefault="00027DD9" w:rsidP="00E3003A">
      <w:pPr>
        <w:rPr>
          <w:color w:val="FF0000"/>
        </w:rPr>
      </w:pPr>
    </w:p>
    <w:p w14:paraId="58141699" w14:textId="2E285789" w:rsidR="00027DD9" w:rsidRDefault="00027DD9" w:rsidP="00E3003A">
      <w:pPr>
        <w:rPr>
          <w:color w:val="FF0000"/>
        </w:rPr>
      </w:pPr>
    </w:p>
    <w:p w14:paraId="2BDA9B38" w14:textId="047C9A57" w:rsidR="00027DD9" w:rsidRDefault="00027DD9" w:rsidP="00E3003A">
      <w:pPr>
        <w:rPr>
          <w:color w:val="FF0000"/>
        </w:rPr>
      </w:pPr>
    </w:p>
    <w:p w14:paraId="06E5D967" w14:textId="77777777" w:rsidR="00027DD9" w:rsidRPr="00113389" w:rsidRDefault="00027DD9" w:rsidP="00E3003A">
      <w:pPr>
        <w:rPr>
          <w:color w:val="FF0000"/>
        </w:rPr>
      </w:pPr>
    </w:p>
    <w:p w14:paraId="0687A720" w14:textId="6785F86E" w:rsidR="00707021" w:rsidRDefault="00297D89" w:rsidP="00C74F5C">
      <w:pPr>
        <w:rPr>
          <w:b/>
          <w:bCs/>
        </w:rPr>
      </w:pPr>
      <w:r>
        <w:lastRenderedPageBreak/>
        <w:t xml:space="preserve">So now we will deploy our UI. As we already know that how to deploy the service, so first we will run </w:t>
      </w:r>
      <w:r>
        <w:rPr>
          <w:b/>
          <w:bCs/>
        </w:rPr>
        <w:t xml:space="preserve">mbt build </w:t>
      </w:r>
      <w:r>
        <w:t xml:space="preserve">and after the I will deploy the </w:t>
      </w:r>
      <w:r>
        <w:rPr>
          <w:b/>
          <w:bCs/>
        </w:rPr>
        <w:t xml:space="preserve">mtar file. </w:t>
      </w:r>
    </w:p>
    <w:p w14:paraId="250D7D8A" w14:textId="7842639B" w:rsidR="00A307CC" w:rsidRDefault="000F6996" w:rsidP="00995F4F">
      <w:r>
        <w:t>After deploy,</w:t>
      </w:r>
      <w:r w:rsidR="00F344DD">
        <w:t xml:space="preserve"> </w:t>
      </w:r>
      <w:r w:rsidR="00647C31">
        <w:t>the deployed UI</w:t>
      </w:r>
      <w:r w:rsidR="00F344DD">
        <w:t xml:space="preserve"> will </w:t>
      </w:r>
      <w:r w:rsidR="00647C31">
        <w:t>appear</w:t>
      </w:r>
      <w:r w:rsidR="00F344DD">
        <w:t xml:space="preserve"> to the </w:t>
      </w:r>
      <w:r w:rsidR="00F344DD" w:rsidRPr="00F344DD">
        <w:rPr>
          <w:b/>
          <w:bCs/>
        </w:rPr>
        <w:t>HTML5 Applications</w:t>
      </w:r>
      <w:r w:rsidR="00F344DD">
        <w:t xml:space="preserve"> section. So to go that section, you need to go inside the subaccount. Once you go inside the subaccount in the left side you will see the</w:t>
      </w:r>
      <w:r w:rsidR="00B66AB4">
        <w:t xml:space="preserve"> </w:t>
      </w:r>
      <w:r w:rsidR="00F344DD" w:rsidRPr="00B66AB4">
        <w:rPr>
          <w:b/>
          <w:bCs/>
        </w:rPr>
        <w:t>HTML5 Application</w:t>
      </w:r>
      <w:r w:rsidR="00F344DD">
        <w:t xml:space="preserve"> section.</w:t>
      </w:r>
      <w:r w:rsidR="000D70D9">
        <w:t xml:space="preserve"> </w:t>
      </w:r>
      <w:r w:rsidR="00647C31">
        <w:t xml:space="preserve">So all the backend services are sitting </w:t>
      </w:r>
      <w:r w:rsidR="005807B6">
        <w:t xml:space="preserve">in </w:t>
      </w:r>
      <w:r w:rsidR="00647C31">
        <w:t>one place and the UI are sitting another place. Basically we are segregating the UI and Backend.</w:t>
      </w:r>
    </w:p>
    <w:p w14:paraId="2FE5D5D2" w14:textId="0835F132" w:rsidR="007D3C62" w:rsidRDefault="007D3C62" w:rsidP="00995F4F">
      <w:pPr>
        <w:rPr>
          <w:b/>
          <w:bCs/>
        </w:rPr>
      </w:pPr>
      <w:r w:rsidRPr="007D3C62">
        <w:rPr>
          <w:b/>
          <w:bCs/>
          <w:noProof/>
        </w:rPr>
        <w:drawing>
          <wp:anchor distT="0" distB="0" distL="114300" distR="114300" simplePos="0" relativeHeight="251640320" behindDoc="0" locked="0" layoutInCell="1" allowOverlap="1" wp14:anchorId="1872B520" wp14:editId="195DC9DD">
            <wp:simplePos x="0" y="0"/>
            <wp:positionH relativeFrom="column">
              <wp:posOffset>190500</wp:posOffset>
            </wp:positionH>
            <wp:positionV relativeFrom="paragraph">
              <wp:posOffset>-4445</wp:posOffset>
            </wp:positionV>
            <wp:extent cx="4660900" cy="1223318"/>
            <wp:effectExtent l="190500" t="190500" r="177800" b="167640"/>
            <wp:wrapNone/>
            <wp:docPr id="1167632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632027" name=""/>
                    <pic:cNvPicPr/>
                  </pic:nvPicPr>
                  <pic:blipFill>
                    <a:blip r:embed="rId501" cstate="print">
                      <a:extLst>
                        <a:ext uri="{28A0092B-C50C-407E-A947-70E740481C1C}">
                          <a14:useLocalDpi xmlns:a14="http://schemas.microsoft.com/office/drawing/2010/main" val="0"/>
                        </a:ext>
                      </a:extLst>
                    </a:blip>
                    <a:stretch>
                      <a:fillRect/>
                    </a:stretch>
                  </pic:blipFill>
                  <pic:spPr>
                    <a:xfrm>
                      <a:off x="0" y="0"/>
                      <a:ext cx="4660900" cy="1223318"/>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14:paraId="3C733E5C" w14:textId="34A9F85B" w:rsidR="00A307CC" w:rsidRPr="0064107B" w:rsidRDefault="00A307CC" w:rsidP="00995F4F">
      <w:pPr>
        <w:rPr>
          <w:b/>
          <w:bCs/>
        </w:rPr>
      </w:pPr>
    </w:p>
    <w:p w14:paraId="42C8861D" w14:textId="2E756BEB" w:rsidR="00995F4F" w:rsidRPr="00995F4F" w:rsidRDefault="00995F4F" w:rsidP="00995F4F"/>
    <w:p w14:paraId="7198BAE2" w14:textId="77777777" w:rsidR="00995F4F" w:rsidRPr="00995F4F" w:rsidRDefault="00995F4F" w:rsidP="00995F4F"/>
    <w:p w14:paraId="2402438B" w14:textId="7C2AA96B" w:rsidR="00995F4F" w:rsidRDefault="00995F4F" w:rsidP="00995F4F"/>
    <w:p w14:paraId="5F685F76" w14:textId="4F6C2F08" w:rsidR="00995F4F" w:rsidRDefault="007445B7" w:rsidP="00995F4F">
      <w:pPr>
        <w:tabs>
          <w:tab w:val="left" w:pos="2064"/>
        </w:tabs>
      </w:pPr>
      <w:r>
        <w:t>Now If User need this application I can not give them the application links, it does not looks good.</w:t>
      </w:r>
      <w:r w:rsidR="00626970">
        <w:t xml:space="preserve">                                         So for that reason I have created the </w:t>
      </w:r>
      <w:r w:rsidR="00626970" w:rsidRPr="00626970">
        <w:rPr>
          <w:b/>
          <w:bCs/>
        </w:rPr>
        <w:t>Build Work Zone</w:t>
      </w:r>
      <w:r w:rsidR="00626970">
        <w:rPr>
          <w:b/>
          <w:bCs/>
        </w:rPr>
        <w:t xml:space="preserve">. </w:t>
      </w:r>
      <w:r w:rsidR="00626970">
        <w:t xml:space="preserve">So there I will create the </w:t>
      </w:r>
      <w:r w:rsidR="00626970" w:rsidRPr="00626970">
        <w:rPr>
          <w:b/>
          <w:bCs/>
        </w:rPr>
        <w:t>Launch Pad</w:t>
      </w:r>
      <w:r w:rsidR="00626970">
        <w:rPr>
          <w:b/>
          <w:bCs/>
        </w:rPr>
        <w:t xml:space="preserve"> </w:t>
      </w:r>
      <w:r w:rsidR="00626970">
        <w:t>and will give it to the user.</w:t>
      </w:r>
    </w:p>
    <w:p w14:paraId="5F1D5AD8" w14:textId="27B0137F" w:rsidR="00AF0F66" w:rsidRDefault="00F54A06" w:rsidP="00995F4F">
      <w:pPr>
        <w:tabs>
          <w:tab w:val="left" w:pos="2064"/>
        </w:tabs>
      </w:pPr>
      <w:r>
        <w:t xml:space="preserve">Now first I will go to the </w:t>
      </w:r>
      <w:r w:rsidRPr="00F54A06">
        <w:rPr>
          <w:rStyle w:val="sapmtext"/>
          <w:rFonts w:ascii="Arial" w:hAnsi="Arial" w:cs="Arial"/>
          <w:b/>
          <w:bCs/>
          <w:color w:val="1D2D3E"/>
        </w:rPr>
        <w:t>Instances and Subscriptions</w:t>
      </w:r>
      <w:r>
        <w:rPr>
          <w:rStyle w:val="sapmtext"/>
          <w:rFonts w:ascii="Arial" w:hAnsi="Arial" w:cs="Arial"/>
          <w:color w:val="1D2D3E"/>
        </w:rPr>
        <w:t xml:space="preserve"> </w:t>
      </w:r>
      <w:r w:rsidRPr="00F54A06">
        <w:t xml:space="preserve">and there I will click </w:t>
      </w:r>
      <w:r>
        <w:t xml:space="preserve">on the </w:t>
      </w:r>
      <w:r w:rsidRPr="00F54A06">
        <w:rPr>
          <w:b/>
          <w:bCs/>
        </w:rPr>
        <w:t>Subscription</w:t>
      </w:r>
      <w:r>
        <w:rPr>
          <w:b/>
          <w:bCs/>
        </w:rPr>
        <w:t xml:space="preserve">                 </w:t>
      </w:r>
      <w:r w:rsidRPr="00F54A06">
        <w:rPr>
          <w:b/>
          <w:bCs/>
        </w:rPr>
        <w:t>Sap Build Work Zone Standard Edition</w:t>
      </w:r>
      <w:r>
        <w:rPr>
          <w:b/>
          <w:bCs/>
        </w:rPr>
        <w:t xml:space="preserve">. </w:t>
      </w:r>
      <w:r>
        <w:t>Now I am inside my Build Work Zone.</w:t>
      </w:r>
      <w:r>
        <w:tab/>
      </w:r>
    </w:p>
    <w:p w14:paraId="09AB4DD5" w14:textId="55DBA8B4" w:rsidR="000F2226" w:rsidRDefault="00AF0F66" w:rsidP="00995F4F">
      <w:pPr>
        <w:tabs>
          <w:tab w:val="left" w:pos="2064"/>
        </w:tabs>
      </w:pPr>
      <w:r>
        <w:t xml:space="preserve">Now you will click on the </w:t>
      </w:r>
      <w:r>
        <w:rPr>
          <w:b/>
          <w:bCs/>
        </w:rPr>
        <w:t xml:space="preserve">Content Manager </w:t>
      </w:r>
      <w:r>
        <w:t xml:space="preserve">and after that Click on the </w:t>
      </w:r>
      <w:r>
        <w:rPr>
          <w:b/>
          <w:bCs/>
        </w:rPr>
        <w:t xml:space="preserve">Content Explorer </w:t>
      </w:r>
      <w:r>
        <w:t xml:space="preserve">and Click on the </w:t>
      </w:r>
      <w:r w:rsidRPr="00AF0F66">
        <w:rPr>
          <w:b/>
          <w:bCs/>
        </w:rPr>
        <w:t>HTML5 Apps</w:t>
      </w:r>
      <w:r>
        <w:t xml:space="preserve"> if you see there is </w:t>
      </w:r>
      <w:r w:rsidR="00F54A06">
        <w:t xml:space="preserve"> </w:t>
      </w:r>
      <w:r>
        <w:t>HTML5 apps then fine.</w:t>
      </w:r>
      <w:r w:rsidR="000F2226">
        <w:t xml:space="preserve"> </w:t>
      </w:r>
    </w:p>
    <w:p w14:paraId="73AB713C" w14:textId="64F9EB3E" w:rsidR="00F54A06" w:rsidRDefault="000F2226" w:rsidP="00995F4F">
      <w:pPr>
        <w:tabs>
          <w:tab w:val="left" w:pos="2064"/>
        </w:tabs>
      </w:pPr>
      <w:r w:rsidRPr="00965D22">
        <w:rPr>
          <w:b/>
          <w:bCs/>
          <w:noProof/>
        </w:rPr>
        <w:drawing>
          <wp:anchor distT="0" distB="0" distL="114300" distR="114300" simplePos="0" relativeHeight="251635200" behindDoc="0" locked="0" layoutInCell="1" allowOverlap="1" wp14:anchorId="3B1D8B44" wp14:editId="2FA18E66">
            <wp:simplePos x="0" y="0"/>
            <wp:positionH relativeFrom="column">
              <wp:posOffset>-48260</wp:posOffset>
            </wp:positionH>
            <wp:positionV relativeFrom="paragraph">
              <wp:posOffset>626745</wp:posOffset>
            </wp:positionV>
            <wp:extent cx="5189220" cy="1195832"/>
            <wp:effectExtent l="190500" t="190500" r="163830" b="175895"/>
            <wp:wrapNone/>
            <wp:docPr id="302653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653989" name=""/>
                    <pic:cNvPicPr/>
                  </pic:nvPicPr>
                  <pic:blipFill>
                    <a:blip r:embed="rId502" cstate="print">
                      <a:extLst>
                        <a:ext uri="{28A0092B-C50C-407E-A947-70E740481C1C}">
                          <a14:useLocalDpi xmlns:a14="http://schemas.microsoft.com/office/drawing/2010/main" val="0"/>
                        </a:ext>
                      </a:extLst>
                    </a:blip>
                    <a:stretch>
                      <a:fillRect/>
                    </a:stretch>
                  </pic:blipFill>
                  <pic:spPr>
                    <a:xfrm>
                      <a:off x="0" y="0"/>
                      <a:ext cx="5189220" cy="1195832"/>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t xml:space="preserve">But if you don’t see any HTML5 apps, then you </w:t>
      </w:r>
      <w:r w:rsidR="00F54A06">
        <w:t xml:space="preserve">will go to the </w:t>
      </w:r>
      <w:r w:rsidR="00F54A06">
        <w:rPr>
          <w:b/>
          <w:bCs/>
        </w:rPr>
        <w:t xml:space="preserve">Channel Manager </w:t>
      </w:r>
      <w:r w:rsidR="00F54A06">
        <w:t xml:space="preserve">and there you will see the HTML5 application. Just </w:t>
      </w:r>
      <w:r w:rsidR="00F54A06" w:rsidRPr="00F54A06">
        <w:rPr>
          <w:b/>
          <w:bCs/>
        </w:rPr>
        <w:t>refresh</w:t>
      </w:r>
      <w:r w:rsidR="00F54A06">
        <w:t xml:space="preserve"> the application</w:t>
      </w:r>
      <w:r w:rsidR="00026560">
        <w:t>, after that it will start showing the HTML5 application.</w:t>
      </w:r>
    </w:p>
    <w:p w14:paraId="7E7D220F" w14:textId="20128E22" w:rsidR="00026560" w:rsidRDefault="00026560" w:rsidP="00995F4F">
      <w:pPr>
        <w:tabs>
          <w:tab w:val="left" w:pos="2064"/>
        </w:tabs>
      </w:pPr>
    </w:p>
    <w:p w14:paraId="16AA7A80" w14:textId="10504D6B" w:rsidR="000F2226" w:rsidRDefault="000F2226" w:rsidP="00995F4F">
      <w:pPr>
        <w:tabs>
          <w:tab w:val="left" w:pos="2064"/>
        </w:tabs>
      </w:pPr>
    </w:p>
    <w:p w14:paraId="4B5F0B90" w14:textId="5B013BA0" w:rsidR="00965D22" w:rsidRDefault="00965D22" w:rsidP="00995F4F">
      <w:pPr>
        <w:tabs>
          <w:tab w:val="left" w:pos="2064"/>
        </w:tabs>
      </w:pPr>
    </w:p>
    <w:p w14:paraId="62ECD88D" w14:textId="6A3C74B0" w:rsidR="00F54A06" w:rsidRDefault="00F54A06" w:rsidP="00995F4F">
      <w:pPr>
        <w:tabs>
          <w:tab w:val="left" w:pos="2064"/>
        </w:tabs>
      </w:pPr>
    </w:p>
    <w:p w14:paraId="30DC2A45" w14:textId="03B0A352" w:rsidR="00965D22" w:rsidRDefault="00965D22" w:rsidP="00965D22"/>
    <w:p w14:paraId="5DBD8BB7" w14:textId="1A8EDE9A" w:rsidR="00EA25D5" w:rsidRDefault="006445E7" w:rsidP="00965D22">
      <w:r w:rsidRPr="006445E7">
        <w:rPr>
          <w:noProof/>
        </w:rPr>
        <w:drawing>
          <wp:anchor distT="0" distB="0" distL="114300" distR="114300" simplePos="0" relativeHeight="251660800" behindDoc="0" locked="0" layoutInCell="1" allowOverlap="1" wp14:anchorId="6B852D68" wp14:editId="45607A91">
            <wp:simplePos x="0" y="0"/>
            <wp:positionH relativeFrom="column">
              <wp:posOffset>-692785</wp:posOffset>
            </wp:positionH>
            <wp:positionV relativeFrom="paragraph">
              <wp:posOffset>257175</wp:posOffset>
            </wp:positionV>
            <wp:extent cx="4361180" cy="1846713"/>
            <wp:effectExtent l="190500" t="190500" r="172720" b="172720"/>
            <wp:wrapNone/>
            <wp:docPr id="319107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107883" name=""/>
                    <pic:cNvPicPr/>
                  </pic:nvPicPr>
                  <pic:blipFill>
                    <a:blip r:embed="rId503" cstate="print">
                      <a:extLst>
                        <a:ext uri="{28A0092B-C50C-407E-A947-70E740481C1C}">
                          <a14:useLocalDpi xmlns:a14="http://schemas.microsoft.com/office/drawing/2010/main" val="0"/>
                        </a:ext>
                      </a:extLst>
                    </a:blip>
                    <a:stretch>
                      <a:fillRect/>
                    </a:stretch>
                  </pic:blipFill>
                  <pic:spPr>
                    <a:xfrm>
                      <a:off x="0" y="0"/>
                      <a:ext cx="4361180" cy="1846713"/>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300E67">
        <w:t>Now the HTML5 application which is start showing, you will add them.</w:t>
      </w:r>
    </w:p>
    <w:p w14:paraId="1B040A5F" w14:textId="02A68B89" w:rsidR="006445E7" w:rsidRDefault="00235453" w:rsidP="00965D22">
      <w:r>
        <w:tab/>
      </w:r>
      <w:r>
        <w:tab/>
      </w:r>
      <w:r>
        <w:tab/>
      </w:r>
      <w:r>
        <w:tab/>
      </w:r>
      <w:r>
        <w:tab/>
      </w:r>
      <w:r>
        <w:tab/>
      </w:r>
      <w:r>
        <w:tab/>
      </w:r>
      <w:r>
        <w:tab/>
        <w:t xml:space="preserve">    </w:t>
      </w:r>
    </w:p>
    <w:p w14:paraId="238651FA" w14:textId="77777777" w:rsidR="00A95C6D" w:rsidRDefault="00A95C6D" w:rsidP="00965D22"/>
    <w:p w14:paraId="6E56D32E" w14:textId="77777777" w:rsidR="00A95C6D" w:rsidRDefault="00A95C6D" w:rsidP="00965D22"/>
    <w:p w14:paraId="0D2BEDA8" w14:textId="77777777" w:rsidR="00A95C6D" w:rsidRDefault="00A95C6D" w:rsidP="00965D22"/>
    <w:p w14:paraId="2FE65E68" w14:textId="77777777" w:rsidR="00A95C6D" w:rsidRDefault="00A95C6D" w:rsidP="00965D22"/>
    <w:p w14:paraId="7EBA209C" w14:textId="77777777" w:rsidR="00A95C6D" w:rsidRDefault="00A95C6D" w:rsidP="00965D22"/>
    <w:p w14:paraId="5C1FD3C6" w14:textId="1F2B8D38" w:rsidR="00A95C6D" w:rsidRDefault="00A95C6D" w:rsidP="00965D22"/>
    <w:p w14:paraId="6AB1EA1C" w14:textId="57A76BFC" w:rsidR="00A95C6D" w:rsidRDefault="000A46D8" w:rsidP="00965D22">
      <w:r w:rsidRPr="000A46D8">
        <w:rPr>
          <w:noProof/>
        </w:rPr>
        <w:lastRenderedPageBreak/>
        <w:drawing>
          <wp:anchor distT="0" distB="0" distL="114300" distR="114300" simplePos="0" relativeHeight="251664896" behindDoc="0" locked="0" layoutInCell="1" allowOverlap="1" wp14:anchorId="07AC66EE" wp14:editId="41CDF65B">
            <wp:simplePos x="0" y="0"/>
            <wp:positionH relativeFrom="column">
              <wp:posOffset>-622299</wp:posOffset>
            </wp:positionH>
            <wp:positionV relativeFrom="paragraph">
              <wp:posOffset>429260</wp:posOffset>
            </wp:positionV>
            <wp:extent cx="4056380" cy="1555859"/>
            <wp:effectExtent l="190500" t="190500" r="172720" b="177800"/>
            <wp:wrapNone/>
            <wp:docPr id="2066467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467835" name=""/>
                    <pic:cNvPicPr/>
                  </pic:nvPicPr>
                  <pic:blipFill>
                    <a:blip r:embed="rId504" cstate="print">
                      <a:extLst>
                        <a:ext uri="{28A0092B-C50C-407E-A947-70E740481C1C}">
                          <a14:useLocalDpi xmlns:a14="http://schemas.microsoft.com/office/drawing/2010/main" val="0"/>
                        </a:ext>
                      </a:extLst>
                    </a:blip>
                    <a:stretch>
                      <a:fillRect/>
                    </a:stretch>
                  </pic:blipFill>
                  <pic:spPr>
                    <a:xfrm>
                      <a:off x="0" y="0"/>
                      <a:ext cx="4065871" cy="1559499"/>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A95C6D">
        <w:t xml:space="preserve">After adding the HTML5 application, this application is start showing in the </w:t>
      </w:r>
      <w:r w:rsidR="00A95C6D">
        <w:rPr>
          <w:b/>
          <w:bCs/>
        </w:rPr>
        <w:t xml:space="preserve">Content Manager </w:t>
      </w:r>
      <w:r w:rsidR="00A95C6D">
        <w:t>Section.</w:t>
      </w:r>
    </w:p>
    <w:p w14:paraId="1AA81697" w14:textId="182623B0" w:rsidR="000A46D8" w:rsidRDefault="00D076A1" w:rsidP="00965D22">
      <w:r>
        <w:tab/>
      </w:r>
      <w:r>
        <w:tab/>
      </w:r>
      <w:r>
        <w:tab/>
      </w:r>
      <w:r>
        <w:tab/>
      </w:r>
      <w:r>
        <w:tab/>
      </w:r>
      <w:r>
        <w:tab/>
      </w:r>
      <w:r>
        <w:tab/>
      </w:r>
      <w:r>
        <w:tab/>
      </w:r>
    </w:p>
    <w:p w14:paraId="043604A7" w14:textId="77777777" w:rsidR="00D076A1" w:rsidRDefault="00D076A1" w:rsidP="00965D22"/>
    <w:p w14:paraId="047567C2" w14:textId="77777777" w:rsidR="00D076A1" w:rsidRDefault="00D076A1" w:rsidP="00965D22"/>
    <w:p w14:paraId="333C4DA8" w14:textId="77777777" w:rsidR="00D076A1" w:rsidRDefault="00D076A1" w:rsidP="00965D22"/>
    <w:p w14:paraId="4FC617AA" w14:textId="77777777" w:rsidR="00D076A1" w:rsidRDefault="00D076A1" w:rsidP="00965D22"/>
    <w:p w14:paraId="34C7DF87" w14:textId="77777777" w:rsidR="00D076A1" w:rsidRDefault="00D076A1" w:rsidP="00965D22"/>
    <w:p w14:paraId="406B8E65" w14:textId="7557C929" w:rsidR="00D076A1" w:rsidRPr="007A6C09" w:rsidRDefault="008403C7" w:rsidP="00965D22">
      <w:r w:rsidRPr="008403C7">
        <w:rPr>
          <w:b/>
          <w:bCs/>
          <w:noProof/>
        </w:rPr>
        <w:drawing>
          <wp:anchor distT="0" distB="0" distL="114300" distR="114300" simplePos="0" relativeHeight="251666944" behindDoc="0" locked="0" layoutInCell="1" allowOverlap="1" wp14:anchorId="048BAF2A" wp14:editId="235FB430">
            <wp:simplePos x="0" y="0"/>
            <wp:positionH relativeFrom="column">
              <wp:posOffset>-142240</wp:posOffset>
            </wp:positionH>
            <wp:positionV relativeFrom="paragraph">
              <wp:posOffset>803275</wp:posOffset>
            </wp:positionV>
            <wp:extent cx="5731510" cy="2305685"/>
            <wp:effectExtent l="190500" t="190500" r="173990" b="170815"/>
            <wp:wrapNone/>
            <wp:docPr id="1110734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734589" name=""/>
                    <pic:cNvPicPr/>
                  </pic:nvPicPr>
                  <pic:blipFill>
                    <a:blip r:embed="rId505">
                      <a:extLst>
                        <a:ext uri="{28A0092B-C50C-407E-A947-70E740481C1C}">
                          <a14:useLocalDpi xmlns:a14="http://schemas.microsoft.com/office/drawing/2010/main" val="0"/>
                        </a:ext>
                      </a:extLst>
                    </a:blip>
                    <a:stretch>
                      <a:fillRect/>
                    </a:stretch>
                  </pic:blipFill>
                  <pic:spPr>
                    <a:xfrm>
                      <a:off x="0" y="0"/>
                      <a:ext cx="5731510" cy="230568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11358F">
        <w:t xml:space="preserve"> Now to create the </w:t>
      </w:r>
      <w:r w:rsidR="0011358F">
        <w:rPr>
          <w:b/>
          <w:bCs/>
        </w:rPr>
        <w:t xml:space="preserve">Launchpad, </w:t>
      </w:r>
      <w:r w:rsidR="0011358F">
        <w:t xml:space="preserve">we need to create certain things. </w:t>
      </w:r>
      <w:r w:rsidR="00301863">
        <w:t xml:space="preserve">So for that we will come to the </w:t>
      </w:r>
      <w:r w:rsidR="00301863">
        <w:rPr>
          <w:b/>
          <w:bCs/>
        </w:rPr>
        <w:t xml:space="preserve">Content Manager </w:t>
      </w:r>
      <w:r w:rsidR="00301863">
        <w:t xml:space="preserve">Section. </w:t>
      </w:r>
      <w:r w:rsidR="00B44599">
        <w:t xml:space="preserve">And there you will click on the </w:t>
      </w:r>
      <w:r w:rsidR="00B44599">
        <w:rPr>
          <w:b/>
          <w:bCs/>
        </w:rPr>
        <w:t xml:space="preserve">Create </w:t>
      </w:r>
      <w:r w:rsidR="00B44599">
        <w:t xml:space="preserve">dropdown and Select the </w:t>
      </w:r>
      <w:r w:rsidR="00B44599">
        <w:rPr>
          <w:b/>
          <w:bCs/>
        </w:rPr>
        <w:t>Catalog</w:t>
      </w:r>
      <w:r w:rsidR="00B44599">
        <w:t xml:space="preserve">. </w:t>
      </w:r>
      <w:r w:rsidR="003B2A5D">
        <w:t xml:space="preserve">So Catalog is basically user for </w:t>
      </w:r>
      <w:r w:rsidR="003B2A5D">
        <w:rPr>
          <w:b/>
          <w:bCs/>
        </w:rPr>
        <w:t>Tile.</w:t>
      </w:r>
      <w:r w:rsidR="00972072">
        <w:rPr>
          <w:b/>
          <w:bCs/>
        </w:rPr>
        <w:t xml:space="preserve"> </w:t>
      </w:r>
      <w:r w:rsidR="00972072">
        <w:t xml:space="preserve">And we will add the application and after that click on </w:t>
      </w:r>
      <w:r w:rsidR="00972072">
        <w:rPr>
          <w:b/>
          <w:bCs/>
        </w:rPr>
        <w:t xml:space="preserve">Save. </w:t>
      </w:r>
    </w:p>
    <w:p w14:paraId="65BBA1D4" w14:textId="12880BCE" w:rsidR="008403C7" w:rsidRDefault="008403C7" w:rsidP="00965D22">
      <w:pPr>
        <w:rPr>
          <w:b/>
          <w:bCs/>
        </w:rPr>
      </w:pPr>
    </w:p>
    <w:p w14:paraId="4E51B9EE" w14:textId="77777777" w:rsidR="001D0650" w:rsidRPr="001D0650" w:rsidRDefault="001D0650" w:rsidP="001D0650"/>
    <w:p w14:paraId="35270FF0" w14:textId="77777777" w:rsidR="001D0650" w:rsidRPr="001D0650" w:rsidRDefault="001D0650" w:rsidP="001D0650"/>
    <w:p w14:paraId="7C48C0D3" w14:textId="77777777" w:rsidR="001D0650" w:rsidRPr="001D0650" w:rsidRDefault="001D0650" w:rsidP="001D0650"/>
    <w:p w14:paraId="2570A0D4" w14:textId="77777777" w:rsidR="001D0650" w:rsidRPr="001D0650" w:rsidRDefault="001D0650" w:rsidP="001D0650"/>
    <w:p w14:paraId="7FAD8B0E" w14:textId="77777777" w:rsidR="001D0650" w:rsidRPr="001D0650" w:rsidRDefault="001D0650" w:rsidP="001D0650"/>
    <w:p w14:paraId="3F42769E" w14:textId="77777777" w:rsidR="001D0650" w:rsidRPr="001D0650" w:rsidRDefault="001D0650" w:rsidP="001D0650"/>
    <w:p w14:paraId="266D2C78" w14:textId="77777777" w:rsidR="001D0650" w:rsidRPr="001D0650" w:rsidRDefault="001D0650" w:rsidP="001D0650"/>
    <w:p w14:paraId="6C5FBCE7" w14:textId="77777777" w:rsidR="001D0650" w:rsidRDefault="001D0650" w:rsidP="001D0650">
      <w:pPr>
        <w:rPr>
          <w:b/>
          <w:bCs/>
        </w:rPr>
      </w:pPr>
    </w:p>
    <w:p w14:paraId="151C00C5" w14:textId="60159B49" w:rsidR="001D0650" w:rsidRDefault="001D0650" w:rsidP="001D0650">
      <w:r>
        <w:t xml:space="preserve">So now I will create the </w:t>
      </w:r>
      <w:r>
        <w:rPr>
          <w:b/>
          <w:bCs/>
        </w:rPr>
        <w:t xml:space="preserve">Group. </w:t>
      </w:r>
      <w:r w:rsidR="007A6C09">
        <w:t xml:space="preserve">So for that we will come to the </w:t>
      </w:r>
      <w:r w:rsidR="007A6C09">
        <w:rPr>
          <w:b/>
          <w:bCs/>
        </w:rPr>
        <w:t xml:space="preserve">Content Manager </w:t>
      </w:r>
      <w:r w:rsidR="007A6C09">
        <w:t xml:space="preserve">Section. And there you will click on the </w:t>
      </w:r>
      <w:r w:rsidR="007A6C09">
        <w:rPr>
          <w:b/>
          <w:bCs/>
        </w:rPr>
        <w:t xml:space="preserve">Create </w:t>
      </w:r>
      <w:r w:rsidR="007A6C09">
        <w:t xml:space="preserve">dropdown and Select the </w:t>
      </w:r>
      <w:r w:rsidR="007A6C09">
        <w:rPr>
          <w:b/>
          <w:bCs/>
        </w:rPr>
        <w:t>Group</w:t>
      </w:r>
      <w:r w:rsidR="007A6C09">
        <w:t>.</w:t>
      </w:r>
      <w:r w:rsidR="006C268E">
        <w:t xml:space="preserve"> So this Group is use for Groups multiple applications. Suppose I have 5 employee related apps that I will keep it in a single group.</w:t>
      </w:r>
      <w:r w:rsidR="00807648">
        <w:t xml:space="preserve"> </w:t>
      </w:r>
    </w:p>
    <w:p w14:paraId="426008E5" w14:textId="464800E2" w:rsidR="00C24B1B" w:rsidRDefault="00C24B1B" w:rsidP="001D0650">
      <w:r w:rsidRPr="00C24B1B">
        <w:rPr>
          <w:noProof/>
        </w:rPr>
        <w:drawing>
          <wp:anchor distT="0" distB="0" distL="114300" distR="114300" simplePos="0" relativeHeight="251876864" behindDoc="0" locked="0" layoutInCell="1" allowOverlap="1" wp14:anchorId="5356AB5A" wp14:editId="20786251">
            <wp:simplePos x="0" y="0"/>
            <wp:positionH relativeFrom="column">
              <wp:posOffset>-535940</wp:posOffset>
            </wp:positionH>
            <wp:positionV relativeFrom="paragraph">
              <wp:posOffset>128270</wp:posOffset>
            </wp:positionV>
            <wp:extent cx="4411980" cy="1796858"/>
            <wp:effectExtent l="190500" t="190500" r="179070" b="165735"/>
            <wp:wrapNone/>
            <wp:docPr id="2025832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832515" name=""/>
                    <pic:cNvPicPr/>
                  </pic:nvPicPr>
                  <pic:blipFill>
                    <a:blip r:embed="rId506" cstate="print">
                      <a:extLst>
                        <a:ext uri="{28A0092B-C50C-407E-A947-70E740481C1C}">
                          <a14:useLocalDpi xmlns:a14="http://schemas.microsoft.com/office/drawing/2010/main" val="0"/>
                        </a:ext>
                      </a:extLst>
                    </a:blip>
                    <a:stretch>
                      <a:fillRect/>
                    </a:stretch>
                  </pic:blipFill>
                  <pic:spPr>
                    <a:xfrm>
                      <a:off x="0" y="0"/>
                      <a:ext cx="4411980" cy="1796858"/>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14:paraId="59FA00B1" w14:textId="0EA0C3A5" w:rsidR="00C24B1B" w:rsidRDefault="00C24B1B" w:rsidP="00C24B1B">
      <w:pPr>
        <w:tabs>
          <w:tab w:val="left" w:pos="6256"/>
        </w:tabs>
        <w:ind w:left="6256"/>
      </w:pPr>
      <w:r>
        <w:t xml:space="preserve">So here as you can see I have created a group, which name is </w:t>
      </w:r>
      <w:r>
        <w:rPr>
          <w:b/>
          <w:bCs/>
        </w:rPr>
        <w:t xml:space="preserve">Employee App’s </w:t>
      </w:r>
      <w:r>
        <w:t>and on that group I am adding one application.</w:t>
      </w:r>
    </w:p>
    <w:p w14:paraId="0CBE2A0E" w14:textId="77777777" w:rsidR="00E81953" w:rsidRPr="00E81953" w:rsidRDefault="00E81953" w:rsidP="00E81953"/>
    <w:p w14:paraId="5DBCA040" w14:textId="77777777" w:rsidR="00E81953" w:rsidRPr="00E81953" w:rsidRDefault="00E81953" w:rsidP="00E81953"/>
    <w:p w14:paraId="22F8E09C" w14:textId="77777777" w:rsidR="00E81953" w:rsidRDefault="00E81953" w:rsidP="00E81953"/>
    <w:p w14:paraId="27B0C7AA" w14:textId="68DEB2E4" w:rsidR="00E81953" w:rsidRDefault="00E81953" w:rsidP="00E81953"/>
    <w:p w14:paraId="04786366" w14:textId="77777777" w:rsidR="00E81953" w:rsidRDefault="00E81953" w:rsidP="00E81953"/>
    <w:p w14:paraId="65522E59" w14:textId="150A4C1E" w:rsidR="00E81953" w:rsidRDefault="00E81953" w:rsidP="00E81953">
      <w:pPr>
        <w:tabs>
          <w:tab w:val="left" w:pos="6288"/>
        </w:tabs>
        <w:ind w:left="6288"/>
        <w:rPr>
          <w:b/>
          <w:bCs/>
        </w:rPr>
      </w:pPr>
      <w:r w:rsidRPr="00E81953">
        <w:rPr>
          <w:noProof/>
        </w:rPr>
        <w:lastRenderedPageBreak/>
        <w:drawing>
          <wp:anchor distT="0" distB="0" distL="114300" distR="114300" simplePos="0" relativeHeight="251877888" behindDoc="0" locked="0" layoutInCell="1" allowOverlap="1" wp14:anchorId="32C800BC" wp14:editId="63110EF9">
            <wp:simplePos x="0" y="0"/>
            <wp:positionH relativeFrom="column">
              <wp:posOffset>-713740</wp:posOffset>
            </wp:positionH>
            <wp:positionV relativeFrom="paragraph">
              <wp:posOffset>-739139</wp:posOffset>
            </wp:positionV>
            <wp:extent cx="4605020" cy="2218838"/>
            <wp:effectExtent l="190500" t="190500" r="176530" b="162560"/>
            <wp:wrapNone/>
            <wp:docPr id="1284238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238549" name=""/>
                    <pic:cNvPicPr/>
                  </pic:nvPicPr>
                  <pic:blipFill>
                    <a:blip r:embed="rId507" cstate="print">
                      <a:extLst>
                        <a:ext uri="{28A0092B-C50C-407E-A947-70E740481C1C}">
                          <a14:useLocalDpi xmlns:a14="http://schemas.microsoft.com/office/drawing/2010/main" val="0"/>
                        </a:ext>
                      </a:extLst>
                    </a:blip>
                    <a:stretch>
                      <a:fillRect/>
                    </a:stretch>
                  </pic:blipFill>
                  <pic:spPr>
                    <a:xfrm>
                      <a:off x="0" y="0"/>
                      <a:ext cx="4612521" cy="2222452"/>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t xml:space="preserve">So now if you come to the </w:t>
      </w:r>
      <w:r>
        <w:rPr>
          <w:b/>
          <w:bCs/>
        </w:rPr>
        <w:t xml:space="preserve">Content Manager </w:t>
      </w:r>
      <w:r>
        <w:t xml:space="preserve">section you will see that there are 4 items </w:t>
      </w:r>
      <w:r w:rsidRPr="00E81953">
        <w:rPr>
          <w:b/>
          <w:bCs/>
        </w:rPr>
        <w:t>1</w:t>
      </w:r>
      <w:r w:rsidRPr="00E81953">
        <w:rPr>
          <w:b/>
          <w:bCs/>
          <w:vertAlign w:val="superscript"/>
        </w:rPr>
        <w:t>st</w:t>
      </w:r>
      <w:r w:rsidRPr="00E81953">
        <w:rPr>
          <w:b/>
          <w:bCs/>
        </w:rPr>
        <w:t xml:space="preserve"> : Group</w:t>
      </w:r>
      <w:r>
        <w:t xml:space="preserve">  </w:t>
      </w:r>
      <w:r w:rsidRPr="00E81953">
        <w:rPr>
          <w:b/>
          <w:bCs/>
        </w:rPr>
        <w:t>2</w:t>
      </w:r>
      <w:r w:rsidRPr="00E81953">
        <w:rPr>
          <w:b/>
          <w:bCs/>
          <w:vertAlign w:val="superscript"/>
        </w:rPr>
        <w:t>nd</w:t>
      </w:r>
      <w:r w:rsidRPr="00E81953">
        <w:rPr>
          <w:b/>
          <w:bCs/>
        </w:rPr>
        <w:t xml:space="preserve"> is Catalog</w:t>
      </w:r>
      <w:r>
        <w:rPr>
          <w:b/>
          <w:bCs/>
        </w:rPr>
        <w:t xml:space="preserve">                    3</w:t>
      </w:r>
      <w:r w:rsidRPr="00E81953">
        <w:rPr>
          <w:b/>
          <w:bCs/>
          <w:vertAlign w:val="superscript"/>
        </w:rPr>
        <w:t>rd</w:t>
      </w:r>
      <w:r>
        <w:rPr>
          <w:b/>
          <w:bCs/>
        </w:rPr>
        <w:t xml:space="preserve"> Application 4</w:t>
      </w:r>
      <w:r w:rsidRPr="00E81953">
        <w:rPr>
          <w:b/>
          <w:bCs/>
          <w:vertAlign w:val="superscript"/>
        </w:rPr>
        <w:t>th</w:t>
      </w:r>
      <w:r>
        <w:rPr>
          <w:b/>
          <w:bCs/>
        </w:rPr>
        <w:t xml:space="preserve"> Role</w:t>
      </w:r>
    </w:p>
    <w:p w14:paraId="421B1A5C" w14:textId="77777777" w:rsidR="00E81953" w:rsidRDefault="00E81953" w:rsidP="00E81953">
      <w:pPr>
        <w:tabs>
          <w:tab w:val="left" w:pos="6288"/>
        </w:tabs>
        <w:ind w:left="6288"/>
        <w:rPr>
          <w:b/>
          <w:bCs/>
        </w:rPr>
      </w:pPr>
    </w:p>
    <w:p w14:paraId="18C4673D" w14:textId="77777777" w:rsidR="00E81953" w:rsidRDefault="00E81953" w:rsidP="00E81953">
      <w:pPr>
        <w:tabs>
          <w:tab w:val="left" w:pos="6288"/>
        </w:tabs>
        <w:ind w:left="6288"/>
        <w:rPr>
          <w:b/>
          <w:bCs/>
        </w:rPr>
      </w:pPr>
    </w:p>
    <w:p w14:paraId="7D99DDBA" w14:textId="078320A3" w:rsidR="00E81953" w:rsidRDefault="00E81953" w:rsidP="00E81953">
      <w:pPr>
        <w:tabs>
          <w:tab w:val="left" w:pos="6288"/>
        </w:tabs>
        <w:jc w:val="both"/>
      </w:pPr>
      <w:r>
        <w:t xml:space="preserve">So the </w:t>
      </w:r>
      <w:r w:rsidRPr="002D5731">
        <w:rPr>
          <w:b/>
          <w:bCs/>
        </w:rPr>
        <w:t>4</w:t>
      </w:r>
      <w:r w:rsidRPr="002D5731">
        <w:rPr>
          <w:b/>
          <w:bCs/>
          <w:vertAlign w:val="superscript"/>
        </w:rPr>
        <w:t>th</w:t>
      </w:r>
      <w:r>
        <w:t xml:space="preserve"> is role, which is by default created by the sap</w:t>
      </w:r>
      <w:r w:rsidR="009C01B0">
        <w:t xml:space="preserve"> and that role name is </w:t>
      </w:r>
      <w:r w:rsidR="009C01B0">
        <w:rPr>
          <w:b/>
          <w:bCs/>
        </w:rPr>
        <w:t xml:space="preserve">Everyone. </w:t>
      </w:r>
      <w:r w:rsidR="009C01B0">
        <w:t>That means anyone can access this application</w:t>
      </w:r>
      <w:r w:rsidR="00AD1F01">
        <w:t xml:space="preserve"> with this by default role. </w:t>
      </w:r>
      <w:r w:rsidR="000529E1">
        <w:t xml:space="preserve"> So we need to go inside that role and add the applications. So that the default role will assign on that application.</w:t>
      </w:r>
      <w:r w:rsidR="0060578A">
        <w:t xml:space="preserve"> </w:t>
      </w:r>
    </w:p>
    <w:p w14:paraId="21DD91E1" w14:textId="7A330B90" w:rsidR="003D0C4B" w:rsidRDefault="003D0C4B" w:rsidP="00E81953">
      <w:pPr>
        <w:tabs>
          <w:tab w:val="left" w:pos="6288"/>
        </w:tabs>
        <w:jc w:val="both"/>
      </w:pPr>
    </w:p>
    <w:p w14:paraId="37BA1AB4" w14:textId="2B7E63B6" w:rsidR="00653CD3" w:rsidRDefault="00127206" w:rsidP="00E81953">
      <w:pPr>
        <w:tabs>
          <w:tab w:val="left" w:pos="6288"/>
        </w:tabs>
        <w:jc w:val="both"/>
        <w:rPr>
          <w:noProof/>
        </w:rPr>
      </w:pPr>
      <w:r w:rsidRPr="00127206">
        <w:rPr>
          <w:noProof/>
        </w:rPr>
        <w:drawing>
          <wp:anchor distT="0" distB="0" distL="114300" distR="114300" simplePos="0" relativeHeight="251677184" behindDoc="0" locked="0" layoutInCell="1" allowOverlap="1" wp14:anchorId="1EBE3268" wp14:editId="403C9A5C">
            <wp:simplePos x="0" y="0"/>
            <wp:positionH relativeFrom="column">
              <wp:posOffset>-817880</wp:posOffset>
            </wp:positionH>
            <wp:positionV relativeFrom="paragraph">
              <wp:posOffset>622300</wp:posOffset>
            </wp:positionV>
            <wp:extent cx="1899920" cy="1518118"/>
            <wp:effectExtent l="190500" t="190500" r="176530" b="177800"/>
            <wp:wrapNone/>
            <wp:docPr id="799882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882798" name=""/>
                    <pic:cNvPicPr/>
                  </pic:nvPicPr>
                  <pic:blipFill>
                    <a:blip r:embed="rId508">
                      <a:extLst>
                        <a:ext uri="{28A0092B-C50C-407E-A947-70E740481C1C}">
                          <a14:useLocalDpi xmlns:a14="http://schemas.microsoft.com/office/drawing/2010/main" val="0"/>
                        </a:ext>
                      </a:extLst>
                    </a:blip>
                    <a:stretch>
                      <a:fillRect/>
                    </a:stretch>
                  </pic:blipFill>
                  <pic:spPr>
                    <a:xfrm>
                      <a:off x="0" y="0"/>
                      <a:ext cx="1899920" cy="1518118"/>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AF5A45" w:rsidRPr="00AF5A45">
        <w:rPr>
          <w:noProof/>
        </w:rPr>
        <w:drawing>
          <wp:anchor distT="0" distB="0" distL="114300" distR="114300" simplePos="0" relativeHeight="251675136" behindDoc="0" locked="0" layoutInCell="1" allowOverlap="1" wp14:anchorId="0A67B12D" wp14:editId="78DA202B">
            <wp:simplePos x="0" y="0"/>
            <wp:positionH relativeFrom="column">
              <wp:posOffset>4246880</wp:posOffset>
            </wp:positionH>
            <wp:positionV relativeFrom="paragraph">
              <wp:posOffset>2540</wp:posOffset>
            </wp:positionV>
            <wp:extent cx="1168400" cy="178356"/>
            <wp:effectExtent l="171450" t="190500" r="146050" b="165100"/>
            <wp:wrapNone/>
            <wp:docPr id="641384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384977" name=""/>
                    <pic:cNvPicPr/>
                  </pic:nvPicPr>
                  <pic:blipFill rotWithShape="1">
                    <a:blip r:embed="rId509" cstate="print">
                      <a:extLst>
                        <a:ext uri="{28A0092B-C50C-407E-A947-70E740481C1C}">
                          <a14:useLocalDpi xmlns:a14="http://schemas.microsoft.com/office/drawing/2010/main" val="0"/>
                        </a:ext>
                      </a:extLst>
                    </a:blip>
                    <a:srcRect b="18490"/>
                    <a:stretch/>
                  </pic:blipFill>
                  <pic:spPr bwMode="auto">
                    <a:xfrm>
                      <a:off x="0" y="0"/>
                      <a:ext cx="1168400" cy="178356"/>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C2B0B">
        <w:t xml:space="preserve">Now to create the </w:t>
      </w:r>
      <w:r w:rsidR="008C2B0B">
        <w:rPr>
          <w:b/>
          <w:bCs/>
        </w:rPr>
        <w:t>Launchpad</w:t>
      </w:r>
      <w:r w:rsidR="00AF5A45">
        <w:rPr>
          <w:b/>
          <w:bCs/>
        </w:rPr>
        <w:t xml:space="preserve">, </w:t>
      </w:r>
      <w:r w:rsidR="00AF5A45">
        <w:t>so for that</w:t>
      </w:r>
      <w:r w:rsidR="008C2B0B">
        <w:rPr>
          <w:b/>
          <w:bCs/>
        </w:rPr>
        <w:t xml:space="preserve"> </w:t>
      </w:r>
      <w:r w:rsidR="008C2B0B">
        <w:t xml:space="preserve">we will go to the </w:t>
      </w:r>
      <w:r w:rsidR="008C2B0B" w:rsidRPr="008C2B0B">
        <w:rPr>
          <w:b/>
          <w:bCs/>
        </w:rPr>
        <w:t>Site directory</w:t>
      </w:r>
      <w:r w:rsidR="008C2B0B">
        <w:rPr>
          <w:noProof/>
        </w:rPr>
        <w:t>.</w:t>
      </w:r>
      <w:r w:rsidR="00AF5A45">
        <w:rPr>
          <w:noProof/>
        </w:rPr>
        <w:tab/>
      </w:r>
      <w:r w:rsidR="00AF5A45">
        <w:rPr>
          <w:noProof/>
        </w:rPr>
        <w:tab/>
      </w:r>
      <w:r w:rsidR="00AF5A45">
        <w:rPr>
          <w:noProof/>
        </w:rPr>
        <w:tab/>
        <w:t xml:space="preserve">    and we will create a site and the name  </w:t>
      </w:r>
      <w:r w:rsidR="00E3782C">
        <w:rPr>
          <w:noProof/>
        </w:rPr>
        <w:t>of the Site is</w:t>
      </w:r>
      <w:r w:rsidR="00A06C5B">
        <w:rPr>
          <w:noProof/>
        </w:rPr>
        <w:t xml:space="preserve"> </w:t>
      </w:r>
      <w:r w:rsidR="00A06C5B" w:rsidRPr="00A06C5B">
        <w:rPr>
          <w:b/>
          <w:bCs/>
          <w:noProof/>
        </w:rPr>
        <w:t>Employee Launchpad</w:t>
      </w:r>
      <w:r w:rsidR="00A06C5B">
        <w:rPr>
          <w:noProof/>
        </w:rPr>
        <w:t>.</w:t>
      </w:r>
      <w:r w:rsidR="008A27B1">
        <w:rPr>
          <w:noProof/>
        </w:rPr>
        <w:t xml:space="preserve"> So it will create a Launchpad.</w:t>
      </w:r>
    </w:p>
    <w:p w14:paraId="446DC861" w14:textId="77777777" w:rsidR="00594BF4" w:rsidRDefault="00AF5A45" w:rsidP="00594BF4">
      <w:pPr>
        <w:tabs>
          <w:tab w:val="left" w:pos="1912"/>
          <w:tab w:val="left" w:pos="6288"/>
        </w:tabs>
        <w:jc w:val="both"/>
        <w:rPr>
          <w:noProof/>
        </w:rPr>
      </w:pPr>
      <w:r>
        <w:rPr>
          <w:noProof/>
        </w:rPr>
        <w:tab/>
      </w:r>
    </w:p>
    <w:p w14:paraId="05DC156E" w14:textId="77777777" w:rsidR="00594BF4" w:rsidRDefault="00594BF4" w:rsidP="00594BF4">
      <w:pPr>
        <w:tabs>
          <w:tab w:val="left" w:pos="1912"/>
          <w:tab w:val="left" w:pos="6288"/>
        </w:tabs>
        <w:jc w:val="both"/>
        <w:rPr>
          <w:noProof/>
        </w:rPr>
      </w:pPr>
    </w:p>
    <w:p w14:paraId="09CE4C90" w14:textId="77777777" w:rsidR="00594BF4" w:rsidRDefault="00594BF4" w:rsidP="00594BF4">
      <w:pPr>
        <w:tabs>
          <w:tab w:val="left" w:pos="1912"/>
          <w:tab w:val="left" w:pos="6288"/>
        </w:tabs>
        <w:jc w:val="both"/>
        <w:rPr>
          <w:noProof/>
        </w:rPr>
      </w:pPr>
    </w:p>
    <w:p w14:paraId="412D7A57" w14:textId="77777777" w:rsidR="00594BF4" w:rsidRDefault="00594BF4" w:rsidP="00594BF4">
      <w:pPr>
        <w:tabs>
          <w:tab w:val="left" w:pos="1912"/>
          <w:tab w:val="left" w:pos="6288"/>
        </w:tabs>
        <w:jc w:val="both"/>
        <w:rPr>
          <w:noProof/>
        </w:rPr>
      </w:pPr>
    </w:p>
    <w:p w14:paraId="121ABB49" w14:textId="745F83F1" w:rsidR="00594BF4" w:rsidRDefault="00D158E7" w:rsidP="00594BF4">
      <w:pPr>
        <w:tabs>
          <w:tab w:val="left" w:pos="1912"/>
          <w:tab w:val="left" w:pos="6288"/>
        </w:tabs>
        <w:jc w:val="both"/>
        <w:rPr>
          <w:noProof/>
        </w:rPr>
      </w:pPr>
      <w:r w:rsidRPr="003C68AD">
        <w:rPr>
          <w:noProof/>
        </w:rPr>
        <w:drawing>
          <wp:anchor distT="0" distB="0" distL="114300" distR="114300" simplePos="0" relativeHeight="251686400" behindDoc="0" locked="0" layoutInCell="1" allowOverlap="1" wp14:anchorId="0A2D4C00" wp14:editId="1B8282A1">
            <wp:simplePos x="0" y="0"/>
            <wp:positionH relativeFrom="column">
              <wp:posOffset>5539740</wp:posOffset>
            </wp:positionH>
            <wp:positionV relativeFrom="paragraph">
              <wp:posOffset>93345</wp:posOffset>
            </wp:positionV>
            <wp:extent cx="927100" cy="1114819"/>
            <wp:effectExtent l="190500" t="190500" r="177800" b="180975"/>
            <wp:wrapNone/>
            <wp:docPr id="553379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379279" name=""/>
                    <pic:cNvPicPr/>
                  </pic:nvPicPr>
                  <pic:blipFill>
                    <a:blip r:embed="rId510" cstate="print">
                      <a:extLst>
                        <a:ext uri="{28A0092B-C50C-407E-A947-70E740481C1C}">
                          <a14:useLocalDpi xmlns:a14="http://schemas.microsoft.com/office/drawing/2010/main" val="0"/>
                        </a:ext>
                      </a:extLst>
                    </a:blip>
                    <a:stretch>
                      <a:fillRect/>
                    </a:stretch>
                  </pic:blipFill>
                  <pic:spPr>
                    <a:xfrm>
                      <a:off x="0" y="0"/>
                      <a:ext cx="927100" cy="1114819"/>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14:paraId="32F4076F" w14:textId="33D458CD" w:rsidR="00594BF4" w:rsidRDefault="003878A8" w:rsidP="00594BF4">
      <w:pPr>
        <w:tabs>
          <w:tab w:val="left" w:pos="1912"/>
          <w:tab w:val="left" w:pos="6288"/>
        </w:tabs>
        <w:jc w:val="both"/>
        <w:rPr>
          <w:noProof/>
        </w:rPr>
      </w:pPr>
      <w:r w:rsidRPr="003878A8">
        <w:rPr>
          <w:noProof/>
        </w:rPr>
        <w:drawing>
          <wp:anchor distT="0" distB="0" distL="114300" distR="114300" simplePos="0" relativeHeight="251680256" behindDoc="0" locked="0" layoutInCell="1" allowOverlap="1" wp14:anchorId="4E2EF25B" wp14:editId="20CAD99B">
            <wp:simplePos x="0" y="0"/>
            <wp:positionH relativeFrom="column">
              <wp:posOffset>2479040</wp:posOffset>
            </wp:positionH>
            <wp:positionV relativeFrom="paragraph">
              <wp:posOffset>288291</wp:posOffset>
            </wp:positionV>
            <wp:extent cx="258097" cy="177800"/>
            <wp:effectExtent l="0" t="0" r="0" b="0"/>
            <wp:wrapNone/>
            <wp:docPr id="2139145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145355" name=""/>
                    <pic:cNvPicPr/>
                  </pic:nvPicPr>
                  <pic:blipFill>
                    <a:blip r:embed="rId511">
                      <a:extLst>
                        <a:ext uri="{28A0092B-C50C-407E-A947-70E740481C1C}">
                          <a14:useLocalDpi xmlns:a14="http://schemas.microsoft.com/office/drawing/2010/main" val="0"/>
                        </a:ext>
                      </a:extLst>
                    </a:blip>
                    <a:stretch>
                      <a:fillRect/>
                    </a:stretch>
                  </pic:blipFill>
                  <pic:spPr>
                    <a:xfrm>
                      <a:off x="0" y="0"/>
                      <a:ext cx="261620" cy="180227"/>
                    </a:xfrm>
                    <a:prstGeom prst="rect">
                      <a:avLst/>
                    </a:prstGeom>
                  </pic:spPr>
                </pic:pic>
              </a:graphicData>
            </a:graphic>
            <wp14:sizeRelH relativeFrom="page">
              <wp14:pctWidth>0</wp14:pctWidth>
            </wp14:sizeRelH>
            <wp14:sizeRelV relativeFrom="page">
              <wp14:pctHeight>0</wp14:pctHeight>
            </wp14:sizeRelV>
          </wp:anchor>
        </w:drawing>
      </w:r>
    </w:p>
    <w:p w14:paraId="1631AFF6" w14:textId="1A53D7E6" w:rsidR="003C68AD" w:rsidRDefault="00594BF4" w:rsidP="00594BF4">
      <w:pPr>
        <w:tabs>
          <w:tab w:val="left" w:pos="1912"/>
          <w:tab w:val="left" w:pos="6288"/>
        </w:tabs>
        <w:jc w:val="both"/>
        <w:rPr>
          <w:noProof/>
        </w:rPr>
      </w:pPr>
      <w:r>
        <w:rPr>
          <w:noProof/>
        </w:rPr>
        <w:t xml:space="preserve">So now to go inside this we will click on the </w:t>
      </w:r>
      <w:r w:rsidR="003878A8">
        <w:rPr>
          <w:noProof/>
        </w:rPr>
        <w:t xml:space="preserve">          button</w:t>
      </w:r>
      <w:r w:rsidR="00D158E7">
        <w:rPr>
          <w:noProof/>
        </w:rPr>
        <w:t>, after that you will see the launchpad</w:t>
      </w:r>
      <w:r w:rsidR="00BA7A75">
        <w:rPr>
          <w:noProof/>
        </w:rPr>
        <w:t>.</w:t>
      </w:r>
    </w:p>
    <w:p w14:paraId="3D1EF661" w14:textId="181EDCAD" w:rsidR="003D0C4B" w:rsidRDefault="00F96C86" w:rsidP="00594BF4">
      <w:pPr>
        <w:tabs>
          <w:tab w:val="left" w:pos="1912"/>
          <w:tab w:val="left" w:pos="6288"/>
        </w:tabs>
        <w:jc w:val="both"/>
        <w:rPr>
          <w:noProof/>
        </w:rPr>
      </w:pPr>
      <w:r w:rsidRPr="00F96C86">
        <w:rPr>
          <w:noProof/>
        </w:rPr>
        <w:drawing>
          <wp:anchor distT="0" distB="0" distL="114300" distR="114300" simplePos="0" relativeHeight="251693568" behindDoc="0" locked="0" layoutInCell="1" allowOverlap="1" wp14:anchorId="27AE06E2" wp14:editId="60A455F5">
            <wp:simplePos x="0" y="0"/>
            <wp:positionH relativeFrom="column">
              <wp:posOffset>-707390</wp:posOffset>
            </wp:positionH>
            <wp:positionV relativeFrom="paragraph">
              <wp:posOffset>328930</wp:posOffset>
            </wp:positionV>
            <wp:extent cx="4645660" cy="1859088"/>
            <wp:effectExtent l="190500" t="190500" r="173990" b="179705"/>
            <wp:wrapNone/>
            <wp:docPr id="11241630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163030" name=""/>
                    <pic:cNvPicPr/>
                  </pic:nvPicPr>
                  <pic:blipFill>
                    <a:blip r:embed="rId512" cstate="print">
                      <a:extLst>
                        <a:ext uri="{28A0092B-C50C-407E-A947-70E740481C1C}">
                          <a14:useLocalDpi xmlns:a14="http://schemas.microsoft.com/office/drawing/2010/main" val="0"/>
                        </a:ext>
                      </a:extLst>
                    </a:blip>
                    <a:stretch>
                      <a:fillRect/>
                    </a:stretch>
                  </pic:blipFill>
                  <pic:spPr>
                    <a:xfrm>
                      <a:off x="0" y="0"/>
                      <a:ext cx="4645660" cy="1859088"/>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594BF4">
        <w:rPr>
          <w:noProof/>
        </w:rPr>
        <w:tab/>
      </w:r>
    </w:p>
    <w:p w14:paraId="5DD3F547" w14:textId="0E3B6859" w:rsidR="00F96C86" w:rsidRDefault="00F96C86" w:rsidP="00F96C86">
      <w:pPr>
        <w:tabs>
          <w:tab w:val="left" w:pos="6288"/>
        </w:tabs>
        <w:jc w:val="both"/>
      </w:pPr>
    </w:p>
    <w:p w14:paraId="61CFBB4A" w14:textId="443D421B" w:rsidR="00F96C86" w:rsidRDefault="00F96C86" w:rsidP="00F96C86">
      <w:pPr>
        <w:tabs>
          <w:tab w:val="left" w:pos="6592"/>
        </w:tabs>
        <w:ind w:left="6480"/>
      </w:pPr>
      <w:r>
        <w:t xml:space="preserve">                                                                                                                      So this is the link you will give to the user. So if there is more than one launchpad that all will show in this page. And user will see that.</w:t>
      </w:r>
    </w:p>
    <w:p w14:paraId="4E77D375" w14:textId="77777777" w:rsidR="000807DE" w:rsidRPr="000807DE" w:rsidRDefault="000807DE" w:rsidP="000807DE"/>
    <w:p w14:paraId="7B009ECE" w14:textId="77777777" w:rsidR="000807DE" w:rsidRDefault="000807DE" w:rsidP="000807DE"/>
    <w:p w14:paraId="2CB6276E" w14:textId="77777777" w:rsidR="00A3339E" w:rsidRDefault="00A3339E" w:rsidP="000807DE"/>
    <w:p w14:paraId="7CE539CA" w14:textId="77777777" w:rsidR="00A3339E" w:rsidRDefault="00A3339E" w:rsidP="000807DE"/>
    <w:p w14:paraId="3813FF12" w14:textId="77777777" w:rsidR="00A3339E" w:rsidRDefault="00A3339E" w:rsidP="000807DE"/>
    <w:p w14:paraId="49012A93" w14:textId="77777777" w:rsidR="00A3339E" w:rsidRDefault="00A3339E" w:rsidP="000807DE"/>
    <w:p w14:paraId="287B4E8B" w14:textId="77777777" w:rsidR="00A3339E" w:rsidRDefault="00A3339E" w:rsidP="000807DE"/>
    <w:p w14:paraId="66AAA8D8" w14:textId="47FD42E7" w:rsidR="000807DE" w:rsidRDefault="000807DE" w:rsidP="000807DE">
      <w:pPr>
        <w:rPr>
          <w:b/>
          <w:bCs/>
        </w:rPr>
      </w:pPr>
      <w:r>
        <w:lastRenderedPageBreak/>
        <w:t xml:space="preserve">So what is </w:t>
      </w:r>
      <w:r>
        <w:rPr>
          <w:b/>
          <w:bCs/>
        </w:rPr>
        <w:t>Semantic object &amp; Action  ?</w:t>
      </w:r>
    </w:p>
    <w:p w14:paraId="5114A675" w14:textId="77777777" w:rsidR="00A3339E" w:rsidRDefault="00163294" w:rsidP="000807DE">
      <w:r>
        <w:t>In</w:t>
      </w:r>
      <w:r w:rsidR="000807DE">
        <w:t xml:space="preserve"> the </w:t>
      </w:r>
      <w:r w:rsidR="000807DE">
        <w:rPr>
          <w:b/>
          <w:bCs/>
        </w:rPr>
        <w:t xml:space="preserve">Content Manager </w:t>
      </w:r>
      <w:r w:rsidR="000807DE">
        <w:t>section</w:t>
      </w:r>
      <w:r>
        <w:t xml:space="preserve">, you would see the application. So if you go inside the application you will see the </w:t>
      </w:r>
      <w:r>
        <w:rPr>
          <w:b/>
          <w:bCs/>
        </w:rPr>
        <w:t xml:space="preserve">Navigation </w:t>
      </w:r>
      <w:r>
        <w:t xml:space="preserve">section. So there you will see Semantic-Object and Action. </w:t>
      </w:r>
      <w:r w:rsidR="00A3339E">
        <w:tab/>
      </w:r>
    </w:p>
    <w:p w14:paraId="477C306E" w14:textId="5CC1BED1" w:rsidR="000807DE" w:rsidRDefault="00A3339E" w:rsidP="000807DE">
      <w:r w:rsidRPr="00A3339E">
        <w:rPr>
          <w:b/>
          <w:bCs/>
        </w:rPr>
        <w:t>Semantic-Object</w:t>
      </w:r>
      <w:r>
        <w:rPr>
          <w:b/>
          <w:bCs/>
        </w:rPr>
        <w:t xml:space="preserve"> : </w:t>
      </w:r>
      <w:r>
        <w:t>It r</w:t>
      </w:r>
      <w:r w:rsidRPr="00A3339E">
        <w:t>epresents a Business entity(e.g. Purchase Order) which represent an application in an abstract way by not focussing on implementation.</w:t>
      </w:r>
    </w:p>
    <w:p w14:paraId="7482A31C" w14:textId="7CE280E0" w:rsidR="00A3339E" w:rsidRDefault="00A3339E" w:rsidP="000807DE">
      <w:r w:rsidRPr="00A3339E">
        <w:rPr>
          <w:b/>
          <w:bCs/>
        </w:rPr>
        <w:t xml:space="preserve">Action </w:t>
      </w:r>
      <w:r w:rsidRPr="00A3339E">
        <w:t>: Describes which operation (such as display or approve</w:t>
      </w:r>
      <w:r>
        <w:t xml:space="preserve"> </w:t>
      </w:r>
      <w:r w:rsidRPr="00A3339E">
        <w:t>Purchase</w:t>
      </w:r>
      <w:r>
        <w:t>-</w:t>
      </w:r>
      <w:r w:rsidRPr="00A3339E">
        <w:t>Order) is to be performed on a semantic object (such as Purchase</w:t>
      </w:r>
      <w:r>
        <w:t>-</w:t>
      </w:r>
      <w:r w:rsidRPr="00A3339E">
        <w:t>Order or Product).</w:t>
      </w:r>
    </w:p>
    <w:p w14:paraId="01F9F09A" w14:textId="63D3C228" w:rsidR="00C75A34" w:rsidRDefault="00C75A34" w:rsidP="000807DE">
      <w:r>
        <w:t>So when you deploy your application to Launchpad, then this Semantic-Object and Action comes.</w:t>
      </w:r>
      <w:r w:rsidR="00833567">
        <w:t xml:space="preserve"> So without semantic-object and action you can not execute the application in the launchpad.</w:t>
      </w:r>
    </w:p>
    <w:p w14:paraId="44FE75B3" w14:textId="60B3DB43" w:rsidR="00053838" w:rsidRDefault="00053838" w:rsidP="000807DE">
      <w:pPr>
        <w:rPr>
          <w:b/>
          <w:bCs/>
        </w:rPr>
      </w:pPr>
      <w:r w:rsidRPr="00053838">
        <w:rPr>
          <w:b/>
          <w:bCs/>
        </w:rPr>
        <w:t>So this is the following pattern :</w:t>
      </w:r>
    </w:p>
    <w:p w14:paraId="76139B7F" w14:textId="1048764B" w:rsidR="00053838" w:rsidRDefault="00053838" w:rsidP="000807DE">
      <w:pPr>
        <w:rPr>
          <w:rFonts w:ascii="Courier New" w:hAnsi="Courier New" w:cs="Courier New"/>
          <w:b/>
          <w:bCs/>
          <w:color w:val="333333"/>
        </w:rPr>
      </w:pPr>
      <w:r w:rsidRPr="00A77421">
        <w:rPr>
          <w:rFonts w:ascii="Courier New" w:hAnsi="Courier New" w:cs="Courier New"/>
          <w:b/>
          <w:bCs/>
          <w:color w:val="333333"/>
        </w:rPr>
        <w:t>#&lt;semantic object&gt;-&lt;action&gt;?&lt;semantic object parameter&gt;=&lt;value1&gt;</w:t>
      </w:r>
    </w:p>
    <w:p w14:paraId="756D5470" w14:textId="74AE6E0A" w:rsidR="000A787D" w:rsidRDefault="000A787D" w:rsidP="000807DE">
      <w:pPr>
        <w:rPr>
          <w:b/>
          <w:bCs/>
        </w:rPr>
      </w:pPr>
    </w:p>
    <w:p w14:paraId="211DBE84" w14:textId="68CFCED9" w:rsidR="000A787D" w:rsidRDefault="000A787D" w:rsidP="000807DE">
      <w:pPr>
        <w:rPr>
          <w:b/>
          <w:bCs/>
        </w:rPr>
      </w:pPr>
      <w:r>
        <w:rPr>
          <w:b/>
          <w:bCs/>
        </w:rPr>
        <w:t>So why we need this semantic-object &amp; action ?</w:t>
      </w:r>
      <w:r>
        <w:rPr>
          <w:b/>
          <w:bCs/>
        </w:rPr>
        <w:tab/>
      </w:r>
      <w:r>
        <w:rPr>
          <w:b/>
          <w:bCs/>
        </w:rPr>
        <w:tab/>
      </w:r>
      <w:r>
        <w:rPr>
          <w:b/>
          <w:bCs/>
        </w:rPr>
        <w:tab/>
      </w:r>
      <w:r>
        <w:rPr>
          <w:b/>
          <w:bCs/>
        </w:rPr>
        <w:tab/>
      </w:r>
      <w:r>
        <w:rPr>
          <w:b/>
          <w:bCs/>
        </w:rPr>
        <w:tab/>
      </w:r>
      <w:r>
        <w:rPr>
          <w:b/>
          <w:bCs/>
        </w:rPr>
        <w:tab/>
      </w:r>
    </w:p>
    <w:p w14:paraId="2260D34B" w14:textId="078DF2A5" w:rsidR="000A787D" w:rsidRDefault="000A787D" w:rsidP="000807DE">
      <w:r>
        <w:t>Sometime there would be a requirement that f</w:t>
      </w:r>
      <w:r w:rsidR="00620766">
        <w:t xml:space="preserve">rom a particular application you need to call another application which is deployed in the launchpad. So that time this </w:t>
      </w:r>
      <w:r w:rsidR="00620766" w:rsidRPr="00620766">
        <w:t>semantic-object &amp; action</w:t>
      </w:r>
      <w:r w:rsidR="00620766">
        <w:t xml:space="preserve"> required.</w:t>
      </w:r>
      <w:r w:rsidR="00833567">
        <w:t xml:space="preserve"> </w:t>
      </w:r>
    </w:p>
    <w:p w14:paraId="3E542F15" w14:textId="66E675FA" w:rsidR="002E6D64" w:rsidRDefault="002E6D64" w:rsidP="000807DE"/>
    <w:p w14:paraId="332C3DB1" w14:textId="13AAB86C" w:rsidR="002E6D64" w:rsidRDefault="002E6D64" w:rsidP="002E6D64">
      <w:pPr>
        <w:jc w:val="center"/>
        <w:rPr>
          <w:b/>
          <w:bCs/>
        </w:rPr>
      </w:pPr>
      <w:r w:rsidRPr="002E6D64">
        <w:rPr>
          <w:b/>
          <w:bCs/>
        </w:rPr>
        <w:t>Git</w:t>
      </w:r>
    </w:p>
    <w:p w14:paraId="01B8826C" w14:textId="0E781355" w:rsidR="002E6D64" w:rsidRDefault="002E6D64" w:rsidP="002E6D64">
      <w:pPr>
        <w:rPr>
          <w:b/>
          <w:bCs/>
        </w:rPr>
      </w:pPr>
      <w:r>
        <w:rPr>
          <w:b/>
          <w:bCs/>
        </w:rPr>
        <w:t xml:space="preserve">What is git </w:t>
      </w:r>
      <w:r w:rsidR="00AC7F6B">
        <w:rPr>
          <w:b/>
          <w:bCs/>
        </w:rPr>
        <w:t>fetch?</w:t>
      </w:r>
    </w:p>
    <w:p w14:paraId="734B7C47" w14:textId="7D884EA1" w:rsidR="002E6D64" w:rsidRDefault="002E6D64" w:rsidP="002E6D64">
      <w:r w:rsidRPr="002E6D64">
        <w:t>The Git Fetch command is used to fetch all changes from the r</w:t>
      </w:r>
      <w:r w:rsidRPr="002E6D64">
        <w:rPr>
          <w:rStyle w:val="Strong"/>
          <w:b w:val="0"/>
          <w:bCs w:val="0"/>
        </w:rPr>
        <w:t>emote repository to the local repository</w:t>
      </w:r>
      <w:r w:rsidRPr="002E6D64">
        <w:t>. It doesn’t make any changes to the current working directory. It stores all the changes in a separate branch called the </w:t>
      </w:r>
      <w:r w:rsidRPr="0011751C">
        <w:rPr>
          <w:rStyle w:val="Strong"/>
        </w:rPr>
        <w:t>remote-tracking branch</w:t>
      </w:r>
      <w:r w:rsidRPr="002E6D64">
        <w:t>. </w:t>
      </w:r>
      <w:hyperlink r:id="rId513" w:history="1">
        <w:r w:rsidRPr="002E6D64">
          <w:rPr>
            <w:rStyle w:val="Strong"/>
            <w:b w:val="0"/>
            <w:bCs w:val="0"/>
          </w:rPr>
          <w:t>git merge</w:t>
        </w:r>
      </w:hyperlink>
      <w:r w:rsidRPr="002E6D64">
        <w:t> or </w:t>
      </w:r>
      <w:hyperlink r:id="rId514" w:history="1">
        <w:r w:rsidRPr="002E6D64">
          <w:rPr>
            <w:rStyle w:val="Strong"/>
            <w:b w:val="0"/>
            <w:bCs w:val="0"/>
          </w:rPr>
          <w:t>git rebase</w:t>
        </w:r>
      </w:hyperlink>
      <w:r w:rsidRPr="002E6D64">
        <w:t> command is used to merge these changes into our current working directory.</w:t>
      </w:r>
    </w:p>
    <w:p w14:paraId="09D8BC0D" w14:textId="154F5A61" w:rsidR="00AC7F6B" w:rsidRPr="00AC7F6B" w:rsidRDefault="00AC7F6B" w:rsidP="00AC7F6B">
      <w:pPr>
        <w:rPr>
          <w:b/>
          <w:bCs/>
        </w:rPr>
      </w:pPr>
      <w:r w:rsidRPr="00AC7F6B">
        <w:rPr>
          <w:b/>
          <w:bCs/>
          <w:bdr w:val="none" w:sz="0" w:space="0" w:color="auto" w:frame="1"/>
        </w:rPr>
        <w:t xml:space="preserve">What is </w:t>
      </w:r>
      <w:r w:rsidR="006444DC">
        <w:rPr>
          <w:b/>
          <w:bCs/>
          <w:bdr w:val="none" w:sz="0" w:space="0" w:color="auto" w:frame="1"/>
        </w:rPr>
        <w:t>g</w:t>
      </w:r>
      <w:r w:rsidRPr="00AC7F6B">
        <w:rPr>
          <w:b/>
          <w:bCs/>
          <w:bdr w:val="none" w:sz="0" w:space="0" w:color="auto" w:frame="1"/>
        </w:rPr>
        <w:t xml:space="preserve">it </w:t>
      </w:r>
      <w:r w:rsidR="006444DC">
        <w:rPr>
          <w:b/>
          <w:bCs/>
          <w:bdr w:val="none" w:sz="0" w:space="0" w:color="auto" w:frame="1"/>
        </w:rPr>
        <w:t>p</w:t>
      </w:r>
      <w:r w:rsidRPr="00AC7F6B">
        <w:rPr>
          <w:b/>
          <w:bCs/>
          <w:bdr w:val="none" w:sz="0" w:space="0" w:color="auto" w:frame="1"/>
        </w:rPr>
        <w:t>ull</w:t>
      </w:r>
      <w:r w:rsidR="006444DC">
        <w:rPr>
          <w:b/>
          <w:bCs/>
          <w:bdr w:val="none" w:sz="0" w:space="0" w:color="auto" w:frame="1"/>
        </w:rPr>
        <w:t>/pull request</w:t>
      </w:r>
      <w:r w:rsidRPr="00AC7F6B">
        <w:rPr>
          <w:b/>
          <w:bCs/>
          <w:bdr w:val="none" w:sz="0" w:space="0" w:color="auto" w:frame="1"/>
        </w:rPr>
        <w:t>?</w:t>
      </w:r>
    </w:p>
    <w:p w14:paraId="5AB2EA54" w14:textId="77777777" w:rsidR="00AC7F6B" w:rsidRDefault="00AC7F6B" w:rsidP="00AC7F6B">
      <w:r w:rsidRPr="00AC7F6B">
        <w:t>Git Pull command is used to fetch all changes from the r</w:t>
      </w:r>
      <w:r w:rsidRPr="00AC7F6B">
        <w:rPr>
          <w:rStyle w:val="Strong"/>
          <w:b w:val="0"/>
          <w:bCs w:val="0"/>
        </w:rPr>
        <w:t>emote repository to the current working directory</w:t>
      </w:r>
      <w:r w:rsidRPr="00AC7F6B">
        <w:t>. It automatically try to merge or rebase them into our current working directory. It is the </w:t>
      </w:r>
      <w:r w:rsidRPr="00AC7F6B">
        <w:rPr>
          <w:rStyle w:val="Strong"/>
          <w:b w:val="0"/>
          <w:bCs w:val="0"/>
        </w:rPr>
        <w:t>combination of</w:t>
      </w:r>
      <w:r w:rsidRPr="00AC7F6B">
        <w:t> </w:t>
      </w:r>
      <w:r w:rsidRPr="00AC7F6B">
        <w:rPr>
          <w:rStyle w:val="Strong"/>
          <w:b w:val="0"/>
          <w:bCs w:val="0"/>
        </w:rPr>
        <w:t>git fetch and git merge or git rebase</w:t>
      </w:r>
      <w:r w:rsidRPr="00AC7F6B">
        <w:t>.</w:t>
      </w:r>
    </w:p>
    <w:p w14:paraId="34E9F329" w14:textId="3A9D2E07" w:rsidR="006444DC" w:rsidRDefault="006444DC" w:rsidP="00AC7F6B">
      <w:pPr>
        <w:rPr>
          <w:b/>
          <w:bCs/>
        </w:rPr>
      </w:pPr>
      <w:r>
        <w:rPr>
          <w:b/>
          <w:bCs/>
        </w:rPr>
        <w:t>Difference b/w git pull &amp; git fetch</w:t>
      </w:r>
    </w:p>
    <w:p w14:paraId="5F32C9B9" w14:textId="50F123E1" w:rsidR="006444DC" w:rsidRDefault="006444DC" w:rsidP="006444DC">
      <w:pPr>
        <w:rPr>
          <w:shd w:val="clear" w:color="auto" w:fill="FFFFFF"/>
        </w:rPr>
      </w:pPr>
      <w:r>
        <w:rPr>
          <w:shd w:val="clear" w:color="auto" w:fill="FFFFFF"/>
        </w:rPr>
        <w:t xml:space="preserve">Git fetch </w:t>
      </w:r>
      <w:r>
        <w:rPr>
          <w:shd w:val="clear" w:color="auto" w:fill="FFFFFF"/>
        </w:rPr>
        <w:t>Used to fetch all changes from the remote repository to the local repository without merging into the current working directory</w:t>
      </w:r>
      <w:r>
        <w:rPr>
          <w:shd w:val="clear" w:color="auto" w:fill="FFFFFF"/>
        </w:rPr>
        <w:t>.</w:t>
      </w:r>
    </w:p>
    <w:p w14:paraId="43D5C9A6" w14:textId="521D9A9C" w:rsidR="006444DC" w:rsidRDefault="006444DC" w:rsidP="006444DC">
      <w:r w:rsidRPr="00AC7F6B">
        <w:t>Git Pull is used to fetch all changes from the r</w:t>
      </w:r>
      <w:r w:rsidRPr="00AC7F6B">
        <w:rPr>
          <w:rStyle w:val="Strong"/>
          <w:b w:val="0"/>
          <w:bCs w:val="0"/>
        </w:rPr>
        <w:t>emote repository to the current working directory</w:t>
      </w:r>
      <w:r w:rsidRPr="00AC7F6B">
        <w:t>. It automatically try to merge or rebase them into our current working directory. It is the </w:t>
      </w:r>
      <w:r w:rsidRPr="00AC7F6B">
        <w:rPr>
          <w:rStyle w:val="Strong"/>
          <w:b w:val="0"/>
          <w:bCs w:val="0"/>
        </w:rPr>
        <w:t>combination of</w:t>
      </w:r>
      <w:r w:rsidRPr="00AC7F6B">
        <w:t> </w:t>
      </w:r>
      <w:r w:rsidRPr="00AC7F6B">
        <w:rPr>
          <w:rStyle w:val="Strong"/>
          <w:b w:val="0"/>
          <w:bCs w:val="0"/>
        </w:rPr>
        <w:t>git fetch and git merge or git rebase</w:t>
      </w:r>
      <w:r w:rsidRPr="00AC7F6B">
        <w:t>.</w:t>
      </w:r>
    </w:p>
    <w:p w14:paraId="2FE6C9BB" w14:textId="77777777" w:rsidR="006444DC" w:rsidRDefault="006444DC" w:rsidP="006444DC">
      <w:pPr>
        <w:rPr>
          <w:shd w:val="clear" w:color="auto" w:fill="FFFFFF"/>
        </w:rPr>
      </w:pPr>
    </w:p>
    <w:p w14:paraId="176E540B" w14:textId="77777777" w:rsidR="006444DC" w:rsidRPr="006444DC" w:rsidRDefault="006444DC" w:rsidP="006444DC">
      <w:pPr>
        <w:rPr>
          <w:b/>
          <w:bCs/>
        </w:rPr>
      </w:pPr>
    </w:p>
    <w:p w14:paraId="683ABBC1" w14:textId="77777777" w:rsidR="00AC7F6B" w:rsidRPr="002E6D64" w:rsidRDefault="00AC7F6B" w:rsidP="002E6D64"/>
    <w:sectPr w:rsidR="00AC7F6B" w:rsidRPr="002E6D64">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C66A222" w14:textId="77777777" w:rsidR="00FA6914" w:rsidRDefault="00FA6914" w:rsidP="003E4D4E">
      <w:pPr>
        <w:spacing w:after="0" w:line="240" w:lineRule="auto"/>
      </w:pPr>
      <w:r>
        <w:separator/>
      </w:r>
    </w:p>
  </w:endnote>
  <w:endnote w:type="continuationSeparator" w:id="0">
    <w:p w14:paraId="748A2C78" w14:textId="77777777" w:rsidR="00FA6914" w:rsidRDefault="00FA6914" w:rsidP="003E4D4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Vrinda">
    <w:panose1 w:val="00000400000000000000"/>
    <w:charset w:val="00"/>
    <w:family w:val="swiss"/>
    <w:pitch w:val="variable"/>
    <w:sig w:usb0="0001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Carlito">
    <w:altName w:val="Calibri"/>
    <w:charset w:val="00"/>
    <w:family w:val="swiss"/>
    <w:pitch w:val="variable"/>
  </w:font>
  <w:font w:name="Segoe UI">
    <w:panose1 w:val="020B0502040204020203"/>
    <w:charset w:val="00"/>
    <w:family w:val="swiss"/>
    <w:pitch w:val="variable"/>
    <w:sig w:usb0="E4002EFF" w:usb1="C000E47F" w:usb2="00000009" w:usb3="00000000" w:csb0="000001FF" w:csb1="00000000"/>
  </w:font>
  <w:font w:name="Bahnschrift SemiLight SemiConde">
    <w:panose1 w:val="020B0502040204020203"/>
    <w:charset w:val="00"/>
    <w:family w:val="swiss"/>
    <w:pitch w:val="variable"/>
    <w:sig w:usb0="A00002C7" w:usb1="00000002" w:usb2="00000000" w:usb3="00000000" w:csb0="0000019F" w:csb1="00000000"/>
  </w:font>
  <w:font w:name="Verdana">
    <w:panose1 w:val="020B0604030504040204"/>
    <w:charset w:val="00"/>
    <w:family w:val="swiss"/>
    <w:pitch w:val="variable"/>
    <w:sig w:usb0="A00006FF" w:usb1="4000205B" w:usb2="00000010" w:usb3="00000000" w:csb0="0000019F" w:csb1="00000000"/>
  </w:font>
  <w:font w:name="Caladea">
    <w:altName w:val="Cambria"/>
    <w:charset w:val="00"/>
    <w:family w:val="roman"/>
    <w:pitch w:val="variable"/>
  </w:font>
  <w:font w:name="Consolas">
    <w:panose1 w:val="020B0609020204030204"/>
    <w:charset w:val="00"/>
    <w:family w:val="modern"/>
    <w:pitch w:val="fixed"/>
    <w:sig w:usb0="E00006FF" w:usb1="0000FCFF" w:usb2="00000001" w:usb3="00000000" w:csb0="0000019F" w:csb1="00000000"/>
  </w:font>
  <w:font w:name="Roboto Mono">
    <w:charset w:val="00"/>
    <w:family w:val="modern"/>
    <w:pitch w:val="fixed"/>
    <w:sig w:usb0="E00002FF" w:usb1="1000205B" w:usb2="00000020" w:usb3="00000000" w:csb0="0000019F" w:csb1="00000000"/>
  </w:font>
  <w:font w:name="Ubuntu Mono">
    <w:charset w:val="00"/>
    <w:family w:val="modern"/>
    <w:pitch w:val="fixed"/>
    <w:sig w:usb0="E00002FF" w:usb1="5000205B" w:usb2="00000000" w:usb3="00000000" w:csb0="0000009F" w:csb1="00000000"/>
  </w:font>
  <w:font w:name="Bahnschrift Condensed">
    <w:panose1 w:val="020B0502040204020203"/>
    <w:charset w:val="00"/>
    <w:family w:val="swiss"/>
    <w:pitch w:val="variable"/>
    <w:sig w:usb0="A00002C7" w:usb1="00000002" w:usb2="00000000" w:usb3="00000000" w:csb0="0000019F" w:csb1="00000000"/>
  </w:font>
  <w:font w:name="Arial">
    <w:panose1 w:val="020B0604020202020204"/>
    <w:charset w:val="00"/>
    <w:family w:val="swiss"/>
    <w:pitch w:val="variable"/>
    <w:sig w:usb0="E0002EFF" w:usb1="C000785B" w:usb2="00000009" w:usb3="00000000" w:csb0="000001FF" w:csb1="00000000"/>
  </w:font>
  <w:font w:name="Bahnschrift Light">
    <w:panose1 w:val="020B0502040204020203"/>
    <w:charset w:val="00"/>
    <w:family w:val="swiss"/>
    <w:pitch w:val="variable"/>
    <w:sig w:usb0="A00002C7" w:usb1="00000002" w:usb2="00000000" w:usb3="00000000" w:csb0="0000019F" w:csb1="00000000"/>
  </w:font>
  <w:font w:name="Bodoni MT Poster Compressed">
    <w:panose1 w:val="02070706080601050204"/>
    <w:charset w:val="00"/>
    <w:family w:val="roman"/>
    <w:pitch w:val="variable"/>
    <w:sig w:usb0="00000007" w:usb1="00000000" w:usb2="00000000" w:usb3="00000000" w:csb0="00000011" w:csb1="00000000"/>
  </w:font>
  <w:font w:name="Algerian">
    <w:panose1 w:val="04020705040A02060702"/>
    <w:charset w:val="00"/>
    <w:family w:val="decorative"/>
    <w:pitch w:val="variable"/>
    <w:sig w:usb0="00000003" w:usb1="00000000" w:usb2="00000000" w:usb3="00000000" w:csb0="00000001" w:csb1="00000000"/>
  </w:font>
  <w:font w:name="Abadi">
    <w:charset w:val="00"/>
    <w:family w:val="swiss"/>
    <w:pitch w:val="variable"/>
    <w:sig w:usb0="8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B52CA96" w14:textId="77777777" w:rsidR="00FA6914" w:rsidRDefault="00FA6914" w:rsidP="003E4D4E">
      <w:pPr>
        <w:spacing w:after="0" w:line="240" w:lineRule="auto"/>
      </w:pPr>
      <w:r>
        <w:separator/>
      </w:r>
    </w:p>
  </w:footnote>
  <w:footnote w:type="continuationSeparator" w:id="0">
    <w:p w14:paraId="64212C38" w14:textId="77777777" w:rsidR="00FA6914" w:rsidRDefault="00FA6914" w:rsidP="003E4D4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1" type="#_x0000_t75" style="width:1.2pt;height:1.2pt;visibility:visible;mso-wrap-style:square" o:bullet="t">
        <v:imagedata r:id="rId1" o:title=""/>
      </v:shape>
    </w:pict>
  </w:numPicBullet>
  <w:abstractNum w:abstractNumId="0" w15:restartNumberingAfterBreak="0">
    <w:nsid w:val="06447F7A"/>
    <w:multiLevelType w:val="hybridMultilevel"/>
    <w:tmpl w:val="A5AEAFB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6C90980"/>
    <w:multiLevelType w:val="hybridMultilevel"/>
    <w:tmpl w:val="00B0CF6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F7B1389"/>
    <w:multiLevelType w:val="hybridMultilevel"/>
    <w:tmpl w:val="394C9E0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12811546"/>
    <w:multiLevelType w:val="hybridMultilevel"/>
    <w:tmpl w:val="BA38674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143C7B71"/>
    <w:multiLevelType w:val="hybridMultilevel"/>
    <w:tmpl w:val="18C23B3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7A13FD4"/>
    <w:multiLevelType w:val="hybridMultilevel"/>
    <w:tmpl w:val="036A460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1A8630CF"/>
    <w:multiLevelType w:val="hybridMultilevel"/>
    <w:tmpl w:val="4C0CC7FC"/>
    <w:lvl w:ilvl="0" w:tplc="864CB88C">
      <w:start w:val="1"/>
      <w:numFmt w:val="bullet"/>
      <w:lvlText w:val=""/>
      <w:lvlPicBulletId w:val="0"/>
      <w:lvlJc w:val="left"/>
      <w:pPr>
        <w:tabs>
          <w:tab w:val="num" w:pos="720"/>
        </w:tabs>
        <w:ind w:left="720" w:hanging="360"/>
      </w:pPr>
      <w:rPr>
        <w:rFonts w:ascii="Symbol" w:hAnsi="Symbol" w:hint="default"/>
      </w:rPr>
    </w:lvl>
    <w:lvl w:ilvl="1" w:tplc="6204A7A0" w:tentative="1">
      <w:start w:val="1"/>
      <w:numFmt w:val="bullet"/>
      <w:lvlText w:val=""/>
      <w:lvlJc w:val="left"/>
      <w:pPr>
        <w:tabs>
          <w:tab w:val="num" w:pos="1440"/>
        </w:tabs>
        <w:ind w:left="1440" w:hanging="360"/>
      </w:pPr>
      <w:rPr>
        <w:rFonts w:ascii="Symbol" w:hAnsi="Symbol" w:hint="default"/>
      </w:rPr>
    </w:lvl>
    <w:lvl w:ilvl="2" w:tplc="25B60C40" w:tentative="1">
      <w:start w:val="1"/>
      <w:numFmt w:val="bullet"/>
      <w:lvlText w:val=""/>
      <w:lvlJc w:val="left"/>
      <w:pPr>
        <w:tabs>
          <w:tab w:val="num" w:pos="2160"/>
        </w:tabs>
        <w:ind w:left="2160" w:hanging="360"/>
      </w:pPr>
      <w:rPr>
        <w:rFonts w:ascii="Symbol" w:hAnsi="Symbol" w:hint="default"/>
      </w:rPr>
    </w:lvl>
    <w:lvl w:ilvl="3" w:tplc="48123868" w:tentative="1">
      <w:start w:val="1"/>
      <w:numFmt w:val="bullet"/>
      <w:lvlText w:val=""/>
      <w:lvlJc w:val="left"/>
      <w:pPr>
        <w:tabs>
          <w:tab w:val="num" w:pos="2880"/>
        </w:tabs>
        <w:ind w:left="2880" w:hanging="360"/>
      </w:pPr>
      <w:rPr>
        <w:rFonts w:ascii="Symbol" w:hAnsi="Symbol" w:hint="default"/>
      </w:rPr>
    </w:lvl>
    <w:lvl w:ilvl="4" w:tplc="6F0A3738" w:tentative="1">
      <w:start w:val="1"/>
      <w:numFmt w:val="bullet"/>
      <w:lvlText w:val=""/>
      <w:lvlJc w:val="left"/>
      <w:pPr>
        <w:tabs>
          <w:tab w:val="num" w:pos="3600"/>
        </w:tabs>
        <w:ind w:left="3600" w:hanging="360"/>
      </w:pPr>
      <w:rPr>
        <w:rFonts w:ascii="Symbol" w:hAnsi="Symbol" w:hint="default"/>
      </w:rPr>
    </w:lvl>
    <w:lvl w:ilvl="5" w:tplc="EB24816A" w:tentative="1">
      <w:start w:val="1"/>
      <w:numFmt w:val="bullet"/>
      <w:lvlText w:val=""/>
      <w:lvlJc w:val="left"/>
      <w:pPr>
        <w:tabs>
          <w:tab w:val="num" w:pos="4320"/>
        </w:tabs>
        <w:ind w:left="4320" w:hanging="360"/>
      </w:pPr>
      <w:rPr>
        <w:rFonts w:ascii="Symbol" w:hAnsi="Symbol" w:hint="default"/>
      </w:rPr>
    </w:lvl>
    <w:lvl w:ilvl="6" w:tplc="68EA3890" w:tentative="1">
      <w:start w:val="1"/>
      <w:numFmt w:val="bullet"/>
      <w:lvlText w:val=""/>
      <w:lvlJc w:val="left"/>
      <w:pPr>
        <w:tabs>
          <w:tab w:val="num" w:pos="5040"/>
        </w:tabs>
        <w:ind w:left="5040" w:hanging="360"/>
      </w:pPr>
      <w:rPr>
        <w:rFonts w:ascii="Symbol" w:hAnsi="Symbol" w:hint="default"/>
      </w:rPr>
    </w:lvl>
    <w:lvl w:ilvl="7" w:tplc="594C319C" w:tentative="1">
      <w:start w:val="1"/>
      <w:numFmt w:val="bullet"/>
      <w:lvlText w:val=""/>
      <w:lvlJc w:val="left"/>
      <w:pPr>
        <w:tabs>
          <w:tab w:val="num" w:pos="5760"/>
        </w:tabs>
        <w:ind w:left="5760" w:hanging="360"/>
      </w:pPr>
      <w:rPr>
        <w:rFonts w:ascii="Symbol" w:hAnsi="Symbol" w:hint="default"/>
      </w:rPr>
    </w:lvl>
    <w:lvl w:ilvl="8" w:tplc="9C9A43A6" w:tentative="1">
      <w:start w:val="1"/>
      <w:numFmt w:val="bullet"/>
      <w:lvlText w:val=""/>
      <w:lvlJc w:val="left"/>
      <w:pPr>
        <w:tabs>
          <w:tab w:val="num" w:pos="6480"/>
        </w:tabs>
        <w:ind w:left="6480" w:hanging="360"/>
      </w:pPr>
      <w:rPr>
        <w:rFonts w:ascii="Symbol" w:hAnsi="Symbol" w:hint="default"/>
      </w:rPr>
    </w:lvl>
  </w:abstractNum>
  <w:abstractNum w:abstractNumId="7" w15:restartNumberingAfterBreak="0">
    <w:nsid w:val="1AA02FC3"/>
    <w:multiLevelType w:val="hybridMultilevel"/>
    <w:tmpl w:val="18C23B3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21836943"/>
    <w:multiLevelType w:val="hybridMultilevel"/>
    <w:tmpl w:val="C1CE83A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269F621C"/>
    <w:multiLevelType w:val="hybridMultilevel"/>
    <w:tmpl w:val="0F3855B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28B15799"/>
    <w:multiLevelType w:val="hybridMultilevel"/>
    <w:tmpl w:val="B942A9B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2B7200F1"/>
    <w:multiLevelType w:val="hybridMultilevel"/>
    <w:tmpl w:val="FD2036AE"/>
    <w:lvl w:ilvl="0" w:tplc="713C6526">
      <w:start w:val="1"/>
      <w:numFmt w:val="upp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2" w15:restartNumberingAfterBreak="0">
    <w:nsid w:val="2E4B3C4F"/>
    <w:multiLevelType w:val="hybridMultilevel"/>
    <w:tmpl w:val="7374B07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309F6E44"/>
    <w:multiLevelType w:val="hybridMultilevel"/>
    <w:tmpl w:val="686EC11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353F6091"/>
    <w:multiLevelType w:val="hybridMultilevel"/>
    <w:tmpl w:val="E3D6042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3A3C55DA"/>
    <w:multiLevelType w:val="hybridMultilevel"/>
    <w:tmpl w:val="B2C83CA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3B543A9A"/>
    <w:multiLevelType w:val="multilevel"/>
    <w:tmpl w:val="C0F624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D5E7C01"/>
    <w:multiLevelType w:val="hybridMultilevel"/>
    <w:tmpl w:val="B2C83CA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401A6183"/>
    <w:multiLevelType w:val="hybridMultilevel"/>
    <w:tmpl w:val="8F88C9D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41AC1273"/>
    <w:multiLevelType w:val="hybridMultilevel"/>
    <w:tmpl w:val="1618F704"/>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43A12E46"/>
    <w:multiLevelType w:val="hybridMultilevel"/>
    <w:tmpl w:val="FF5062D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451B5FBD"/>
    <w:multiLevelType w:val="hybridMultilevel"/>
    <w:tmpl w:val="00E8426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46364FB3"/>
    <w:multiLevelType w:val="hybridMultilevel"/>
    <w:tmpl w:val="E326D3D8"/>
    <w:lvl w:ilvl="0" w:tplc="40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3" w15:restartNumberingAfterBreak="0">
    <w:nsid w:val="48B337CA"/>
    <w:multiLevelType w:val="hybridMultilevel"/>
    <w:tmpl w:val="098C9DB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49DB261B"/>
    <w:multiLevelType w:val="hybridMultilevel"/>
    <w:tmpl w:val="67B866F2"/>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4E7E7A31"/>
    <w:multiLevelType w:val="hybridMultilevel"/>
    <w:tmpl w:val="F36E56C2"/>
    <w:lvl w:ilvl="0" w:tplc="E29ACE5A">
      <w:start w:val="1"/>
      <w:numFmt w:val="decimal"/>
      <w:lvlText w:val="%1."/>
      <w:lvlJc w:val="left"/>
      <w:pPr>
        <w:ind w:left="1080" w:hanging="360"/>
      </w:pPr>
      <w:rPr>
        <w:rFonts w:hint="default"/>
      </w:rPr>
    </w:lvl>
    <w:lvl w:ilvl="1" w:tplc="40090019">
      <w:start w:val="1"/>
      <w:numFmt w:val="lowerLetter"/>
      <w:lvlText w:val="%2."/>
      <w:lvlJc w:val="left"/>
      <w:pPr>
        <w:ind w:left="1800" w:hanging="360"/>
      </w:pPr>
    </w:lvl>
    <w:lvl w:ilvl="2" w:tplc="4009001B">
      <w:start w:val="1"/>
      <w:numFmt w:val="lowerRoman"/>
      <w:lvlText w:val="%3."/>
      <w:lvlJc w:val="right"/>
      <w:pPr>
        <w:ind w:left="2520" w:hanging="180"/>
      </w:pPr>
    </w:lvl>
    <w:lvl w:ilvl="3" w:tplc="4009000F">
      <w:start w:val="1"/>
      <w:numFmt w:val="decimal"/>
      <w:lvlText w:val="%4."/>
      <w:lvlJc w:val="left"/>
      <w:pPr>
        <w:ind w:left="3240" w:hanging="360"/>
      </w:pPr>
    </w:lvl>
    <w:lvl w:ilvl="4" w:tplc="40090019">
      <w:start w:val="1"/>
      <w:numFmt w:val="lowerLetter"/>
      <w:lvlText w:val="%5."/>
      <w:lvlJc w:val="left"/>
      <w:pPr>
        <w:ind w:left="3960" w:hanging="360"/>
      </w:pPr>
    </w:lvl>
    <w:lvl w:ilvl="5" w:tplc="4009001B">
      <w:start w:val="1"/>
      <w:numFmt w:val="lowerRoman"/>
      <w:lvlText w:val="%6."/>
      <w:lvlJc w:val="right"/>
      <w:pPr>
        <w:ind w:left="4680" w:hanging="180"/>
      </w:pPr>
    </w:lvl>
    <w:lvl w:ilvl="6" w:tplc="4009000F">
      <w:start w:val="1"/>
      <w:numFmt w:val="decimal"/>
      <w:lvlText w:val="%7."/>
      <w:lvlJc w:val="left"/>
      <w:pPr>
        <w:ind w:left="5400" w:hanging="360"/>
      </w:pPr>
    </w:lvl>
    <w:lvl w:ilvl="7" w:tplc="40090019">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6" w15:restartNumberingAfterBreak="0">
    <w:nsid w:val="4FFA675D"/>
    <w:multiLevelType w:val="hybridMultilevel"/>
    <w:tmpl w:val="CF080D18"/>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50C30D0A"/>
    <w:multiLevelType w:val="hybridMultilevel"/>
    <w:tmpl w:val="EB44550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53BD33C5"/>
    <w:multiLevelType w:val="hybridMultilevel"/>
    <w:tmpl w:val="D3C27A20"/>
    <w:lvl w:ilvl="0" w:tplc="BD5AC4AE">
      <w:start w:val="1"/>
      <w:numFmt w:val="decimal"/>
      <w:lvlText w:val="%1."/>
      <w:lvlJc w:val="left"/>
      <w:pPr>
        <w:ind w:left="720" w:hanging="360"/>
      </w:pPr>
      <w:rPr>
        <w:rFonts w:eastAsia="Times New Roman" w:cstheme="minorHAnsi" w:hint="default"/>
        <w:color w:val="3B3B3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56C225E0"/>
    <w:multiLevelType w:val="hybridMultilevel"/>
    <w:tmpl w:val="D284A8B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57343587"/>
    <w:multiLevelType w:val="hybridMultilevel"/>
    <w:tmpl w:val="7EB67C0A"/>
    <w:lvl w:ilvl="0" w:tplc="EB547552">
      <w:start w:val="1"/>
      <w:numFmt w:val="decimal"/>
      <w:lvlText w:val="%1."/>
      <w:lvlJc w:val="left"/>
      <w:pPr>
        <w:ind w:left="720" w:hanging="360"/>
      </w:pPr>
      <w:rPr>
        <w:rFonts w:asciiTheme="minorHAnsi" w:eastAsiaTheme="minorHAnsi" w:hAnsiTheme="minorHAnsi" w:cstheme="minorBidi"/>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15:restartNumberingAfterBreak="0">
    <w:nsid w:val="58062DD5"/>
    <w:multiLevelType w:val="hybridMultilevel"/>
    <w:tmpl w:val="06DEDA2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5C724763"/>
    <w:multiLevelType w:val="hybridMultilevel"/>
    <w:tmpl w:val="F67C7E2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624B1888"/>
    <w:multiLevelType w:val="hybridMultilevel"/>
    <w:tmpl w:val="8174AAE0"/>
    <w:lvl w:ilvl="0" w:tplc="256AB0F0">
      <w:start w:val="1"/>
      <w:numFmt w:val="upp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4" w15:restartNumberingAfterBreak="0">
    <w:nsid w:val="654D058C"/>
    <w:multiLevelType w:val="hybridMultilevel"/>
    <w:tmpl w:val="0B505B9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15:restartNumberingAfterBreak="0">
    <w:nsid w:val="66897383"/>
    <w:multiLevelType w:val="hybridMultilevel"/>
    <w:tmpl w:val="00E8426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6" w15:restartNumberingAfterBreak="0">
    <w:nsid w:val="66C61910"/>
    <w:multiLevelType w:val="hybridMultilevel"/>
    <w:tmpl w:val="540CC1C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7" w15:restartNumberingAfterBreak="0">
    <w:nsid w:val="68543591"/>
    <w:multiLevelType w:val="hybridMultilevel"/>
    <w:tmpl w:val="F3C6B16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8" w15:restartNumberingAfterBreak="0">
    <w:nsid w:val="6AB60DFF"/>
    <w:multiLevelType w:val="hybridMultilevel"/>
    <w:tmpl w:val="3B326F8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70D60663"/>
    <w:multiLevelType w:val="hybridMultilevel"/>
    <w:tmpl w:val="00E8426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0" w15:restartNumberingAfterBreak="0">
    <w:nsid w:val="73D05388"/>
    <w:multiLevelType w:val="hybridMultilevel"/>
    <w:tmpl w:val="61C64D8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1" w15:restartNumberingAfterBreak="0">
    <w:nsid w:val="73E15D05"/>
    <w:multiLevelType w:val="hybridMultilevel"/>
    <w:tmpl w:val="B4E6682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2" w15:restartNumberingAfterBreak="0">
    <w:nsid w:val="77DE5D20"/>
    <w:multiLevelType w:val="multilevel"/>
    <w:tmpl w:val="B00C52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79DD764B"/>
    <w:multiLevelType w:val="hybridMultilevel"/>
    <w:tmpl w:val="9FDAFB9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832787875">
    <w:abstractNumId w:val="8"/>
  </w:num>
  <w:num w:numId="2" w16cid:durableId="265424691">
    <w:abstractNumId w:val="3"/>
  </w:num>
  <w:num w:numId="3" w16cid:durableId="560365429">
    <w:abstractNumId w:val="34"/>
  </w:num>
  <w:num w:numId="4" w16cid:durableId="1416976800">
    <w:abstractNumId w:val="2"/>
  </w:num>
  <w:num w:numId="5" w16cid:durableId="2078671312">
    <w:abstractNumId w:val="12"/>
  </w:num>
  <w:num w:numId="6" w16cid:durableId="771783516">
    <w:abstractNumId w:val="43"/>
  </w:num>
  <w:num w:numId="7" w16cid:durableId="568735278">
    <w:abstractNumId w:val="24"/>
  </w:num>
  <w:num w:numId="8" w16cid:durableId="1318802586">
    <w:abstractNumId w:val="10"/>
  </w:num>
  <w:num w:numId="9" w16cid:durableId="1746146688">
    <w:abstractNumId w:val="0"/>
  </w:num>
  <w:num w:numId="10" w16cid:durableId="1927227228">
    <w:abstractNumId w:val="18"/>
  </w:num>
  <w:num w:numId="11" w16cid:durableId="1809544061">
    <w:abstractNumId w:val="30"/>
  </w:num>
  <w:num w:numId="12" w16cid:durableId="1592205494">
    <w:abstractNumId w:val="36"/>
  </w:num>
  <w:num w:numId="13" w16cid:durableId="1282686569">
    <w:abstractNumId w:val="1"/>
  </w:num>
  <w:num w:numId="14" w16cid:durableId="491722275">
    <w:abstractNumId w:val="25"/>
  </w:num>
  <w:num w:numId="15" w16cid:durableId="1793093722">
    <w:abstractNumId w:val="35"/>
  </w:num>
  <w:num w:numId="16" w16cid:durableId="611860885">
    <w:abstractNumId w:val="21"/>
  </w:num>
  <w:num w:numId="17" w16cid:durableId="1185709267">
    <w:abstractNumId w:val="39"/>
  </w:num>
  <w:num w:numId="18" w16cid:durableId="635843907">
    <w:abstractNumId w:val="23"/>
  </w:num>
  <w:num w:numId="19" w16cid:durableId="180051454">
    <w:abstractNumId w:val="40"/>
  </w:num>
  <w:num w:numId="20" w16cid:durableId="48039024">
    <w:abstractNumId w:val="32"/>
  </w:num>
  <w:num w:numId="21" w16cid:durableId="1646079468">
    <w:abstractNumId w:val="5"/>
  </w:num>
  <w:num w:numId="22" w16cid:durableId="731467545">
    <w:abstractNumId w:val="42"/>
  </w:num>
  <w:num w:numId="23" w16cid:durableId="118887970">
    <w:abstractNumId w:val="16"/>
  </w:num>
  <w:num w:numId="24" w16cid:durableId="981427473">
    <w:abstractNumId w:val="31"/>
  </w:num>
  <w:num w:numId="25" w16cid:durableId="873999462">
    <w:abstractNumId w:val="7"/>
  </w:num>
  <w:num w:numId="26" w16cid:durableId="1930768653">
    <w:abstractNumId w:val="19"/>
  </w:num>
  <w:num w:numId="27" w16cid:durableId="106657094">
    <w:abstractNumId w:val="15"/>
  </w:num>
  <w:num w:numId="28" w16cid:durableId="20936700">
    <w:abstractNumId w:val="17"/>
  </w:num>
  <w:num w:numId="29" w16cid:durableId="603417940">
    <w:abstractNumId w:val="9"/>
  </w:num>
  <w:num w:numId="30" w16cid:durableId="1524324079">
    <w:abstractNumId w:val="29"/>
  </w:num>
  <w:num w:numId="31" w16cid:durableId="895090930">
    <w:abstractNumId w:val="38"/>
  </w:num>
  <w:num w:numId="32" w16cid:durableId="1370109023">
    <w:abstractNumId w:val="22"/>
  </w:num>
  <w:num w:numId="33" w16cid:durableId="2003508181">
    <w:abstractNumId w:val="37"/>
  </w:num>
  <w:num w:numId="34" w16cid:durableId="2016616351">
    <w:abstractNumId w:val="41"/>
  </w:num>
  <w:num w:numId="35" w16cid:durableId="454640635">
    <w:abstractNumId w:val="14"/>
  </w:num>
  <w:num w:numId="36" w16cid:durableId="1064835367">
    <w:abstractNumId w:val="33"/>
  </w:num>
  <w:num w:numId="37" w16cid:durableId="739982040">
    <w:abstractNumId w:val="11"/>
  </w:num>
  <w:num w:numId="38" w16cid:durableId="376708722">
    <w:abstractNumId w:val="20"/>
  </w:num>
  <w:num w:numId="39" w16cid:durableId="1224868838">
    <w:abstractNumId w:val="6"/>
  </w:num>
  <w:num w:numId="40" w16cid:durableId="1577393452">
    <w:abstractNumId w:val="28"/>
  </w:num>
  <w:num w:numId="41" w16cid:durableId="1046098207">
    <w:abstractNumId w:val="13"/>
  </w:num>
  <w:num w:numId="42" w16cid:durableId="1374694755">
    <w:abstractNumId w:val="27"/>
  </w:num>
  <w:num w:numId="43" w16cid:durableId="1370179901">
    <w:abstractNumId w:val="26"/>
  </w:num>
  <w:num w:numId="44" w16cid:durableId="193574867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60"/>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FD1DFF"/>
    <w:rsid w:val="0000008E"/>
    <w:rsid w:val="000003C2"/>
    <w:rsid w:val="00000CC7"/>
    <w:rsid w:val="00001ADA"/>
    <w:rsid w:val="00001C59"/>
    <w:rsid w:val="00001ED0"/>
    <w:rsid w:val="000027A7"/>
    <w:rsid w:val="000035CE"/>
    <w:rsid w:val="000043EA"/>
    <w:rsid w:val="000047D8"/>
    <w:rsid w:val="000048EB"/>
    <w:rsid w:val="00004F46"/>
    <w:rsid w:val="000058BC"/>
    <w:rsid w:val="00005E34"/>
    <w:rsid w:val="00006677"/>
    <w:rsid w:val="000071AD"/>
    <w:rsid w:val="00007B7A"/>
    <w:rsid w:val="00007F33"/>
    <w:rsid w:val="00011A04"/>
    <w:rsid w:val="00012C99"/>
    <w:rsid w:val="00013067"/>
    <w:rsid w:val="000133AA"/>
    <w:rsid w:val="00014BDB"/>
    <w:rsid w:val="00014C36"/>
    <w:rsid w:val="0001539B"/>
    <w:rsid w:val="00015906"/>
    <w:rsid w:val="00015D7A"/>
    <w:rsid w:val="000203E8"/>
    <w:rsid w:val="000205F2"/>
    <w:rsid w:val="00020BD8"/>
    <w:rsid w:val="00021893"/>
    <w:rsid w:val="00022C9A"/>
    <w:rsid w:val="0002390F"/>
    <w:rsid w:val="00023A38"/>
    <w:rsid w:val="0002476F"/>
    <w:rsid w:val="00024AAD"/>
    <w:rsid w:val="00024CC0"/>
    <w:rsid w:val="000255AB"/>
    <w:rsid w:val="00025B75"/>
    <w:rsid w:val="00026560"/>
    <w:rsid w:val="00026EF8"/>
    <w:rsid w:val="00027337"/>
    <w:rsid w:val="00027445"/>
    <w:rsid w:val="00027532"/>
    <w:rsid w:val="00027DD9"/>
    <w:rsid w:val="0003004D"/>
    <w:rsid w:val="00030651"/>
    <w:rsid w:val="00030B7F"/>
    <w:rsid w:val="000313B8"/>
    <w:rsid w:val="00032151"/>
    <w:rsid w:val="00032C25"/>
    <w:rsid w:val="0003360E"/>
    <w:rsid w:val="00034A57"/>
    <w:rsid w:val="000351DB"/>
    <w:rsid w:val="00035621"/>
    <w:rsid w:val="00036EC8"/>
    <w:rsid w:val="0004073F"/>
    <w:rsid w:val="00040855"/>
    <w:rsid w:val="000418B7"/>
    <w:rsid w:val="00043362"/>
    <w:rsid w:val="00043DBE"/>
    <w:rsid w:val="00044177"/>
    <w:rsid w:val="00044639"/>
    <w:rsid w:val="000447BC"/>
    <w:rsid w:val="00045ED8"/>
    <w:rsid w:val="000473F6"/>
    <w:rsid w:val="00050DC9"/>
    <w:rsid w:val="00051621"/>
    <w:rsid w:val="00051B7B"/>
    <w:rsid w:val="000529E1"/>
    <w:rsid w:val="00052B64"/>
    <w:rsid w:val="00052EF9"/>
    <w:rsid w:val="00053838"/>
    <w:rsid w:val="0005441F"/>
    <w:rsid w:val="00054454"/>
    <w:rsid w:val="00055475"/>
    <w:rsid w:val="0005560E"/>
    <w:rsid w:val="0005586B"/>
    <w:rsid w:val="00055CB1"/>
    <w:rsid w:val="00055FA6"/>
    <w:rsid w:val="00056854"/>
    <w:rsid w:val="00057145"/>
    <w:rsid w:val="0005725A"/>
    <w:rsid w:val="000572E2"/>
    <w:rsid w:val="00057A85"/>
    <w:rsid w:val="0006023D"/>
    <w:rsid w:val="000609C9"/>
    <w:rsid w:val="00061682"/>
    <w:rsid w:val="000619B6"/>
    <w:rsid w:val="000622D7"/>
    <w:rsid w:val="00064505"/>
    <w:rsid w:val="00064BF7"/>
    <w:rsid w:val="000651F3"/>
    <w:rsid w:val="00065CCD"/>
    <w:rsid w:val="00065F2D"/>
    <w:rsid w:val="00066ADD"/>
    <w:rsid w:val="00066F19"/>
    <w:rsid w:val="00067E42"/>
    <w:rsid w:val="000708C0"/>
    <w:rsid w:val="000708FE"/>
    <w:rsid w:val="00070A20"/>
    <w:rsid w:val="00071641"/>
    <w:rsid w:val="000734FE"/>
    <w:rsid w:val="00073853"/>
    <w:rsid w:val="00073D3C"/>
    <w:rsid w:val="00075A9A"/>
    <w:rsid w:val="00076855"/>
    <w:rsid w:val="000769C0"/>
    <w:rsid w:val="00076B69"/>
    <w:rsid w:val="000807DE"/>
    <w:rsid w:val="0008098A"/>
    <w:rsid w:val="00080F2D"/>
    <w:rsid w:val="00082BC7"/>
    <w:rsid w:val="00083C76"/>
    <w:rsid w:val="00084838"/>
    <w:rsid w:val="00084FF0"/>
    <w:rsid w:val="00085511"/>
    <w:rsid w:val="000860ED"/>
    <w:rsid w:val="0008622C"/>
    <w:rsid w:val="00086EDD"/>
    <w:rsid w:val="00086EE9"/>
    <w:rsid w:val="00087949"/>
    <w:rsid w:val="000901DD"/>
    <w:rsid w:val="00090F35"/>
    <w:rsid w:val="00090FA6"/>
    <w:rsid w:val="00092CC5"/>
    <w:rsid w:val="000939FC"/>
    <w:rsid w:val="000944A0"/>
    <w:rsid w:val="00094CF1"/>
    <w:rsid w:val="000966AA"/>
    <w:rsid w:val="0009701D"/>
    <w:rsid w:val="00097A7A"/>
    <w:rsid w:val="000A2CA5"/>
    <w:rsid w:val="000A3079"/>
    <w:rsid w:val="000A3670"/>
    <w:rsid w:val="000A41E2"/>
    <w:rsid w:val="000A443E"/>
    <w:rsid w:val="000A4528"/>
    <w:rsid w:val="000A46D8"/>
    <w:rsid w:val="000A543D"/>
    <w:rsid w:val="000A5511"/>
    <w:rsid w:val="000A5D99"/>
    <w:rsid w:val="000A6188"/>
    <w:rsid w:val="000A6D4B"/>
    <w:rsid w:val="000A709D"/>
    <w:rsid w:val="000A787D"/>
    <w:rsid w:val="000B01F0"/>
    <w:rsid w:val="000B0359"/>
    <w:rsid w:val="000B17F8"/>
    <w:rsid w:val="000B23D1"/>
    <w:rsid w:val="000B24DA"/>
    <w:rsid w:val="000B2592"/>
    <w:rsid w:val="000B4013"/>
    <w:rsid w:val="000B463B"/>
    <w:rsid w:val="000B4947"/>
    <w:rsid w:val="000B50E6"/>
    <w:rsid w:val="000B51D1"/>
    <w:rsid w:val="000B5BFE"/>
    <w:rsid w:val="000B628D"/>
    <w:rsid w:val="000B71FB"/>
    <w:rsid w:val="000B796C"/>
    <w:rsid w:val="000B7B2A"/>
    <w:rsid w:val="000C0C71"/>
    <w:rsid w:val="000C0D52"/>
    <w:rsid w:val="000C0EF0"/>
    <w:rsid w:val="000C1C8E"/>
    <w:rsid w:val="000C1CF7"/>
    <w:rsid w:val="000C3022"/>
    <w:rsid w:val="000C3232"/>
    <w:rsid w:val="000C3B76"/>
    <w:rsid w:val="000C3C50"/>
    <w:rsid w:val="000C4228"/>
    <w:rsid w:val="000C4276"/>
    <w:rsid w:val="000C5008"/>
    <w:rsid w:val="000C58F3"/>
    <w:rsid w:val="000C5C41"/>
    <w:rsid w:val="000C668F"/>
    <w:rsid w:val="000C7B83"/>
    <w:rsid w:val="000D0140"/>
    <w:rsid w:val="000D054D"/>
    <w:rsid w:val="000D062D"/>
    <w:rsid w:val="000D0ACF"/>
    <w:rsid w:val="000D126F"/>
    <w:rsid w:val="000D17D5"/>
    <w:rsid w:val="000D338B"/>
    <w:rsid w:val="000D3D3D"/>
    <w:rsid w:val="000D5006"/>
    <w:rsid w:val="000D54B0"/>
    <w:rsid w:val="000D558B"/>
    <w:rsid w:val="000D580C"/>
    <w:rsid w:val="000D5E56"/>
    <w:rsid w:val="000D5FE8"/>
    <w:rsid w:val="000D6440"/>
    <w:rsid w:val="000D6605"/>
    <w:rsid w:val="000D70D9"/>
    <w:rsid w:val="000D717B"/>
    <w:rsid w:val="000E09B8"/>
    <w:rsid w:val="000E0CA4"/>
    <w:rsid w:val="000E11EA"/>
    <w:rsid w:val="000E1766"/>
    <w:rsid w:val="000E1DF4"/>
    <w:rsid w:val="000E3198"/>
    <w:rsid w:val="000E39BD"/>
    <w:rsid w:val="000E4454"/>
    <w:rsid w:val="000E5083"/>
    <w:rsid w:val="000E562B"/>
    <w:rsid w:val="000E589C"/>
    <w:rsid w:val="000E5FEE"/>
    <w:rsid w:val="000E6515"/>
    <w:rsid w:val="000E6F5E"/>
    <w:rsid w:val="000E710C"/>
    <w:rsid w:val="000F00CD"/>
    <w:rsid w:val="000F0519"/>
    <w:rsid w:val="000F2226"/>
    <w:rsid w:val="000F3155"/>
    <w:rsid w:val="000F320A"/>
    <w:rsid w:val="000F3DCB"/>
    <w:rsid w:val="000F3EAB"/>
    <w:rsid w:val="000F45F9"/>
    <w:rsid w:val="000F4FB7"/>
    <w:rsid w:val="000F509F"/>
    <w:rsid w:val="000F51E8"/>
    <w:rsid w:val="000F559A"/>
    <w:rsid w:val="000F5B10"/>
    <w:rsid w:val="000F6996"/>
    <w:rsid w:val="000F6A74"/>
    <w:rsid w:val="000F7278"/>
    <w:rsid w:val="0010136E"/>
    <w:rsid w:val="00102E2A"/>
    <w:rsid w:val="00104418"/>
    <w:rsid w:val="00104C68"/>
    <w:rsid w:val="00107CF8"/>
    <w:rsid w:val="00110273"/>
    <w:rsid w:val="00111F1C"/>
    <w:rsid w:val="00112412"/>
    <w:rsid w:val="00113389"/>
    <w:rsid w:val="001133B9"/>
    <w:rsid w:val="0011358F"/>
    <w:rsid w:val="00113B27"/>
    <w:rsid w:val="00114AF8"/>
    <w:rsid w:val="001171B5"/>
    <w:rsid w:val="0011724D"/>
    <w:rsid w:val="00117345"/>
    <w:rsid w:val="0011751C"/>
    <w:rsid w:val="00117FC3"/>
    <w:rsid w:val="001203D0"/>
    <w:rsid w:val="001204FA"/>
    <w:rsid w:val="001208E7"/>
    <w:rsid w:val="00120AD9"/>
    <w:rsid w:val="0012130C"/>
    <w:rsid w:val="00121734"/>
    <w:rsid w:val="00122E1E"/>
    <w:rsid w:val="001232D2"/>
    <w:rsid w:val="001250D1"/>
    <w:rsid w:val="0012647E"/>
    <w:rsid w:val="0012656B"/>
    <w:rsid w:val="00127206"/>
    <w:rsid w:val="00131837"/>
    <w:rsid w:val="00133206"/>
    <w:rsid w:val="00134363"/>
    <w:rsid w:val="001347C2"/>
    <w:rsid w:val="001355C6"/>
    <w:rsid w:val="00136067"/>
    <w:rsid w:val="00136086"/>
    <w:rsid w:val="00136416"/>
    <w:rsid w:val="00136518"/>
    <w:rsid w:val="001370DB"/>
    <w:rsid w:val="0013750E"/>
    <w:rsid w:val="00137525"/>
    <w:rsid w:val="00137583"/>
    <w:rsid w:val="001378D7"/>
    <w:rsid w:val="00137BAC"/>
    <w:rsid w:val="0014081E"/>
    <w:rsid w:val="00140CBE"/>
    <w:rsid w:val="001415F8"/>
    <w:rsid w:val="00141699"/>
    <w:rsid w:val="00141C6F"/>
    <w:rsid w:val="00142C4A"/>
    <w:rsid w:val="00142D64"/>
    <w:rsid w:val="0014310C"/>
    <w:rsid w:val="001435EA"/>
    <w:rsid w:val="0014553A"/>
    <w:rsid w:val="00145ED2"/>
    <w:rsid w:val="00146E6E"/>
    <w:rsid w:val="00146FD0"/>
    <w:rsid w:val="00147B57"/>
    <w:rsid w:val="00150A8B"/>
    <w:rsid w:val="001511BE"/>
    <w:rsid w:val="001518F2"/>
    <w:rsid w:val="00151DDF"/>
    <w:rsid w:val="0015259F"/>
    <w:rsid w:val="00152CE6"/>
    <w:rsid w:val="00153193"/>
    <w:rsid w:val="00153277"/>
    <w:rsid w:val="00155848"/>
    <w:rsid w:val="00155C20"/>
    <w:rsid w:val="00157768"/>
    <w:rsid w:val="0015781F"/>
    <w:rsid w:val="00157A13"/>
    <w:rsid w:val="00160447"/>
    <w:rsid w:val="00160646"/>
    <w:rsid w:val="001607CD"/>
    <w:rsid w:val="00160EA1"/>
    <w:rsid w:val="001611E6"/>
    <w:rsid w:val="00161665"/>
    <w:rsid w:val="00162C3A"/>
    <w:rsid w:val="00163294"/>
    <w:rsid w:val="00163296"/>
    <w:rsid w:val="001634EF"/>
    <w:rsid w:val="001637AD"/>
    <w:rsid w:val="001644BC"/>
    <w:rsid w:val="0016467E"/>
    <w:rsid w:val="001655C0"/>
    <w:rsid w:val="00170E83"/>
    <w:rsid w:val="001721C7"/>
    <w:rsid w:val="00172AB0"/>
    <w:rsid w:val="0017405B"/>
    <w:rsid w:val="001749A1"/>
    <w:rsid w:val="00174B95"/>
    <w:rsid w:val="00174C61"/>
    <w:rsid w:val="001752BD"/>
    <w:rsid w:val="00175977"/>
    <w:rsid w:val="00175B41"/>
    <w:rsid w:val="00175D42"/>
    <w:rsid w:val="00176782"/>
    <w:rsid w:val="001769C3"/>
    <w:rsid w:val="001777F6"/>
    <w:rsid w:val="00180688"/>
    <w:rsid w:val="00181820"/>
    <w:rsid w:val="001823A3"/>
    <w:rsid w:val="00182EA6"/>
    <w:rsid w:val="00182F50"/>
    <w:rsid w:val="00183A05"/>
    <w:rsid w:val="00183BD5"/>
    <w:rsid w:val="001849D5"/>
    <w:rsid w:val="00185301"/>
    <w:rsid w:val="00185680"/>
    <w:rsid w:val="00185A3F"/>
    <w:rsid w:val="00185E36"/>
    <w:rsid w:val="00186248"/>
    <w:rsid w:val="00187AD5"/>
    <w:rsid w:val="00190410"/>
    <w:rsid w:val="0019096A"/>
    <w:rsid w:val="00190F34"/>
    <w:rsid w:val="00191695"/>
    <w:rsid w:val="00191D99"/>
    <w:rsid w:val="00192428"/>
    <w:rsid w:val="00192460"/>
    <w:rsid w:val="0019471C"/>
    <w:rsid w:val="0019520A"/>
    <w:rsid w:val="00195437"/>
    <w:rsid w:val="00195E3B"/>
    <w:rsid w:val="001966DC"/>
    <w:rsid w:val="00196B35"/>
    <w:rsid w:val="00196C74"/>
    <w:rsid w:val="00197234"/>
    <w:rsid w:val="001A002F"/>
    <w:rsid w:val="001A020B"/>
    <w:rsid w:val="001A0743"/>
    <w:rsid w:val="001A077E"/>
    <w:rsid w:val="001A0C95"/>
    <w:rsid w:val="001A1B7A"/>
    <w:rsid w:val="001A2BC8"/>
    <w:rsid w:val="001A30B4"/>
    <w:rsid w:val="001A358D"/>
    <w:rsid w:val="001A388A"/>
    <w:rsid w:val="001A3B60"/>
    <w:rsid w:val="001A3DF9"/>
    <w:rsid w:val="001A4751"/>
    <w:rsid w:val="001A47E5"/>
    <w:rsid w:val="001A5810"/>
    <w:rsid w:val="001A5A72"/>
    <w:rsid w:val="001A64DB"/>
    <w:rsid w:val="001A64DE"/>
    <w:rsid w:val="001A64FD"/>
    <w:rsid w:val="001A6695"/>
    <w:rsid w:val="001A7690"/>
    <w:rsid w:val="001B015F"/>
    <w:rsid w:val="001B020F"/>
    <w:rsid w:val="001B0307"/>
    <w:rsid w:val="001B099B"/>
    <w:rsid w:val="001B1C2A"/>
    <w:rsid w:val="001B1EA0"/>
    <w:rsid w:val="001B2A6E"/>
    <w:rsid w:val="001B33CB"/>
    <w:rsid w:val="001B43B4"/>
    <w:rsid w:val="001B465E"/>
    <w:rsid w:val="001B4D67"/>
    <w:rsid w:val="001B5612"/>
    <w:rsid w:val="001B5BE5"/>
    <w:rsid w:val="001B5C4E"/>
    <w:rsid w:val="001B6B3D"/>
    <w:rsid w:val="001B6E77"/>
    <w:rsid w:val="001B730F"/>
    <w:rsid w:val="001B756D"/>
    <w:rsid w:val="001C0323"/>
    <w:rsid w:val="001C0995"/>
    <w:rsid w:val="001C13D7"/>
    <w:rsid w:val="001C163C"/>
    <w:rsid w:val="001C228C"/>
    <w:rsid w:val="001C2377"/>
    <w:rsid w:val="001C2E6C"/>
    <w:rsid w:val="001C2EDC"/>
    <w:rsid w:val="001C323A"/>
    <w:rsid w:val="001C3695"/>
    <w:rsid w:val="001C386D"/>
    <w:rsid w:val="001C39DF"/>
    <w:rsid w:val="001C4756"/>
    <w:rsid w:val="001C4AB0"/>
    <w:rsid w:val="001C5226"/>
    <w:rsid w:val="001C5585"/>
    <w:rsid w:val="001C573A"/>
    <w:rsid w:val="001C5F63"/>
    <w:rsid w:val="001C6858"/>
    <w:rsid w:val="001C6B30"/>
    <w:rsid w:val="001C7375"/>
    <w:rsid w:val="001C7657"/>
    <w:rsid w:val="001C7C27"/>
    <w:rsid w:val="001C7F87"/>
    <w:rsid w:val="001D00D2"/>
    <w:rsid w:val="001D018C"/>
    <w:rsid w:val="001D0650"/>
    <w:rsid w:val="001D0B19"/>
    <w:rsid w:val="001D2DAF"/>
    <w:rsid w:val="001D54DB"/>
    <w:rsid w:val="001D5C24"/>
    <w:rsid w:val="001D5EA6"/>
    <w:rsid w:val="001D5FD4"/>
    <w:rsid w:val="001D67C2"/>
    <w:rsid w:val="001D6803"/>
    <w:rsid w:val="001D6E5A"/>
    <w:rsid w:val="001D7D1C"/>
    <w:rsid w:val="001E0799"/>
    <w:rsid w:val="001E0811"/>
    <w:rsid w:val="001E09FB"/>
    <w:rsid w:val="001E102C"/>
    <w:rsid w:val="001E242B"/>
    <w:rsid w:val="001E25E7"/>
    <w:rsid w:val="001E2704"/>
    <w:rsid w:val="001E44F8"/>
    <w:rsid w:val="001E467E"/>
    <w:rsid w:val="001E4C54"/>
    <w:rsid w:val="001E563F"/>
    <w:rsid w:val="001E5FF0"/>
    <w:rsid w:val="001E656B"/>
    <w:rsid w:val="001E65D0"/>
    <w:rsid w:val="001E702F"/>
    <w:rsid w:val="001E71B6"/>
    <w:rsid w:val="001E72DC"/>
    <w:rsid w:val="001E770A"/>
    <w:rsid w:val="001F06F9"/>
    <w:rsid w:val="001F08B5"/>
    <w:rsid w:val="001F118F"/>
    <w:rsid w:val="001F3BCE"/>
    <w:rsid w:val="001F42E8"/>
    <w:rsid w:val="001F57D0"/>
    <w:rsid w:val="002002E7"/>
    <w:rsid w:val="00200B23"/>
    <w:rsid w:val="002029C8"/>
    <w:rsid w:val="00202E76"/>
    <w:rsid w:val="00203B33"/>
    <w:rsid w:val="00204296"/>
    <w:rsid w:val="002044BF"/>
    <w:rsid w:val="00204B44"/>
    <w:rsid w:val="002054D9"/>
    <w:rsid w:val="002055FB"/>
    <w:rsid w:val="00205798"/>
    <w:rsid w:val="002069EF"/>
    <w:rsid w:val="00206D71"/>
    <w:rsid w:val="002104C4"/>
    <w:rsid w:val="002106DF"/>
    <w:rsid w:val="00210882"/>
    <w:rsid w:val="00211B92"/>
    <w:rsid w:val="00211FDA"/>
    <w:rsid w:val="0021297B"/>
    <w:rsid w:val="00213233"/>
    <w:rsid w:val="00213497"/>
    <w:rsid w:val="002142B9"/>
    <w:rsid w:val="0021495F"/>
    <w:rsid w:val="00215815"/>
    <w:rsid w:val="002158FC"/>
    <w:rsid w:val="0021606F"/>
    <w:rsid w:val="00217451"/>
    <w:rsid w:val="00220AFA"/>
    <w:rsid w:val="00221A70"/>
    <w:rsid w:val="00221DC5"/>
    <w:rsid w:val="0022220B"/>
    <w:rsid w:val="0022258C"/>
    <w:rsid w:val="00222D92"/>
    <w:rsid w:val="002236F8"/>
    <w:rsid w:val="00223905"/>
    <w:rsid w:val="0022481D"/>
    <w:rsid w:val="00224E52"/>
    <w:rsid w:val="002259D7"/>
    <w:rsid w:val="002264D1"/>
    <w:rsid w:val="002267BC"/>
    <w:rsid w:val="0022689C"/>
    <w:rsid w:val="002272CE"/>
    <w:rsid w:val="0023045A"/>
    <w:rsid w:val="00231085"/>
    <w:rsid w:val="002321D4"/>
    <w:rsid w:val="00232723"/>
    <w:rsid w:val="0023285B"/>
    <w:rsid w:val="002331BA"/>
    <w:rsid w:val="00233B40"/>
    <w:rsid w:val="00234269"/>
    <w:rsid w:val="002346EE"/>
    <w:rsid w:val="00235453"/>
    <w:rsid w:val="002357E7"/>
    <w:rsid w:val="002363F3"/>
    <w:rsid w:val="00236EB5"/>
    <w:rsid w:val="0024027A"/>
    <w:rsid w:val="00240467"/>
    <w:rsid w:val="00242023"/>
    <w:rsid w:val="00242887"/>
    <w:rsid w:val="00243A52"/>
    <w:rsid w:val="0024542D"/>
    <w:rsid w:val="0024550D"/>
    <w:rsid w:val="00245578"/>
    <w:rsid w:val="00246BEC"/>
    <w:rsid w:val="00246FF6"/>
    <w:rsid w:val="00247248"/>
    <w:rsid w:val="002505D5"/>
    <w:rsid w:val="00251CC5"/>
    <w:rsid w:val="00251F84"/>
    <w:rsid w:val="002522BF"/>
    <w:rsid w:val="00252303"/>
    <w:rsid w:val="0025234A"/>
    <w:rsid w:val="00252A60"/>
    <w:rsid w:val="00252BF6"/>
    <w:rsid w:val="00252E4D"/>
    <w:rsid w:val="0025354A"/>
    <w:rsid w:val="00253769"/>
    <w:rsid w:val="002537F4"/>
    <w:rsid w:val="0025401B"/>
    <w:rsid w:val="002546BC"/>
    <w:rsid w:val="00254A53"/>
    <w:rsid w:val="0025508E"/>
    <w:rsid w:val="0025528F"/>
    <w:rsid w:val="002554B4"/>
    <w:rsid w:val="0025574A"/>
    <w:rsid w:val="002578E5"/>
    <w:rsid w:val="00260054"/>
    <w:rsid w:val="00260CF1"/>
    <w:rsid w:val="00261145"/>
    <w:rsid w:val="00261E23"/>
    <w:rsid w:val="0026214C"/>
    <w:rsid w:val="00262255"/>
    <w:rsid w:val="0026226E"/>
    <w:rsid w:val="00262D44"/>
    <w:rsid w:val="00262E51"/>
    <w:rsid w:val="00263FCB"/>
    <w:rsid w:val="002658C3"/>
    <w:rsid w:val="00265DD6"/>
    <w:rsid w:val="00266E09"/>
    <w:rsid w:val="002702BE"/>
    <w:rsid w:val="00270329"/>
    <w:rsid w:val="0027039B"/>
    <w:rsid w:val="002707B6"/>
    <w:rsid w:val="00270B28"/>
    <w:rsid w:val="0027154D"/>
    <w:rsid w:val="002719AA"/>
    <w:rsid w:val="00271CF4"/>
    <w:rsid w:val="0027219D"/>
    <w:rsid w:val="0027225A"/>
    <w:rsid w:val="00272521"/>
    <w:rsid w:val="00272D10"/>
    <w:rsid w:val="00272E09"/>
    <w:rsid w:val="00273868"/>
    <w:rsid w:val="00273E13"/>
    <w:rsid w:val="00274197"/>
    <w:rsid w:val="00274F26"/>
    <w:rsid w:val="0027509E"/>
    <w:rsid w:val="00276887"/>
    <w:rsid w:val="00276D73"/>
    <w:rsid w:val="00276E72"/>
    <w:rsid w:val="0027709E"/>
    <w:rsid w:val="00280380"/>
    <w:rsid w:val="0028099B"/>
    <w:rsid w:val="00280C87"/>
    <w:rsid w:val="00280D15"/>
    <w:rsid w:val="00281AF8"/>
    <w:rsid w:val="00281E85"/>
    <w:rsid w:val="002840E7"/>
    <w:rsid w:val="002846C9"/>
    <w:rsid w:val="00284F7C"/>
    <w:rsid w:val="002850EF"/>
    <w:rsid w:val="002855D3"/>
    <w:rsid w:val="002873CD"/>
    <w:rsid w:val="00287821"/>
    <w:rsid w:val="00290A43"/>
    <w:rsid w:val="002916E4"/>
    <w:rsid w:val="00292588"/>
    <w:rsid w:val="0029289D"/>
    <w:rsid w:val="002930D2"/>
    <w:rsid w:val="002938A9"/>
    <w:rsid w:val="0029433D"/>
    <w:rsid w:val="00294639"/>
    <w:rsid w:val="00294B67"/>
    <w:rsid w:val="00294BA2"/>
    <w:rsid w:val="00294F62"/>
    <w:rsid w:val="00295823"/>
    <w:rsid w:val="002958FB"/>
    <w:rsid w:val="00295F1D"/>
    <w:rsid w:val="002963D1"/>
    <w:rsid w:val="0029684E"/>
    <w:rsid w:val="00297D89"/>
    <w:rsid w:val="002A0498"/>
    <w:rsid w:val="002A09B7"/>
    <w:rsid w:val="002A1843"/>
    <w:rsid w:val="002A203B"/>
    <w:rsid w:val="002A3BA9"/>
    <w:rsid w:val="002A5186"/>
    <w:rsid w:val="002A54E1"/>
    <w:rsid w:val="002A5C61"/>
    <w:rsid w:val="002A78BB"/>
    <w:rsid w:val="002B0A2F"/>
    <w:rsid w:val="002B0EB8"/>
    <w:rsid w:val="002B195A"/>
    <w:rsid w:val="002B21F9"/>
    <w:rsid w:val="002B5BBC"/>
    <w:rsid w:val="002B7841"/>
    <w:rsid w:val="002B7CD4"/>
    <w:rsid w:val="002C02B4"/>
    <w:rsid w:val="002C0A18"/>
    <w:rsid w:val="002C1251"/>
    <w:rsid w:val="002C1741"/>
    <w:rsid w:val="002C19FD"/>
    <w:rsid w:val="002C1CD1"/>
    <w:rsid w:val="002C1F6A"/>
    <w:rsid w:val="002C271C"/>
    <w:rsid w:val="002C27D1"/>
    <w:rsid w:val="002C2A7A"/>
    <w:rsid w:val="002C46AC"/>
    <w:rsid w:val="002C53A6"/>
    <w:rsid w:val="002C6CFE"/>
    <w:rsid w:val="002C724C"/>
    <w:rsid w:val="002D003D"/>
    <w:rsid w:val="002D040A"/>
    <w:rsid w:val="002D0425"/>
    <w:rsid w:val="002D0D85"/>
    <w:rsid w:val="002D1055"/>
    <w:rsid w:val="002D117C"/>
    <w:rsid w:val="002D1FEE"/>
    <w:rsid w:val="002D35D1"/>
    <w:rsid w:val="002D3B6B"/>
    <w:rsid w:val="002D447E"/>
    <w:rsid w:val="002D4B76"/>
    <w:rsid w:val="002D4EC0"/>
    <w:rsid w:val="002D500C"/>
    <w:rsid w:val="002D5731"/>
    <w:rsid w:val="002D5A87"/>
    <w:rsid w:val="002D5FA3"/>
    <w:rsid w:val="002D6A84"/>
    <w:rsid w:val="002D6FAE"/>
    <w:rsid w:val="002D7441"/>
    <w:rsid w:val="002D7C74"/>
    <w:rsid w:val="002E0B86"/>
    <w:rsid w:val="002E1526"/>
    <w:rsid w:val="002E18C9"/>
    <w:rsid w:val="002E2DB5"/>
    <w:rsid w:val="002E3B54"/>
    <w:rsid w:val="002E3BB1"/>
    <w:rsid w:val="002E3DDD"/>
    <w:rsid w:val="002E3EB5"/>
    <w:rsid w:val="002E5058"/>
    <w:rsid w:val="002E5241"/>
    <w:rsid w:val="002E5A20"/>
    <w:rsid w:val="002E6167"/>
    <w:rsid w:val="002E6D64"/>
    <w:rsid w:val="002E7043"/>
    <w:rsid w:val="002E7328"/>
    <w:rsid w:val="002F08F7"/>
    <w:rsid w:val="002F17AB"/>
    <w:rsid w:val="002F29A5"/>
    <w:rsid w:val="002F2D05"/>
    <w:rsid w:val="002F30EF"/>
    <w:rsid w:val="002F36F8"/>
    <w:rsid w:val="002F38AF"/>
    <w:rsid w:val="002F3CEA"/>
    <w:rsid w:val="002F3F62"/>
    <w:rsid w:val="002F3F8F"/>
    <w:rsid w:val="002F4269"/>
    <w:rsid w:val="002F5D59"/>
    <w:rsid w:val="002F6ADF"/>
    <w:rsid w:val="002F7E5C"/>
    <w:rsid w:val="00300937"/>
    <w:rsid w:val="00300E67"/>
    <w:rsid w:val="003015CA"/>
    <w:rsid w:val="00301863"/>
    <w:rsid w:val="00301906"/>
    <w:rsid w:val="003019D7"/>
    <w:rsid w:val="003024D3"/>
    <w:rsid w:val="00303834"/>
    <w:rsid w:val="00304086"/>
    <w:rsid w:val="00305417"/>
    <w:rsid w:val="00306A55"/>
    <w:rsid w:val="003070CD"/>
    <w:rsid w:val="003073E7"/>
    <w:rsid w:val="00307646"/>
    <w:rsid w:val="0030792F"/>
    <w:rsid w:val="00307AAA"/>
    <w:rsid w:val="00310179"/>
    <w:rsid w:val="003107CD"/>
    <w:rsid w:val="00310FAD"/>
    <w:rsid w:val="003112EE"/>
    <w:rsid w:val="00311339"/>
    <w:rsid w:val="00312241"/>
    <w:rsid w:val="0031306C"/>
    <w:rsid w:val="0031316C"/>
    <w:rsid w:val="003137C3"/>
    <w:rsid w:val="00313B6D"/>
    <w:rsid w:val="00313D5B"/>
    <w:rsid w:val="003156DC"/>
    <w:rsid w:val="0031652D"/>
    <w:rsid w:val="00316F65"/>
    <w:rsid w:val="00316FBA"/>
    <w:rsid w:val="00317252"/>
    <w:rsid w:val="00317404"/>
    <w:rsid w:val="00317466"/>
    <w:rsid w:val="003200D5"/>
    <w:rsid w:val="00320616"/>
    <w:rsid w:val="003209A0"/>
    <w:rsid w:val="00320CD8"/>
    <w:rsid w:val="00320F4B"/>
    <w:rsid w:val="00322362"/>
    <w:rsid w:val="003231EE"/>
    <w:rsid w:val="00323666"/>
    <w:rsid w:val="00324632"/>
    <w:rsid w:val="00324D42"/>
    <w:rsid w:val="003271CF"/>
    <w:rsid w:val="00327395"/>
    <w:rsid w:val="00331C4F"/>
    <w:rsid w:val="003321AF"/>
    <w:rsid w:val="003329DB"/>
    <w:rsid w:val="003331BD"/>
    <w:rsid w:val="0033431F"/>
    <w:rsid w:val="00335024"/>
    <w:rsid w:val="00335EF1"/>
    <w:rsid w:val="003363EB"/>
    <w:rsid w:val="00336983"/>
    <w:rsid w:val="00337100"/>
    <w:rsid w:val="003374CB"/>
    <w:rsid w:val="0033794C"/>
    <w:rsid w:val="003379BF"/>
    <w:rsid w:val="00337FD8"/>
    <w:rsid w:val="003409C1"/>
    <w:rsid w:val="00340A05"/>
    <w:rsid w:val="00340C47"/>
    <w:rsid w:val="00341367"/>
    <w:rsid w:val="003414FE"/>
    <w:rsid w:val="003415A1"/>
    <w:rsid w:val="00341ADF"/>
    <w:rsid w:val="0034245E"/>
    <w:rsid w:val="003431FA"/>
    <w:rsid w:val="003443DA"/>
    <w:rsid w:val="003452D9"/>
    <w:rsid w:val="00345D51"/>
    <w:rsid w:val="00345EED"/>
    <w:rsid w:val="003479B0"/>
    <w:rsid w:val="00350528"/>
    <w:rsid w:val="00351436"/>
    <w:rsid w:val="00351C39"/>
    <w:rsid w:val="00352D19"/>
    <w:rsid w:val="003530A3"/>
    <w:rsid w:val="00353536"/>
    <w:rsid w:val="00354271"/>
    <w:rsid w:val="003545BB"/>
    <w:rsid w:val="0035460D"/>
    <w:rsid w:val="0035495F"/>
    <w:rsid w:val="003557A2"/>
    <w:rsid w:val="00355C99"/>
    <w:rsid w:val="003565DE"/>
    <w:rsid w:val="00357009"/>
    <w:rsid w:val="00357284"/>
    <w:rsid w:val="003574B5"/>
    <w:rsid w:val="00357A16"/>
    <w:rsid w:val="00357D91"/>
    <w:rsid w:val="00361569"/>
    <w:rsid w:val="003621FD"/>
    <w:rsid w:val="00364111"/>
    <w:rsid w:val="00364586"/>
    <w:rsid w:val="003647D1"/>
    <w:rsid w:val="00365287"/>
    <w:rsid w:val="003656F2"/>
    <w:rsid w:val="00365B98"/>
    <w:rsid w:val="00365F24"/>
    <w:rsid w:val="00370450"/>
    <w:rsid w:val="00370646"/>
    <w:rsid w:val="00370C98"/>
    <w:rsid w:val="0037259B"/>
    <w:rsid w:val="00372F5F"/>
    <w:rsid w:val="00373A98"/>
    <w:rsid w:val="00373E93"/>
    <w:rsid w:val="00374617"/>
    <w:rsid w:val="00374832"/>
    <w:rsid w:val="003749EC"/>
    <w:rsid w:val="003752B6"/>
    <w:rsid w:val="003762B5"/>
    <w:rsid w:val="003763AC"/>
    <w:rsid w:val="003763E5"/>
    <w:rsid w:val="003765FB"/>
    <w:rsid w:val="00376956"/>
    <w:rsid w:val="00377CDC"/>
    <w:rsid w:val="00380E76"/>
    <w:rsid w:val="00380FCD"/>
    <w:rsid w:val="0038200F"/>
    <w:rsid w:val="00382388"/>
    <w:rsid w:val="00382AAC"/>
    <w:rsid w:val="003830AE"/>
    <w:rsid w:val="00383138"/>
    <w:rsid w:val="00383609"/>
    <w:rsid w:val="00383D50"/>
    <w:rsid w:val="0038425C"/>
    <w:rsid w:val="00384EBB"/>
    <w:rsid w:val="003853E5"/>
    <w:rsid w:val="0038556A"/>
    <w:rsid w:val="00385700"/>
    <w:rsid w:val="00385DDA"/>
    <w:rsid w:val="003860B6"/>
    <w:rsid w:val="003869C4"/>
    <w:rsid w:val="00386A77"/>
    <w:rsid w:val="00387155"/>
    <w:rsid w:val="003873E3"/>
    <w:rsid w:val="003874F3"/>
    <w:rsid w:val="003878A8"/>
    <w:rsid w:val="00393438"/>
    <w:rsid w:val="00393ED4"/>
    <w:rsid w:val="00394165"/>
    <w:rsid w:val="00395A73"/>
    <w:rsid w:val="00395C93"/>
    <w:rsid w:val="00396025"/>
    <w:rsid w:val="00396A57"/>
    <w:rsid w:val="003970EB"/>
    <w:rsid w:val="00397EA4"/>
    <w:rsid w:val="00397ED5"/>
    <w:rsid w:val="003A076C"/>
    <w:rsid w:val="003A1AC5"/>
    <w:rsid w:val="003A2493"/>
    <w:rsid w:val="003A24F1"/>
    <w:rsid w:val="003A28D8"/>
    <w:rsid w:val="003A28DC"/>
    <w:rsid w:val="003A2AC5"/>
    <w:rsid w:val="003A37A7"/>
    <w:rsid w:val="003A48E3"/>
    <w:rsid w:val="003A49B8"/>
    <w:rsid w:val="003A4DC6"/>
    <w:rsid w:val="003A5904"/>
    <w:rsid w:val="003A7524"/>
    <w:rsid w:val="003A795F"/>
    <w:rsid w:val="003B0459"/>
    <w:rsid w:val="003B0BAA"/>
    <w:rsid w:val="003B0D9B"/>
    <w:rsid w:val="003B1FEF"/>
    <w:rsid w:val="003B22CB"/>
    <w:rsid w:val="003B265A"/>
    <w:rsid w:val="003B2A5D"/>
    <w:rsid w:val="003B3DFD"/>
    <w:rsid w:val="003B5073"/>
    <w:rsid w:val="003B53F8"/>
    <w:rsid w:val="003B5899"/>
    <w:rsid w:val="003B59B8"/>
    <w:rsid w:val="003B5FDD"/>
    <w:rsid w:val="003B63C6"/>
    <w:rsid w:val="003B647E"/>
    <w:rsid w:val="003B7388"/>
    <w:rsid w:val="003B7526"/>
    <w:rsid w:val="003C11E2"/>
    <w:rsid w:val="003C156E"/>
    <w:rsid w:val="003C1702"/>
    <w:rsid w:val="003C1A22"/>
    <w:rsid w:val="003C29EE"/>
    <w:rsid w:val="003C2C8B"/>
    <w:rsid w:val="003C2E8C"/>
    <w:rsid w:val="003C30EC"/>
    <w:rsid w:val="003C3822"/>
    <w:rsid w:val="003C4F91"/>
    <w:rsid w:val="003C50C7"/>
    <w:rsid w:val="003C5416"/>
    <w:rsid w:val="003C5479"/>
    <w:rsid w:val="003C56FD"/>
    <w:rsid w:val="003C5ADA"/>
    <w:rsid w:val="003C674D"/>
    <w:rsid w:val="003C68AD"/>
    <w:rsid w:val="003C6BBE"/>
    <w:rsid w:val="003C6E20"/>
    <w:rsid w:val="003C6FF9"/>
    <w:rsid w:val="003C774E"/>
    <w:rsid w:val="003D096D"/>
    <w:rsid w:val="003D0BAA"/>
    <w:rsid w:val="003D0C4B"/>
    <w:rsid w:val="003D1495"/>
    <w:rsid w:val="003D1820"/>
    <w:rsid w:val="003D2200"/>
    <w:rsid w:val="003D2600"/>
    <w:rsid w:val="003D3892"/>
    <w:rsid w:val="003D3A2D"/>
    <w:rsid w:val="003D4178"/>
    <w:rsid w:val="003D42E2"/>
    <w:rsid w:val="003D48B3"/>
    <w:rsid w:val="003D4971"/>
    <w:rsid w:val="003D523A"/>
    <w:rsid w:val="003D67FF"/>
    <w:rsid w:val="003D6BF3"/>
    <w:rsid w:val="003D7212"/>
    <w:rsid w:val="003D7B0E"/>
    <w:rsid w:val="003E078D"/>
    <w:rsid w:val="003E0843"/>
    <w:rsid w:val="003E0E32"/>
    <w:rsid w:val="003E141A"/>
    <w:rsid w:val="003E157E"/>
    <w:rsid w:val="003E1C8D"/>
    <w:rsid w:val="003E22FA"/>
    <w:rsid w:val="003E2E34"/>
    <w:rsid w:val="003E374C"/>
    <w:rsid w:val="003E40D9"/>
    <w:rsid w:val="003E4D4E"/>
    <w:rsid w:val="003E4D64"/>
    <w:rsid w:val="003E4DCA"/>
    <w:rsid w:val="003E5633"/>
    <w:rsid w:val="003E58F2"/>
    <w:rsid w:val="003E63BC"/>
    <w:rsid w:val="003E646E"/>
    <w:rsid w:val="003E69C8"/>
    <w:rsid w:val="003F13E4"/>
    <w:rsid w:val="003F1650"/>
    <w:rsid w:val="003F21F1"/>
    <w:rsid w:val="003F278C"/>
    <w:rsid w:val="003F4497"/>
    <w:rsid w:val="003F45C7"/>
    <w:rsid w:val="003F462A"/>
    <w:rsid w:val="003F4A2A"/>
    <w:rsid w:val="003F4F93"/>
    <w:rsid w:val="003F5345"/>
    <w:rsid w:val="003F7C22"/>
    <w:rsid w:val="0040085C"/>
    <w:rsid w:val="00400EFA"/>
    <w:rsid w:val="0040176A"/>
    <w:rsid w:val="00401B85"/>
    <w:rsid w:val="004035D3"/>
    <w:rsid w:val="004044A3"/>
    <w:rsid w:val="00404CFF"/>
    <w:rsid w:val="0040606A"/>
    <w:rsid w:val="00406278"/>
    <w:rsid w:val="00407397"/>
    <w:rsid w:val="004104F5"/>
    <w:rsid w:val="004104F9"/>
    <w:rsid w:val="00411232"/>
    <w:rsid w:val="004116A2"/>
    <w:rsid w:val="00412EEF"/>
    <w:rsid w:val="00412FB2"/>
    <w:rsid w:val="00412FEA"/>
    <w:rsid w:val="004136A2"/>
    <w:rsid w:val="00413875"/>
    <w:rsid w:val="00413B11"/>
    <w:rsid w:val="00414AE8"/>
    <w:rsid w:val="0041566F"/>
    <w:rsid w:val="00416A09"/>
    <w:rsid w:val="00420297"/>
    <w:rsid w:val="0042055B"/>
    <w:rsid w:val="00421672"/>
    <w:rsid w:val="0042220A"/>
    <w:rsid w:val="00422253"/>
    <w:rsid w:val="00423C8D"/>
    <w:rsid w:val="00423D58"/>
    <w:rsid w:val="00424153"/>
    <w:rsid w:val="0042459B"/>
    <w:rsid w:val="00424777"/>
    <w:rsid w:val="00424DB5"/>
    <w:rsid w:val="00425FF4"/>
    <w:rsid w:val="0042621C"/>
    <w:rsid w:val="0042687A"/>
    <w:rsid w:val="00426D5D"/>
    <w:rsid w:val="004300DB"/>
    <w:rsid w:val="004313DE"/>
    <w:rsid w:val="004315FE"/>
    <w:rsid w:val="00432004"/>
    <w:rsid w:val="00432380"/>
    <w:rsid w:val="004323EC"/>
    <w:rsid w:val="00432599"/>
    <w:rsid w:val="00432D23"/>
    <w:rsid w:val="00434332"/>
    <w:rsid w:val="004347ED"/>
    <w:rsid w:val="00440E68"/>
    <w:rsid w:val="00441D62"/>
    <w:rsid w:val="004420E8"/>
    <w:rsid w:val="004425B1"/>
    <w:rsid w:val="00442A84"/>
    <w:rsid w:val="00442B2B"/>
    <w:rsid w:val="00442D4D"/>
    <w:rsid w:val="00443095"/>
    <w:rsid w:val="004432E1"/>
    <w:rsid w:val="0044389A"/>
    <w:rsid w:val="00444CBD"/>
    <w:rsid w:val="004451BF"/>
    <w:rsid w:val="00445A64"/>
    <w:rsid w:val="00445B1C"/>
    <w:rsid w:val="004472CC"/>
    <w:rsid w:val="00450605"/>
    <w:rsid w:val="00450A16"/>
    <w:rsid w:val="00450B7C"/>
    <w:rsid w:val="00451779"/>
    <w:rsid w:val="0045222B"/>
    <w:rsid w:val="00452351"/>
    <w:rsid w:val="00452CA9"/>
    <w:rsid w:val="00452CB3"/>
    <w:rsid w:val="00452E9B"/>
    <w:rsid w:val="004534CA"/>
    <w:rsid w:val="00453AE9"/>
    <w:rsid w:val="00453D3E"/>
    <w:rsid w:val="0045433A"/>
    <w:rsid w:val="0045460B"/>
    <w:rsid w:val="00455EB0"/>
    <w:rsid w:val="00455EE3"/>
    <w:rsid w:val="00457D2A"/>
    <w:rsid w:val="004606CC"/>
    <w:rsid w:val="00460A60"/>
    <w:rsid w:val="00461323"/>
    <w:rsid w:val="0046145F"/>
    <w:rsid w:val="004614BD"/>
    <w:rsid w:val="00462ACF"/>
    <w:rsid w:val="004638F5"/>
    <w:rsid w:val="004644E1"/>
    <w:rsid w:val="0046468A"/>
    <w:rsid w:val="00465219"/>
    <w:rsid w:val="00465391"/>
    <w:rsid w:val="004655D9"/>
    <w:rsid w:val="004666E9"/>
    <w:rsid w:val="00467601"/>
    <w:rsid w:val="00467863"/>
    <w:rsid w:val="00470232"/>
    <w:rsid w:val="00470301"/>
    <w:rsid w:val="00470B1D"/>
    <w:rsid w:val="0047193A"/>
    <w:rsid w:val="00471E00"/>
    <w:rsid w:val="00471F47"/>
    <w:rsid w:val="0047267A"/>
    <w:rsid w:val="00472C91"/>
    <w:rsid w:val="00472E3A"/>
    <w:rsid w:val="004733E8"/>
    <w:rsid w:val="00474973"/>
    <w:rsid w:val="00474A93"/>
    <w:rsid w:val="00474DC6"/>
    <w:rsid w:val="00474F67"/>
    <w:rsid w:val="00474FEC"/>
    <w:rsid w:val="00475A9B"/>
    <w:rsid w:val="004766DD"/>
    <w:rsid w:val="00476978"/>
    <w:rsid w:val="00477425"/>
    <w:rsid w:val="004814F1"/>
    <w:rsid w:val="00482BA7"/>
    <w:rsid w:val="00482D98"/>
    <w:rsid w:val="004838A7"/>
    <w:rsid w:val="00483AA7"/>
    <w:rsid w:val="00484403"/>
    <w:rsid w:val="004849EF"/>
    <w:rsid w:val="00484AAB"/>
    <w:rsid w:val="00484AFB"/>
    <w:rsid w:val="00484E4D"/>
    <w:rsid w:val="00485239"/>
    <w:rsid w:val="00486074"/>
    <w:rsid w:val="00487729"/>
    <w:rsid w:val="00487A80"/>
    <w:rsid w:val="004904B8"/>
    <w:rsid w:val="00490CD0"/>
    <w:rsid w:val="004927EF"/>
    <w:rsid w:val="00492907"/>
    <w:rsid w:val="004931C6"/>
    <w:rsid w:val="00493596"/>
    <w:rsid w:val="00493F8F"/>
    <w:rsid w:val="0049418A"/>
    <w:rsid w:val="00494294"/>
    <w:rsid w:val="00494936"/>
    <w:rsid w:val="004949D7"/>
    <w:rsid w:val="00494BEE"/>
    <w:rsid w:val="00494E69"/>
    <w:rsid w:val="00496E47"/>
    <w:rsid w:val="00497EA0"/>
    <w:rsid w:val="004A059C"/>
    <w:rsid w:val="004A0E80"/>
    <w:rsid w:val="004A1C91"/>
    <w:rsid w:val="004A31A0"/>
    <w:rsid w:val="004A33ED"/>
    <w:rsid w:val="004A3553"/>
    <w:rsid w:val="004A3AE1"/>
    <w:rsid w:val="004A3FDD"/>
    <w:rsid w:val="004A41BA"/>
    <w:rsid w:val="004A44BD"/>
    <w:rsid w:val="004A50F3"/>
    <w:rsid w:val="004A622E"/>
    <w:rsid w:val="004A660B"/>
    <w:rsid w:val="004A7592"/>
    <w:rsid w:val="004A7DC3"/>
    <w:rsid w:val="004B0E02"/>
    <w:rsid w:val="004B15FB"/>
    <w:rsid w:val="004B23E6"/>
    <w:rsid w:val="004B2AAA"/>
    <w:rsid w:val="004B3523"/>
    <w:rsid w:val="004B4263"/>
    <w:rsid w:val="004B62CD"/>
    <w:rsid w:val="004B6935"/>
    <w:rsid w:val="004C0EC0"/>
    <w:rsid w:val="004C14C2"/>
    <w:rsid w:val="004C2FC0"/>
    <w:rsid w:val="004C3612"/>
    <w:rsid w:val="004C3E8C"/>
    <w:rsid w:val="004C3F0A"/>
    <w:rsid w:val="004C4298"/>
    <w:rsid w:val="004C4AD5"/>
    <w:rsid w:val="004C6473"/>
    <w:rsid w:val="004C6C0F"/>
    <w:rsid w:val="004C7B64"/>
    <w:rsid w:val="004D0BEE"/>
    <w:rsid w:val="004D132A"/>
    <w:rsid w:val="004D14DA"/>
    <w:rsid w:val="004D159E"/>
    <w:rsid w:val="004D1CBD"/>
    <w:rsid w:val="004D1E0D"/>
    <w:rsid w:val="004D20D2"/>
    <w:rsid w:val="004D28C7"/>
    <w:rsid w:val="004D3464"/>
    <w:rsid w:val="004D35EB"/>
    <w:rsid w:val="004D3877"/>
    <w:rsid w:val="004D3D9E"/>
    <w:rsid w:val="004D46F8"/>
    <w:rsid w:val="004D4D8C"/>
    <w:rsid w:val="004D55F3"/>
    <w:rsid w:val="004D63B4"/>
    <w:rsid w:val="004D645F"/>
    <w:rsid w:val="004D64FF"/>
    <w:rsid w:val="004D6953"/>
    <w:rsid w:val="004D6ABD"/>
    <w:rsid w:val="004D6AEB"/>
    <w:rsid w:val="004D73C7"/>
    <w:rsid w:val="004D75B5"/>
    <w:rsid w:val="004E0A15"/>
    <w:rsid w:val="004E1707"/>
    <w:rsid w:val="004E1BD6"/>
    <w:rsid w:val="004E2388"/>
    <w:rsid w:val="004E2F2D"/>
    <w:rsid w:val="004E3C7B"/>
    <w:rsid w:val="004E3CAD"/>
    <w:rsid w:val="004E3DEC"/>
    <w:rsid w:val="004E5131"/>
    <w:rsid w:val="004E53E0"/>
    <w:rsid w:val="004E5AB4"/>
    <w:rsid w:val="004E6B0D"/>
    <w:rsid w:val="004F01A3"/>
    <w:rsid w:val="004F0885"/>
    <w:rsid w:val="004F1093"/>
    <w:rsid w:val="004F2FC2"/>
    <w:rsid w:val="004F3549"/>
    <w:rsid w:val="004F3695"/>
    <w:rsid w:val="004F65BC"/>
    <w:rsid w:val="004F662B"/>
    <w:rsid w:val="004F6D1B"/>
    <w:rsid w:val="004F6F99"/>
    <w:rsid w:val="004F7EF6"/>
    <w:rsid w:val="005008E1"/>
    <w:rsid w:val="00500F82"/>
    <w:rsid w:val="005013D9"/>
    <w:rsid w:val="0050156D"/>
    <w:rsid w:val="005023D7"/>
    <w:rsid w:val="0050375C"/>
    <w:rsid w:val="00504B21"/>
    <w:rsid w:val="00506234"/>
    <w:rsid w:val="00506E20"/>
    <w:rsid w:val="00510085"/>
    <w:rsid w:val="0051060F"/>
    <w:rsid w:val="005106FD"/>
    <w:rsid w:val="00510B38"/>
    <w:rsid w:val="005110AB"/>
    <w:rsid w:val="005115F4"/>
    <w:rsid w:val="00512C4C"/>
    <w:rsid w:val="00512D2A"/>
    <w:rsid w:val="00512DB8"/>
    <w:rsid w:val="00513272"/>
    <w:rsid w:val="00513843"/>
    <w:rsid w:val="0051403B"/>
    <w:rsid w:val="00514802"/>
    <w:rsid w:val="00515537"/>
    <w:rsid w:val="005159BC"/>
    <w:rsid w:val="00516005"/>
    <w:rsid w:val="00516260"/>
    <w:rsid w:val="00516EB1"/>
    <w:rsid w:val="0051715B"/>
    <w:rsid w:val="00517544"/>
    <w:rsid w:val="00517583"/>
    <w:rsid w:val="00520351"/>
    <w:rsid w:val="00520D42"/>
    <w:rsid w:val="0052146A"/>
    <w:rsid w:val="00521706"/>
    <w:rsid w:val="00521C03"/>
    <w:rsid w:val="00521FE2"/>
    <w:rsid w:val="0052279B"/>
    <w:rsid w:val="00523290"/>
    <w:rsid w:val="00523340"/>
    <w:rsid w:val="00523C91"/>
    <w:rsid w:val="00524EB8"/>
    <w:rsid w:val="00525542"/>
    <w:rsid w:val="005258A7"/>
    <w:rsid w:val="00526069"/>
    <w:rsid w:val="0052689C"/>
    <w:rsid w:val="00527358"/>
    <w:rsid w:val="005277EC"/>
    <w:rsid w:val="005301A6"/>
    <w:rsid w:val="00530390"/>
    <w:rsid w:val="005304A6"/>
    <w:rsid w:val="00531356"/>
    <w:rsid w:val="00531808"/>
    <w:rsid w:val="00531919"/>
    <w:rsid w:val="005331A1"/>
    <w:rsid w:val="005336D1"/>
    <w:rsid w:val="0053570C"/>
    <w:rsid w:val="005359C2"/>
    <w:rsid w:val="00535B1F"/>
    <w:rsid w:val="00536B30"/>
    <w:rsid w:val="00536FE1"/>
    <w:rsid w:val="00537264"/>
    <w:rsid w:val="00540AD0"/>
    <w:rsid w:val="005435F3"/>
    <w:rsid w:val="00543EFA"/>
    <w:rsid w:val="005444A2"/>
    <w:rsid w:val="00544AAB"/>
    <w:rsid w:val="00544B4A"/>
    <w:rsid w:val="00544B80"/>
    <w:rsid w:val="005452C9"/>
    <w:rsid w:val="0054614E"/>
    <w:rsid w:val="005465DD"/>
    <w:rsid w:val="0054667A"/>
    <w:rsid w:val="0054796E"/>
    <w:rsid w:val="00550D90"/>
    <w:rsid w:val="00550EB8"/>
    <w:rsid w:val="00550F02"/>
    <w:rsid w:val="0055124E"/>
    <w:rsid w:val="0055375D"/>
    <w:rsid w:val="00553A5E"/>
    <w:rsid w:val="00554B7D"/>
    <w:rsid w:val="00555C15"/>
    <w:rsid w:val="00556699"/>
    <w:rsid w:val="00557385"/>
    <w:rsid w:val="00560A79"/>
    <w:rsid w:val="00560EC0"/>
    <w:rsid w:val="00560F23"/>
    <w:rsid w:val="00561F04"/>
    <w:rsid w:val="00561FDD"/>
    <w:rsid w:val="005621FB"/>
    <w:rsid w:val="00564EA5"/>
    <w:rsid w:val="00564F80"/>
    <w:rsid w:val="005651D2"/>
    <w:rsid w:val="005655A3"/>
    <w:rsid w:val="005655C9"/>
    <w:rsid w:val="0056590A"/>
    <w:rsid w:val="00565E18"/>
    <w:rsid w:val="0056689B"/>
    <w:rsid w:val="00566911"/>
    <w:rsid w:val="00566D76"/>
    <w:rsid w:val="00567C39"/>
    <w:rsid w:val="00567DCE"/>
    <w:rsid w:val="00570162"/>
    <w:rsid w:val="00570DA2"/>
    <w:rsid w:val="00570EB1"/>
    <w:rsid w:val="00571142"/>
    <w:rsid w:val="0057146D"/>
    <w:rsid w:val="005719C3"/>
    <w:rsid w:val="00571B65"/>
    <w:rsid w:val="00571E14"/>
    <w:rsid w:val="00574D80"/>
    <w:rsid w:val="0057512F"/>
    <w:rsid w:val="0057525A"/>
    <w:rsid w:val="00575ED2"/>
    <w:rsid w:val="00576F98"/>
    <w:rsid w:val="005800EF"/>
    <w:rsid w:val="005807B6"/>
    <w:rsid w:val="00581A4F"/>
    <w:rsid w:val="00581AC1"/>
    <w:rsid w:val="00582CD1"/>
    <w:rsid w:val="0058339A"/>
    <w:rsid w:val="00583564"/>
    <w:rsid w:val="00583ADC"/>
    <w:rsid w:val="00583D41"/>
    <w:rsid w:val="005844A9"/>
    <w:rsid w:val="00584638"/>
    <w:rsid w:val="005852D1"/>
    <w:rsid w:val="005854BF"/>
    <w:rsid w:val="005862B8"/>
    <w:rsid w:val="0058657E"/>
    <w:rsid w:val="005865A3"/>
    <w:rsid w:val="00586945"/>
    <w:rsid w:val="00586C61"/>
    <w:rsid w:val="005877D4"/>
    <w:rsid w:val="00587CB4"/>
    <w:rsid w:val="005909CD"/>
    <w:rsid w:val="00591B71"/>
    <w:rsid w:val="00591BBA"/>
    <w:rsid w:val="0059264C"/>
    <w:rsid w:val="00592A6E"/>
    <w:rsid w:val="005932AB"/>
    <w:rsid w:val="00593A10"/>
    <w:rsid w:val="00593A5A"/>
    <w:rsid w:val="00593AAC"/>
    <w:rsid w:val="00593EDF"/>
    <w:rsid w:val="005945BA"/>
    <w:rsid w:val="00594785"/>
    <w:rsid w:val="00594BF4"/>
    <w:rsid w:val="00594C53"/>
    <w:rsid w:val="005956A7"/>
    <w:rsid w:val="00595F6B"/>
    <w:rsid w:val="0059692C"/>
    <w:rsid w:val="005969C1"/>
    <w:rsid w:val="00596BD9"/>
    <w:rsid w:val="005970AA"/>
    <w:rsid w:val="0059748F"/>
    <w:rsid w:val="00597945"/>
    <w:rsid w:val="005A02F1"/>
    <w:rsid w:val="005A0446"/>
    <w:rsid w:val="005A0995"/>
    <w:rsid w:val="005A280C"/>
    <w:rsid w:val="005A33BD"/>
    <w:rsid w:val="005A33EB"/>
    <w:rsid w:val="005A35B8"/>
    <w:rsid w:val="005A3DA3"/>
    <w:rsid w:val="005A480C"/>
    <w:rsid w:val="005A4C5A"/>
    <w:rsid w:val="005A5587"/>
    <w:rsid w:val="005A5CA1"/>
    <w:rsid w:val="005A6095"/>
    <w:rsid w:val="005A6658"/>
    <w:rsid w:val="005A6B1C"/>
    <w:rsid w:val="005A6DDB"/>
    <w:rsid w:val="005A6F61"/>
    <w:rsid w:val="005B0DAE"/>
    <w:rsid w:val="005B1CA7"/>
    <w:rsid w:val="005B1DF9"/>
    <w:rsid w:val="005B23C3"/>
    <w:rsid w:val="005B2A4D"/>
    <w:rsid w:val="005B38B5"/>
    <w:rsid w:val="005B440A"/>
    <w:rsid w:val="005B45A5"/>
    <w:rsid w:val="005B67E3"/>
    <w:rsid w:val="005B6DF2"/>
    <w:rsid w:val="005B7570"/>
    <w:rsid w:val="005B778C"/>
    <w:rsid w:val="005B77E1"/>
    <w:rsid w:val="005B7D57"/>
    <w:rsid w:val="005C0065"/>
    <w:rsid w:val="005C0C3B"/>
    <w:rsid w:val="005C2028"/>
    <w:rsid w:val="005C418A"/>
    <w:rsid w:val="005C548F"/>
    <w:rsid w:val="005C57F3"/>
    <w:rsid w:val="005C7266"/>
    <w:rsid w:val="005C75F5"/>
    <w:rsid w:val="005C7A5C"/>
    <w:rsid w:val="005D0798"/>
    <w:rsid w:val="005D1951"/>
    <w:rsid w:val="005D1A3D"/>
    <w:rsid w:val="005D24CE"/>
    <w:rsid w:val="005D27F1"/>
    <w:rsid w:val="005D36AE"/>
    <w:rsid w:val="005D48F8"/>
    <w:rsid w:val="005D576B"/>
    <w:rsid w:val="005D5B54"/>
    <w:rsid w:val="005D5E62"/>
    <w:rsid w:val="005D600F"/>
    <w:rsid w:val="005D62E5"/>
    <w:rsid w:val="005D63A6"/>
    <w:rsid w:val="005D739E"/>
    <w:rsid w:val="005D76EA"/>
    <w:rsid w:val="005D7936"/>
    <w:rsid w:val="005D7B1E"/>
    <w:rsid w:val="005D7B59"/>
    <w:rsid w:val="005D7EF8"/>
    <w:rsid w:val="005D7FBF"/>
    <w:rsid w:val="005E0B74"/>
    <w:rsid w:val="005E17E1"/>
    <w:rsid w:val="005E1999"/>
    <w:rsid w:val="005E1AB3"/>
    <w:rsid w:val="005E23F1"/>
    <w:rsid w:val="005E2855"/>
    <w:rsid w:val="005E2C7C"/>
    <w:rsid w:val="005E38DA"/>
    <w:rsid w:val="005E3F37"/>
    <w:rsid w:val="005E45F5"/>
    <w:rsid w:val="005E4D67"/>
    <w:rsid w:val="005E5271"/>
    <w:rsid w:val="005E5724"/>
    <w:rsid w:val="005E5A75"/>
    <w:rsid w:val="005E5BA4"/>
    <w:rsid w:val="005E62D9"/>
    <w:rsid w:val="005E72C4"/>
    <w:rsid w:val="005E7629"/>
    <w:rsid w:val="005E7A7F"/>
    <w:rsid w:val="005E7ADD"/>
    <w:rsid w:val="005E7E2E"/>
    <w:rsid w:val="005F0C12"/>
    <w:rsid w:val="005F149A"/>
    <w:rsid w:val="005F1788"/>
    <w:rsid w:val="005F1D6A"/>
    <w:rsid w:val="005F2E86"/>
    <w:rsid w:val="005F30DD"/>
    <w:rsid w:val="005F3BFB"/>
    <w:rsid w:val="005F52C3"/>
    <w:rsid w:val="005F5403"/>
    <w:rsid w:val="005F666C"/>
    <w:rsid w:val="005F6F89"/>
    <w:rsid w:val="005F70FE"/>
    <w:rsid w:val="005F73C9"/>
    <w:rsid w:val="005F7818"/>
    <w:rsid w:val="005F78AF"/>
    <w:rsid w:val="005F79A4"/>
    <w:rsid w:val="00601A38"/>
    <w:rsid w:val="00602B09"/>
    <w:rsid w:val="00602E14"/>
    <w:rsid w:val="00603008"/>
    <w:rsid w:val="006038A4"/>
    <w:rsid w:val="00603AD7"/>
    <w:rsid w:val="00603B15"/>
    <w:rsid w:val="00603DDC"/>
    <w:rsid w:val="0060403E"/>
    <w:rsid w:val="0060468F"/>
    <w:rsid w:val="0060578A"/>
    <w:rsid w:val="0060583C"/>
    <w:rsid w:val="00605C35"/>
    <w:rsid w:val="00606EDA"/>
    <w:rsid w:val="00607EAD"/>
    <w:rsid w:val="00610400"/>
    <w:rsid w:val="00610B04"/>
    <w:rsid w:val="006117BA"/>
    <w:rsid w:val="00611A29"/>
    <w:rsid w:val="0061211E"/>
    <w:rsid w:val="006124B2"/>
    <w:rsid w:val="00612B13"/>
    <w:rsid w:val="00613183"/>
    <w:rsid w:val="00613832"/>
    <w:rsid w:val="00613A91"/>
    <w:rsid w:val="006149CE"/>
    <w:rsid w:val="00614ACE"/>
    <w:rsid w:val="00614F38"/>
    <w:rsid w:val="006156EA"/>
    <w:rsid w:val="006165E1"/>
    <w:rsid w:val="00616EB8"/>
    <w:rsid w:val="00617291"/>
    <w:rsid w:val="00617548"/>
    <w:rsid w:val="006175D6"/>
    <w:rsid w:val="006179A4"/>
    <w:rsid w:val="00620766"/>
    <w:rsid w:val="006209BB"/>
    <w:rsid w:val="00620AC9"/>
    <w:rsid w:val="00621665"/>
    <w:rsid w:val="00621FC1"/>
    <w:rsid w:val="0062260D"/>
    <w:rsid w:val="006230F6"/>
    <w:rsid w:val="006238D8"/>
    <w:rsid w:val="006246F8"/>
    <w:rsid w:val="00624BE1"/>
    <w:rsid w:val="0062500C"/>
    <w:rsid w:val="0062549D"/>
    <w:rsid w:val="006258FA"/>
    <w:rsid w:val="00625A90"/>
    <w:rsid w:val="006260B8"/>
    <w:rsid w:val="00626970"/>
    <w:rsid w:val="00626D1F"/>
    <w:rsid w:val="0062775B"/>
    <w:rsid w:val="00627811"/>
    <w:rsid w:val="00627F9F"/>
    <w:rsid w:val="006301F2"/>
    <w:rsid w:val="00630EAB"/>
    <w:rsid w:val="00630FF3"/>
    <w:rsid w:val="00631166"/>
    <w:rsid w:val="00631A7C"/>
    <w:rsid w:val="00631F14"/>
    <w:rsid w:val="00632220"/>
    <w:rsid w:val="006325C2"/>
    <w:rsid w:val="006329C9"/>
    <w:rsid w:val="00632E41"/>
    <w:rsid w:val="00635688"/>
    <w:rsid w:val="00636EA0"/>
    <w:rsid w:val="00637D02"/>
    <w:rsid w:val="00640E1A"/>
    <w:rsid w:val="0064107B"/>
    <w:rsid w:val="006421F6"/>
    <w:rsid w:val="00642CA1"/>
    <w:rsid w:val="00643BA9"/>
    <w:rsid w:val="0064410C"/>
    <w:rsid w:val="006444DC"/>
    <w:rsid w:val="006445E7"/>
    <w:rsid w:val="00644CBF"/>
    <w:rsid w:val="00645064"/>
    <w:rsid w:val="00645279"/>
    <w:rsid w:val="00647C31"/>
    <w:rsid w:val="00650592"/>
    <w:rsid w:val="006511A0"/>
    <w:rsid w:val="006526CD"/>
    <w:rsid w:val="00652F1F"/>
    <w:rsid w:val="0065333F"/>
    <w:rsid w:val="00653CD3"/>
    <w:rsid w:val="00655C2B"/>
    <w:rsid w:val="00660235"/>
    <w:rsid w:val="006609C4"/>
    <w:rsid w:val="00660C48"/>
    <w:rsid w:val="0066130B"/>
    <w:rsid w:val="00661577"/>
    <w:rsid w:val="00661BCD"/>
    <w:rsid w:val="006629BA"/>
    <w:rsid w:val="00662D15"/>
    <w:rsid w:val="00663125"/>
    <w:rsid w:val="00663A23"/>
    <w:rsid w:val="00664541"/>
    <w:rsid w:val="00664F61"/>
    <w:rsid w:val="0066619A"/>
    <w:rsid w:val="00666948"/>
    <w:rsid w:val="00666BD2"/>
    <w:rsid w:val="00667D68"/>
    <w:rsid w:val="006718E6"/>
    <w:rsid w:val="00671E3B"/>
    <w:rsid w:val="00671EA7"/>
    <w:rsid w:val="00673357"/>
    <w:rsid w:val="0067385D"/>
    <w:rsid w:val="00673D6B"/>
    <w:rsid w:val="00674ADD"/>
    <w:rsid w:val="0067515E"/>
    <w:rsid w:val="00675B0D"/>
    <w:rsid w:val="00675F1A"/>
    <w:rsid w:val="006767B2"/>
    <w:rsid w:val="00676CCF"/>
    <w:rsid w:val="00677272"/>
    <w:rsid w:val="00677939"/>
    <w:rsid w:val="00677B6D"/>
    <w:rsid w:val="00677D79"/>
    <w:rsid w:val="00680186"/>
    <w:rsid w:val="00681E98"/>
    <w:rsid w:val="00682976"/>
    <w:rsid w:val="00683B7F"/>
    <w:rsid w:val="006849AE"/>
    <w:rsid w:val="00685993"/>
    <w:rsid w:val="00685B89"/>
    <w:rsid w:val="006861B0"/>
    <w:rsid w:val="00686549"/>
    <w:rsid w:val="00686FC9"/>
    <w:rsid w:val="00687604"/>
    <w:rsid w:val="006903DD"/>
    <w:rsid w:val="0069045F"/>
    <w:rsid w:val="006905F0"/>
    <w:rsid w:val="00692A32"/>
    <w:rsid w:val="006932E1"/>
    <w:rsid w:val="00693A67"/>
    <w:rsid w:val="00693B0A"/>
    <w:rsid w:val="00694001"/>
    <w:rsid w:val="0069465D"/>
    <w:rsid w:val="00694EFD"/>
    <w:rsid w:val="0069531D"/>
    <w:rsid w:val="00695597"/>
    <w:rsid w:val="006956F4"/>
    <w:rsid w:val="00695CDA"/>
    <w:rsid w:val="00696149"/>
    <w:rsid w:val="0069660E"/>
    <w:rsid w:val="00696F80"/>
    <w:rsid w:val="00697BE3"/>
    <w:rsid w:val="00697CA4"/>
    <w:rsid w:val="006A0618"/>
    <w:rsid w:val="006A0A0A"/>
    <w:rsid w:val="006A0B9D"/>
    <w:rsid w:val="006A11F5"/>
    <w:rsid w:val="006A1F40"/>
    <w:rsid w:val="006A27F7"/>
    <w:rsid w:val="006A3C29"/>
    <w:rsid w:val="006A44FD"/>
    <w:rsid w:val="006A5F07"/>
    <w:rsid w:val="006A620A"/>
    <w:rsid w:val="006A6957"/>
    <w:rsid w:val="006A6E6D"/>
    <w:rsid w:val="006B16AB"/>
    <w:rsid w:val="006B20EC"/>
    <w:rsid w:val="006B225C"/>
    <w:rsid w:val="006B2D7D"/>
    <w:rsid w:val="006B3006"/>
    <w:rsid w:val="006B4ADB"/>
    <w:rsid w:val="006B4C9B"/>
    <w:rsid w:val="006B5022"/>
    <w:rsid w:val="006B69C5"/>
    <w:rsid w:val="006B7922"/>
    <w:rsid w:val="006C02C2"/>
    <w:rsid w:val="006C0C67"/>
    <w:rsid w:val="006C0D31"/>
    <w:rsid w:val="006C14E1"/>
    <w:rsid w:val="006C2063"/>
    <w:rsid w:val="006C2151"/>
    <w:rsid w:val="006C2249"/>
    <w:rsid w:val="006C268E"/>
    <w:rsid w:val="006C28C6"/>
    <w:rsid w:val="006C32E2"/>
    <w:rsid w:val="006C3808"/>
    <w:rsid w:val="006C3A55"/>
    <w:rsid w:val="006C3C0F"/>
    <w:rsid w:val="006C5327"/>
    <w:rsid w:val="006C6AFA"/>
    <w:rsid w:val="006C7366"/>
    <w:rsid w:val="006D0232"/>
    <w:rsid w:val="006D0270"/>
    <w:rsid w:val="006D27B3"/>
    <w:rsid w:val="006D2DD4"/>
    <w:rsid w:val="006D2F16"/>
    <w:rsid w:val="006D3474"/>
    <w:rsid w:val="006D34EC"/>
    <w:rsid w:val="006D3A10"/>
    <w:rsid w:val="006D41AD"/>
    <w:rsid w:val="006D4B11"/>
    <w:rsid w:val="006D4FB4"/>
    <w:rsid w:val="006D4FFF"/>
    <w:rsid w:val="006D5385"/>
    <w:rsid w:val="006D5773"/>
    <w:rsid w:val="006D6441"/>
    <w:rsid w:val="006D678F"/>
    <w:rsid w:val="006D7B50"/>
    <w:rsid w:val="006D7E2F"/>
    <w:rsid w:val="006D7F10"/>
    <w:rsid w:val="006E0147"/>
    <w:rsid w:val="006E2A28"/>
    <w:rsid w:val="006E2AED"/>
    <w:rsid w:val="006E2B29"/>
    <w:rsid w:val="006E37DB"/>
    <w:rsid w:val="006E3AAC"/>
    <w:rsid w:val="006E5518"/>
    <w:rsid w:val="006E59FA"/>
    <w:rsid w:val="006E5A7A"/>
    <w:rsid w:val="006E5B26"/>
    <w:rsid w:val="006E658E"/>
    <w:rsid w:val="006E6B36"/>
    <w:rsid w:val="006E6BA7"/>
    <w:rsid w:val="006E7543"/>
    <w:rsid w:val="006E7C75"/>
    <w:rsid w:val="006F0150"/>
    <w:rsid w:val="006F1D49"/>
    <w:rsid w:val="006F217F"/>
    <w:rsid w:val="006F25C4"/>
    <w:rsid w:val="006F264B"/>
    <w:rsid w:val="006F2981"/>
    <w:rsid w:val="006F2D5E"/>
    <w:rsid w:val="006F3436"/>
    <w:rsid w:val="006F39AA"/>
    <w:rsid w:val="006F4AF1"/>
    <w:rsid w:val="006F5FEC"/>
    <w:rsid w:val="006F64AF"/>
    <w:rsid w:val="006F65AD"/>
    <w:rsid w:val="006F697F"/>
    <w:rsid w:val="006F6DA8"/>
    <w:rsid w:val="006F7AA5"/>
    <w:rsid w:val="006F7CD8"/>
    <w:rsid w:val="007002E4"/>
    <w:rsid w:val="0070077A"/>
    <w:rsid w:val="00700907"/>
    <w:rsid w:val="00700BD7"/>
    <w:rsid w:val="0070108E"/>
    <w:rsid w:val="00702091"/>
    <w:rsid w:val="0070266D"/>
    <w:rsid w:val="00702CAB"/>
    <w:rsid w:val="0070342A"/>
    <w:rsid w:val="00704D76"/>
    <w:rsid w:val="00705159"/>
    <w:rsid w:val="007055DE"/>
    <w:rsid w:val="007059C1"/>
    <w:rsid w:val="00707021"/>
    <w:rsid w:val="00707497"/>
    <w:rsid w:val="00707675"/>
    <w:rsid w:val="007077F3"/>
    <w:rsid w:val="00707D6C"/>
    <w:rsid w:val="007109CA"/>
    <w:rsid w:val="00712815"/>
    <w:rsid w:val="00712907"/>
    <w:rsid w:val="00713739"/>
    <w:rsid w:val="00714752"/>
    <w:rsid w:val="00714D55"/>
    <w:rsid w:val="0071536E"/>
    <w:rsid w:val="00715B29"/>
    <w:rsid w:val="00715DAF"/>
    <w:rsid w:val="00715FCD"/>
    <w:rsid w:val="00715FEA"/>
    <w:rsid w:val="00716D8C"/>
    <w:rsid w:val="007178BE"/>
    <w:rsid w:val="00717ACB"/>
    <w:rsid w:val="007201D3"/>
    <w:rsid w:val="0072141E"/>
    <w:rsid w:val="00721F04"/>
    <w:rsid w:val="00722742"/>
    <w:rsid w:val="0072380B"/>
    <w:rsid w:val="00723A0E"/>
    <w:rsid w:val="007245A3"/>
    <w:rsid w:val="00724EC3"/>
    <w:rsid w:val="00730741"/>
    <w:rsid w:val="00730834"/>
    <w:rsid w:val="007309AE"/>
    <w:rsid w:val="00730C7C"/>
    <w:rsid w:val="0073130B"/>
    <w:rsid w:val="007313FC"/>
    <w:rsid w:val="00731680"/>
    <w:rsid w:val="00731C32"/>
    <w:rsid w:val="0073312B"/>
    <w:rsid w:val="007333A0"/>
    <w:rsid w:val="0073340D"/>
    <w:rsid w:val="00734786"/>
    <w:rsid w:val="00734BDD"/>
    <w:rsid w:val="00735556"/>
    <w:rsid w:val="0073575E"/>
    <w:rsid w:val="00735967"/>
    <w:rsid w:val="00735BED"/>
    <w:rsid w:val="00736119"/>
    <w:rsid w:val="00736DE2"/>
    <w:rsid w:val="00737638"/>
    <w:rsid w:val="0073772F"/>
    <w:rsid w:val="00737D00"/>
    <w:rsid w:val="00742193"/>
    <w:rsid w:val="00742D16"/>
    <w:rsid w:val="00743121"/>
    <w:rsid w:val="0074314C"/>
    <w:rsid w:val="007437F6"/>
    <w:rsid w:val="00743C33"/>
    <w:rsid w:val="00743FB7"/>
    <w:rsid w:val="007445B7"/>
    <w:rsid w:val="007449CB"/>
    <w:rsid w:val="0074585C"/>
    <w:rsid w:val="00746F89"/>
    <w:rsid w:val="007472B9"/>
    <w:rsid w:val="00747622"/>
    <w:rsid w:val="00750D5C"/>
    <w:rsid w:val="00751879"/>
    <w:rsid w:val="007518C5"/>
    <w:rsid w:val="00751EF0"/>
    <w:rsid w:val="0075303B"/>
    <w:rsid w:val="00753339"/>
    <w:rsid w:val="00753933"/>
    <w:rsid w:val="00754AC6"/>
    <w:rsid w:val="00754DD0"/>
    <w:rsid w:val="00754F3E"/>
    <w:rsid w:val="00756088"/>
    <w:rsid w:val="007568B2"/>
    <w:rsid w:val="007569ED"/>
    <w:rsid w:val="007570CB"/>
    <w:rsid w:val="0075751E"/>
    <w:rsid w:val="00761A8F"/>
    <w:rsid w:val="00761D5A"/>
    <w:rsid w:val="00762174"/>
    <w:rsid w:val="0076268A"/>
    <w:rsid w:val="007626D9"/>
    <w:rsid w:val="00762D8C"/>
    <w:rsid w:val="00763E4C"/>
    <w:rsid w:val="00764292"/>
    <w:rsid w:val="0076513C"/>
    <w:rsid w:val="00765567"/>
    <w:rsid w:val="00765E17"/>
    <w:rsid w:val="007662B6"/>
    <w:rsid w:val="007664E8"/>
    <w:rsid w:val="00766DD9"/>
    <w:rsid w:val="007671DF"/>
    <w:rsid w:val="00770989"/>
    <w:rsid w:val="00770C31"/>
    <w:rsid w:val="00770D11"/>
    <w:rsid w:val="00771E23"/>
    <w:rsid w:val="007722FF"/>
    <w:rsid w:val="007728E5"/>
    <w:rsid w:val="007736B1"/>
    <w:rsid w:val="0077391F"/>
    <w:rsid w:val="00773AAE"/>
    <w:rsid w:val="007743FE"/>
    <w:rsid w:val="00775063"/>
    <w:rsid w:val="007756E8"/>
    <w:rsid w:val="007757CD"/>
    <w:rsid w:val="007762AE"/>
    <w:rsid w:val="0077678F"/>
    <w:rsid w:val="007767D7"/>
    <w:rsid w:val="00776884"/>
    <w:rsid w:val="00777B08"/>
    <w:rsid w:val="00777FC4"/>
    <w:rsid w:val="007802BD"/>
    <w:rsid w:val="00780483"/>
    <w:rsid w:val="00780892"/>
    <w:rsid w:val="00781088"/>
    <w:rsid w:val="00781926"/>
    <w:rsid w:val="00781BB9"/>
    <w:rsid w:val="00781DA4"/>
    <w:rsid w:val="00782431"/>
    <w:rsid w:val="007826D4"/>
    <w:rsid w:val="00782DE8"/>
    <w:rsid w:val="00786783"/>
    <w:rsid w:val="00787280"/>
    <w:rsid w:val="00787494"/>
    <w:rsid w:val="0078749C"/>
    <w:rsid w:val="0078767B"/>
    <w:rsid w:val="0079021F"/>
    <w:rsid w:val="00790C70"/>
    <w:rsid w:val="00790D43"/>
    <w:rsid w:val="00790DF3"/>
    <w:rsid w:val="00791FDB"/>
    <w:rsid w:val="00792296"/>
    <w:rsid w:val="007923C9"/>
    <w:rsid w:val="007924C6"/>
    <w:rsid w:val="00792932"/>
    <w:rsid w:val="00793432"/>
    <w:rsid w:val="00793B0B"/>
    <w:rsid w:val="0079452C"/>
    <w:rsid w:val="007947D5"/>
    <w:rsid w:val="00794C02"/>
    <w:rsid w:val="00795954"/>
    <w:rsid w:val="00795DDB"/>
    <w:rsid w:val="0079739F"/>
    <w:rsid w:val="00797B35"/>
    <w:rsid w:val="007A0167"/>
    <w:rsid w:val="007A0D68"/>
    <w:rsid w:val="007A11EB"/>
    <w:rsid w:val="007A12E8"/>
    <w:rsid w:val="007A1859"/>
    <w:rsid w:val="007A18B3"/>
    <w:rsid w:val="007A21E1"/>
    <w:rsid w:val="007A2DC4"/>
    <w:rsid w:val="007A37B5"/>
    <w:rsid w:val="007A382F"/>
    <w:rsid w:val="007A5FC1"/>
    <w:rsid w:val="007A68AA"/>
    <w:rsid w:val="007A6C09"/>
    <w:rsid w:val="007A6C72"/>
    <w:rsid w:val="007A780B"/>
    <w:rsid w:val="007A7AE5"/>
    <w:rsid w:val="007B00B1"/>
    <w:rsid w:val="007B04AE"/>
    <w:rsid w:val="007B0EA6"/>
    <w:rsid w:val="007B1237"/>
    <w:rsid w:val="007B19D6"/>
    <w:rsid w:val="007B2449"/>
    <w:rsid w:val="007B2DDF"/>
    <w:rsid w:val="007B2FA8"/>
    <w:rsid w:val="007B3D5C"/>
    <w:rsid w:val="007B588D"/>
    <w:rsid w:val="007B6D6B"/>
    <w:rsid w:val="007B6DD6"/>
    <w:rsid w:val="007B7428"/>
    <w:rsid w:val="007C1D58"/>
    <w:rsid w:val="007C4073"/>
    <w:rsid w:val="007C6C29"/>
    <w:rsid w:val="007C768D"/>
    <w:rsid w:val="007C777E"/>
    <w:rsid w:val="007D01B7"/>
    <w:rsid w:val="007D0869"/>
    <w:rsid w:val="007D0AF9"/>
    <w:rsid w:val="007D0D9E"/>
    <w:rsid w:val="007D2F46"/>
    <w:rsid w:val="007D3C1D"/>
    <w:rsid w:val="007D3C62"/>
    <w:rsid w:val="007D44EA"/>
    <w:rsid w:val="007D5038"/>
    <w:rsid w:val="007D7506"/>
    <w:rsid w:val="007D75D7"/>
    <w:rsid w:val="007E07CE"/>
    <w:rsid w:val="007E0BFE"/>
    <w:rsid w:val="007E12DE"/>
    <w:rsid w:val="007E1F35"/>
    <w:rsid w:val="007E2745"/>
    <w:rsid w:val="007E2E45"/>
    <w:rsid w:val="007E2FDD"/>
    <w:rsid w:val="007E311D"/>
    <w:rsid w:val="007E34D9"/>
    <w:rsid w:val="007E34DE"/>
    <w:rsid w:val="007E3A0C"/>
    <w:rsid w:val="007E4172"/>
    <w:rsid w:val="007E4753"/>
    <w:rsid w:val="007E5712"/>
    <w:rsid w:val="007E5D02"/>
    <w:rsid w:val="007E64BA"/>
    <w:rsid w:val="007F022D"/>
    <w:rsid w:val="007F0666"/>
    <w:rsid w:val="007F094E"/>
    <w:rsid w:val="007F1726"/>
    <w:rsid w:val="007F1B03"/>
    <w:rsid w:val="007F1CA5"/>
    <w:rsid w:val="007F20F3"/>
    <w:rsid w:val="007F2A14"/>
    <w:rsid w:val="007F2B48"/>
    <w:rsid w:val="007F30B0"/>
    <w:rsid w:val="007F31B4"/>
    <w:rsid w:val="007F32AA"/>
    <w:rsid w:val="007F3DB7"/>
    <w:rsid w:val="007F4917"/>
    <w:rsid w:val="007F632B"/>
    <w:rsid w:val="007F65AE"/>
    <w:rsid w:val="007F6D11"/>
    <w:rsid w:val="007F7462"/>
    <w:rsid w:val="007F7ED4"/>
    <w:rsid w:val="00800D57"/>
    <w:rsid w:val="00801BD6"/>
    <w:rsid w:val="00801FC2"/>
    <w:rsid w:val="008020C7"/>
    <w:rsid w:val="00802AC8"/>
    <w:rsid w:val="00803A54"/>
    <w:rsid w:val="00804F7C"/>
    <w:rsid w:val="00805C2C"/>
    <w:rsid w:val="00807603"/>
    <w:rsid w:val="00807648"/>
    <w:rsid w:val="00807919"/>
    <w:rsid w:val="008079C3"/>
    <w:rsid w:val="00811220"/>
    <w:rsid w:val="0081427B"/>
    <w:rsid w:val="00814409"/>
    <w:rsid w:val="00814537"/>
    <w:rsid w:val="00815770"/>
    <w:rsid w:val="008165DB"/>
    <w:rsid w:val="00817055"/>
    <w:rsid w:val="0081787A"/>
    <w:rsid w:val="00817C57"/>
    <w:rsid w:val="00817CBA"/>
    <w:rsid w:val="008201E4"/>
    <w:rsid w:val="00820AAA"/>
    <w:rsid w:val="00820D62"/>
    <w:rsid w:val="0082132E"/>
    <w:rsid w:val="00822EAB"/>
    <w:rsid w:val="008234F9"/>
    <w:rsid w:val="0082449B"/>
    <w:rsid w:val="0082490C"/>
    <w:rsid w:val="0082493A"/>
    <w:rsid w:val="00824C7C"/>
    <w:rsid w:val="00824C89"/>
    <w:rsid w:val="008251A5"/>
    <w:rsid w:val="00826309"/>
    <w:rsid w:val="00826363"/>
    <w:rsid w:val="00827932"/>
    <w:rsid w:val="00827B5B"/>
    <w:rsid w:val="00830DC9"/>
    <w:rsid w:val="008312E4"/>
    <w:rsid w:val="00831EB8"/>
    <w:rsid w:val="00832136"/>
    <w:rsid w:val="00833567"/>
    <w:rsid w:val="0083589C"/>
    <w:rsid w:val="0083628E"/>
    <w:rsid w:val="0083645F"/>
    <w:rsid w:val="008403C7"/>
    <w:rsid w:val="00840466"/>
    <w:rsid w:val="00841150"/>
    <w:rsid w:val="00841365"/>
    <w:rsid w:val="00842322"/>
    <w:rsid w:val="00842654"/>
    <w:rsid w:val="0084396E"/>
    <w:rsid w:val="00844B31"/>
    <w:rsid w:val="00844E52"/>
    <w:rsid w:val="008467D3"/>
    <w:rsid w:val="00846AA5"/>
    <w:rsid w:val="008478D1"/>
    <w:rsid w:val="00850C2C"/>
    <w:rsid w:val="00850CB9"/>
    <w:rsid w:val="008517EE"/>
    <w:rsid w:val="00851FA2"/>
    <w:rsid w:val="00852967"/>
    <w:rsid w:val="008538A4"/>
    <w:rsid w:val="00853FB5"/>
    <w:rsid w:val="00854448"/>
    <w:rsid w:val="008546FB"/>
    <w:rsid w:val="0085519C"/>
    <w:rsid w:val="00855969"/>
    <w:rsid w:val="00855A62"/>
    <w:rsid w:val="00855D14"/>
    <w:rsid w:val="00855EF4"/>
    <w:rsid w:val="008562D4"/>
    <w:rsid w:val="00856BFF"/>
    <w:rsid w:val="00856D38"/>
    <w:rsid w:val="00857B03"/>
    <w:rsid w:val="008601D0"/>
    <w:rsid w:val="008615BA"/>
    <w:rsid w:val="008616E3"/>
    <w:rsid w:val="00862E96"/>
    <w:rsid w:val="00862FD9"/>
    <w:rsid w:val="008637A4"/>
    <w:rsid w:val="00864203"/>
    <w:rsid w:val="008649AC"/>
    <w:rsid w:val="00865E0F"/>
    <w:rsid w:val="00866165"/>
    <w:rsid w:val="00866891"/>
    <w:rsid w:val="0086700D"/>
    <w:rsid w:val="008676CD"/>
    <w:rsid w:val="00867B37"/>
    <w:rsid w:val="008716B3"/>
    <w:rsid w:val="0087298E"/>
    <w:rsid w:val="0087432D"/>
    <w:rsid w:val="00874903"/>
    <w:rsid w:val="00874AC6"/>
    <w:rsid w:val="00874CE4"/>
    <w:rsid w:val="00874D7D"/>
    <w:rsid w:val="00874E9D"/>
    <w:rsid w:val="00876465"/>
    <w:rsid w:val="00876CED"/>
    <w:rsid w:val="00877034"/>
    <w:rsid w:val="008774C9"/>
    <w:rsid w:val="008778D7"/>
    <w:rsid w:val="00877FE5"/>
    <w:rsid w:val="0088089C"/>
    <w:rsid w:val="00882B51"/>
    <w:rsid w:val="00882DED"/>
    <w:rsid w:val="00885024"/>
    <w:rsid w:val="0088607B"/>
    <w:rsid w:val="00886922"/>
    <w:rsid w:val="00886D83"/>
    <w:rsid w:val="008878D6"/>
    <w:rsid w:val="008905EE"/>
    <w:rsid w:val="00890D89"/>
    <w:rsid w:val="00891E02"/>
    <w:rsid w:val="00892F66"/>
    <w:rsid w:val="00895360"/>
    <w:rsid w:val="00895468"/>
    <w:rsid w:val="008955FE"/>
    <w:rsid w:val="008958C4"/>
    <w:rsid w:val="00895AE3"/>
    <w:rsid w:val="00895D3F"/>
    <w:rsid w:val="00895DC2"/>
    <w:rsid w:val="00895F4B"/>
    <w:rsid w:val="0089612A"/>
    <w:rsid w:val="008973C4"/>
    <w:rsid w:val="00897632"/>
    <w:rsid w:val="00897C08"/>
    <w:rsid w:val="008A027F"/>
    <w:rsid w:val="008A02BB"/>
    <w:rsid w:val="008A051F"/>
    <w:rsid w:val="008A074F"/>
    <w:rsid w:val="008A0BC2"/>
    <w:rsid w:val="008A27B1"/>
    <w:rsid w:val="008A28DE"/>
    <w:rsid w:val="008A2AA6"/>
    <w:rsid w:val="008A30A1"/>
    <w:rsid w:val="008A30D4"/>
    <w:rsid w:val="008A35DD"/>
    <w:rsid w:val="008A489B"/>
    <w:rsid w:val="008A4E67"/>
    <w:rsid w:val="008A5CA4"/>
    <w:rsid w:val="008A6CE2"/>
    <w:rsid w:val="008A74B2"/>
    <w:rsid w:val="008A7C3C"/>
    <w:rsid w:val="008B0C61"/>
    <w:rsid w:val="008B11DB"/>
    <w:rsid w:val="008B2EBC"/>
    <w:rsid w:val="008B30DD"/>
    <w:rsid w:val="008B330C"/>
    <w:rsid w:val="008B34E5"/>
    <w:rsid w:val="008B392F"/>
    <w:rsid w:val="008B3CEE"/>
    <w:rsid w:val="008B3F35"/>
    <w:rsid w:val="008B40ED"/>
    <w:rsid w:val="008B42AA"/>
    <w:rsid w:val="008B4FDC"/>
    <w:rsid w:val="008B52CB"/>
    <w:rsid w:val="008B59C9"/>
    <w:rsid w:val="008B5F30"/>
    <w:rsid w:val="008B5F47"/>
    <w:rsid w:val="008B6D34"/>
    <w:rsid w:val="008C0260"/>
    <w:rsid w:val="008C0FFD"/>
    <w:rsid w:val="008C15E4"/>
    <w:rsid w:val="008C2283"/>
    <w:rsid w:val="008C2B0B"/>
    <w:rsid w:val="008C342A"/>
    <w:rsid w:val="008C3636"/>
    <w:rsid w:val="008C65B3"/>
    <w:rsid w:val="008C66FF"/>
    <w:rsid w:val="008C6F51"/>
    <w:rsid w:val="008C7170"/>
    <w:rsid w:val="008D02EF"/>
    <w:rsid w:val="008D1522"/>
    <w:rsid w:val="008D1A4A"/>
    <w:rsid w:val="008D1F04"/>
    <w:rsid w:val="008D28D3"/>
    <w:rsid w:val="008D2C45"/>
    <w:rsid w:val="008D2D5D"/>
    <w:rsid w:val="008D2D8A"/>
    <w:rsid w:val="008D3470"/>
    <w:rsid w:val="008D354B"/>
    <w:rsid w:val="008D387E"/>
    <w:rsid w:val="008D3E3A"/>
    <w:rsid w:val="008D465C"/>
    <w:rsid w:val="008D6A1D"/>
    <w:rsid w:val="008D6BFA"/>
    <w:rsid w:val="008D6D73"/>
    <w:rsid w:val="008D6F93"/>
    <w:rsid w:val="008D7465"/>
    <w:rsid w:val="008D7747"/>
    <w:rsid w:val="008D78B6"/>
    <w:rsid w:val="008E0B49"/>
    <w:rsid w:val="008E0CF7"/>
    <w:rsid w:val="008E1260"/>
    <w:rsid w:val="008E2916"/>
    <w:rsid w:val="008E2A4C"/>
    <w:rsid w:val="008E2BFB"/>
    <w:rsid w:val="008E2C44"/>
    <w:rsid w:val="008E3018"/>
    <w:rsid w:val="008E3981"/>
    <w:rsid w:val="008E3DC5"/>
    <w:rsid w:val="008E4243"/>
    <w:rsid w:val="008E462B"/>
    <w:rsid w:val="008E5541"/>
    <w:rsid w:val="008E57FA"/>
    <w:rsid w:val="008E599A"/>
    <w:rsid w:val="008E6227"/>
    <w:rsid w:val="008E628D"/>
    <w:rsid w:val="008E643D"/>
    <w:rsid w:val="008E6786"/>
    <w:rsid w:val="008E6A3B"/>
    <w:rsid w:val="008E732D"/>
    <w:rsid w:val="008E735E"/>
    <w:rsid w:val="008E7C21"/>
    <w:rsid w:val="008F06C4"/>
    <w:rsid w:val="008F2056"/>
    <w:rsid w:val="008F231A"/>
    <w:rsid w:val="008F2B5C"/>
    <w:rsid w:val="008F306D"/>
    <w:rsid w:val="008F3711"/>
    <w:rsid w:val="008F400C"/>
    <w:rsid w:val="008F4654"/>
    <w:rsid w:val="008F4EF3"/>
    <w:rsid w:val="008F60E2"/>
    <w:rsid w:val="008F634E"/>
    <w:rsid w:val="008F6C5A"/>
    <w:rsid w:val="008F6D76"/>
    <w:rsid w:val="008F7151"/>
    <w:rsid w:val="008F7B57"/>
    <w:rsid w:val="009007A9"/>
    <w:rsid w:val="00900BA4"/>
    <w:rsid w:val="009034F8"/>
    <w:rsid w:val="009038D5"/>
    <w:rsid w:val="009038F7"/>
    <w:rsid w:val="0090572E"/>
    <w:rsid w:val="00905A5A"/>
    <w:rsid w:val="0090634D"/>
    <w:rsid w:val="0090635F"/>
    <w:rsid w:val="00906EF5"/>
    <w:rsid w:val="00907262"/>
    <w:rsid w:val="00907805"/>
    <w:rsid w:val="00907B14"/>
    <w:rsid w:val="0091134C"/>
    <w:rsid w:val="00911C9C"/>
    <w:rsid w:val="009128B5"/>
    <w:rsid w:val="009133D3"/>
    <w:rsid w:val="009136EB"/>
    <w:rsid w:val="00913CA6"/>
    <w:rsid w:val="00914B4D"/>
    <w:rsid w:val="00915404"/>
    <w:rsid w:val="00916792"/>
    <w:rsid w:val="009167BD"/>
    <w:rsid w:val="00916A6E"/>
    <w:rsid w:val="00917C64"/>
    <w:rsid w:val="0092043E"/>
    <w:rsid w:val="00920531"/>
    <w:rsid w:val="009207A2"/>
    <w:rsid w:val="00920817"/>
    <w:rsid w:val="0092115E"/>
    <w:rsid w:val="009212A7"/>
    <w:rsid w:val="009214EE"/>
    <w:rsid w:val="00921534"/>
    <w:rsid w:val="00921748"/>
    <w:rsid w:val="00922319"/>
    <w:rsid w:val="00922BC4"/>
    <w:rsid w:val="00923B1E"/>
    <w:rsid w:val="00924781"/>
    <w:rsid w:val="00924B27"/>
    <w:rsid w:val="009258EA"/>
    <w:rsid w:val="009258FB"/>
    <w:rsid w:val="00926657"/>
    <w:rsid w:val="009274FF"/>
    <w:rsid w:val="00927701"/>
    <w:rsid w:val="00927C1F"/>
    <w:rsid w:val="009308E4"/>
    <w:rsid w:val="009326E0"/>
    <w:rsid w:val="009332F4"/>
    <w:rsid w:val="00934147"/>
    <w:rsid w:val="009349FF"/>
    <w:rsid w:val="0093604D"/>
    <w:rsid w:val="00937D77"/>
    <w:rsid w:val="00940CE1"/>
    <w:rsid w:val="0094102A"/>
    <w:rsid w:val="00941486"/>
    <w:rsid w:val="0094186F"/>
    <w:rsid w:val="009426FF"/>
    <w:rsid w:val="00942D09"/>
    <w:rsid w:val="00943681"/>
    <w:rsid w:val="0094373D"/>
    <w:rsid w:val="00943BC3"/>
    <w:rsid w:val="00944958"/>
    <w:rsid w:val="00944E59"/>
    <w:rsid w:val="009451C8"/>
    <w:rsid w:val="00946169"/>
    <w:rsid w:val="009467DD"/>
    <w:rsid w:val="009469D5"/>
    <w:rsid w:val="00947031"/>
    <w:rsid w:val="00950531"/>
    <w:rsid w:val="009507E4"/>
    <w:rsid w:val="00950D19"/>
    <w:rsid w:val="00951ED7"/>
    <w:rsid w:val="0095282D"/>
    <w:rsid w:val="00953AA8"/>
    <w:rsid w:val="00955051"/>
    <w:rsid w:val="00956471"/>
    <w:rsid w:val="0095679B"/>
    <w:rsid w:val="0095712E"/>
    <w:rsid w:val="00957146"/>
    <w:rsid w:val="0095791D"/>
    <w:rsid w:val="009579D6"/>
    <w:rsid w:val="00960603"/>
    <w:rsid w:val="00960BF4"/>
    <w:rsid w:val="00961BEF"/>
    <w:rsid w:val="0096250A"/>
    <w:rsid w:val="009625FB"/>
    <w:rsid w:val="009649C4"/>
    <w:rsid w:val="00964A99"/>
    <w:rsid w:val="00965840"/>
    <w:rsid w:val="00965D22"/>
    <w:rsid w:val="009665DD"/>
    <w:rsid w:val="0096661C"/>
    <w:rsid w:val="00966DAA"/>
    <w:rsid w:val="0096723A"/>
    <w:rsid w:val="0097053E"/>
    <w:rsid w:val="00970A96"/>
    <w:rsid w:val="00970B60"/>
    <w:rsid w:val="00972072"/>
    <w:rsid w:val="00972898"/>
    <w:rsid w:val="00972B5A"/>
    <w:rsid w:val="00973945"/>
    <w:rsid w:val="00973D0B"/>
    <w:rsid w:val="00973D77"/>
    <w:rsid w:val="0097590B"/>
    <w:rsid w:val="00975D4F"/>
    <w:rsid w:val="009760BE"/>
    <w:rsid w:val="00976F44"/>
    <w:rsid w:val="009802EC"/>
    <w:rsid w:val="00980CB4"/>
    <w:rsid w:val="0098224F"/>
    <w:rsid w:val="0098315D"/>
    <w:rsid w:val="009832BA"/>
    <w:rsid w:val="0098333F"/>
    <w:rsid w:val="00986263"/>
    <w:rsid w:val="00987A46"/>
    <w:rsid w:val="009904A0"/>
    <w:rsid w:val="0099052C"/>
    <w:rsid w:val="00990AF1"/>
    <w:rsid w:val="00990CE3"/>
    <w:rsid w:val="00990E8A"/>
    <w:rsid w:val="00991030"/>
    <w:rsid w:val="00992133"/>
    <w:rsid w:val="00992330"/>
    <w:rsid w:val="00992988"/>
    <w:rsid w:val="009939BE"/>
    <w:rsid w:val="00993E9A"/>
    <w:rsid w:val="00993FC4"/>
    <w:rsid w:val="009942FB"/>
    <w:rsid w:val="00995F4F"/>
    <w:rsid w:val="009970B1"/>
    <w:rsid w:val="00997C0E"/>
    <w:rsid w:val="00997DBF"/>
    <w:rsid w:val="009A042E"/>
    <w:rsid w:val="009A0D53"/>
    <w:rsid w:val="009A221D"/>
    <w:rsid w:val="009A26DF"/>
    <w:rsid w:val="009A2AF6"/>
    <w:rsid w:val="009A2CD0"/>
    <w:rsid w:val="009A3AB5"/>
    <w:rsid w:val="009A3F6C"/>
    <w:rsid w:val="009A61B5"/>
    <w:rsid w:val="009A6CF6"/>
    <w:rsid w:val="009A6E65"/>
    <w:rsid w:val="009A70B3"/>
    <w:rsid w:val="009A7C62"/>
    <w:rsid w:val="009B23E9"/>
    <w:rsid w:val="009B2E2F"/>
    <w:rsid w:val="009B2FF5"/>
    <w:rsid w:val="009B3C51"/>
    <w:rsid w:val="009B3F71"/>
    <w:rsid w:val="009B4719"/>
    <w:rsid w:val="009B5F10"/>
    <w:rsid w:val="009B77E5"/>
    <w:rsid w:val="009B79C2"/>
    <w:rsid w:val="009B7EE1"/>
    <w:rsid w:val="009C01B0"/>
    <w:rsid w:val="009C06BC"/>
    <w:rsid w:val="009C0C0F"/>
    <w:rsid w:val="009C18F6"/>
    <w:rsid w:val="009C2065"/>
    <w:rsid w:val="009C28F3"/>
    <w:rsid w:val="009C3060"/>
    <w:rsid w:val="009C3C00"/>
    <w:rsid w:val="009C4FBF"/>
    <w:rsid w:val="009C5A39"/>
    <w:rsid w:val="009C60C9"/>
    <w:rsid w:val="009C67D9"/>
    <w:rsid w:val="009C694B"/>
    <w:rsid w:val="009D05D8"/>
    <w:rsid w:val="009D1524"/>
    <w:rsid w:val="009D1843"/>
    <w:rsid w:val="009D2029"/>
    <w:rsid w:val="009D2744"/>
    <w:rsid w:val="009D32F8"/>
    <w:rsid w:val="009D45AA"/>
    <w:rsid w:val="009D51E1"/>
    <w:rsid w:val="009D51F1"/>
    <w:rsid w:val="009D5A3A"/>
    <w:rsid w:val="009D5EE8"/>
    <w:rsid w:val="009D6353"/>
    <w:rsid w:val="009D7C5F"/>
    <w:rsid w:val="009E0AFC"/>
    <w:rsid w:val="009E1879"/>
    <w:rsid w:val="009E3DFF"/>
    <w:rsid w:val="009E43A9"/>
    <w:rsid w:val="009E44ED"/>
    <w:rsid w:val="009E5C49"/>
    <w:rsid w:val="009E6155"/>
    <w:rsid w:val="009E6716"/>
    <w:rsid w:val="009E6DA1"/>
    <w:rsid w:val="009E7832"/>
    <w:rsid w:val="009E7908"/>
    <w:rsid w:val="009E7C13"/>
    <w:rsid w:val="009E7F5B"/>
    <w:rsid w:val="009F0283"/>
    <w:rsid w:val="009F100C"/>
    <w:rsid w:val="009F1065"/>
    <w:rsid w:val="009F10F9"/>
    <w:rsid w:val="009F348D"/>
    <w:rsid w:val="009F3822"/>
    <w:rsid w:val="009F3B80"/>
    <w:rsid w:val="009F3CEC"/>
    <w:rsid w:val="009F4F3E"/>
    <w:rsid w:val="009F508D"/>
    <w:rsid w:val="009F74D5"/>
    <w:rsid w:val="009F7569"/>
    <w:rsid w:val="009F793F"/>
    <w:rsid w:val="009F7CED"/>
    <w:rsid w:val="009F7F72"/>
    <w:rsid w:val="00A003FA"/>
    <w:rsid w:val="00A00867"/>
    <w:rsid w:val="00A00B51"/>
    <w:rsid w:val="00A01282"/>
    <w:rsid w:val="00A01D04"/>
    <w:rsid w:val="00A02767"/>
    <w:rsid w:val="00A02EF1"/>
    <w:rsid w:val="00A03795"/>
    <w:rsid w:val="00A04153"/>
    <w:rsid w:val="00A04553"/>
    <w:rsid w:val="00A053D0"/>
    <w:rsid w:val="00A05ECA"/>
    <w:rsid w:val="00A06256"/>
    <w:rsid w:val="00A06C5B"/>
    <w:rsid w:val="00A07166"/>
    <w:rsid w:val="00A07EBA"/>
    <w:rsid w:val="00A10371"/>
    <w:rsid w:val="00A10A3F"/>
    <w:rsid w:val="00A10D00"/>
    <w:rsid w:val="00A112B1"/>
    <w:rsid w:val="00A12352"/>
    <w:rsid w:val="00A125D0"/>
    <w:rsid w:val="00A128EA"/>
    <w:rsid w:val="00A129DD"/>
    <w:rsid w:val="00A129F8"/>
    <w:rsid w:val="00A12EA6"/>
    <w:rsid w:val="00A13284"/>
    <w:rsid w:val="00A13DBC"/>
    <w:rsid w:val="00A14F8B"/>
    <w:rsid w:val="00A157C3"/>
    <w:rsid w:val="00A159F2"/>
    <w:rsid w:val="00A16980"/>
    <w:rsid w:val="00A16EA5"/>
    <w:rsid w:val="00A17144"/>
    <w:rsid w:val="00A223A2"/>
    <w:rsid w:val="00A22C30"/>
    <w:rsid w:val="00A244FD"/>
    <w:rsid w:val="00A24AF2"/>
    <w:rsid w:val="00A2512F"/>
    <w:rsid w:val="00A269A8"/>
    <w:rsid w:val="00A274A5"/>
    <w:rsid w:val="00A274C8"/>
    <w:rsid w:val="00A27510"/>
    <w:rsid w:val="00A27F24"/>
    <w:rsid w:val="00A3041A"/>
    <w:rsid w:val="00A307CC"/>
    <w:rsid w:val="00A315D1"/>
    <w:rsid w:val="00A315DC"/>
    <w:rsid w:val="00A3181E"/>
    <w:rsid w:val="00A3339E"/>
    <w:rsid w:val="00A33673"/>
    <w:rsid w:val="00A34A4A"/>
    <w:rsid w:val="00A35BE0"/>
    <w:rsid w:val="00A35D35"/>
    <w:rsid w:val="00A35D9D"/>
    <w:rsid w:val="00A3601F"/>
    <w:rsid w:val="00A36AED"/>
    <w:rsid w:val="00A36C35"/>
    <w:rsid w:val="00A36D7C"/>
    <w:rsid w:val="00A3797D"/>
    <w:rsid w:val="00A37EAF"/>
    <w:rsid w:val="00A40C74"/>
    <w:rsid w:val="00A40C77"/>
    <w:rsid w:val="00A4124C"/>
    <w:rsid w:val="00A41326"/>
    <w:rsid w:val="00A41BA0"/>
    <w:rsid w:val="00A41FBE"/>
    <w:rsid w:val="00A42188"/>
    <w:rsid w:val="00A42496"/>
    <w:rsid w:val="00A42806"/>
    <w:rsid w:val="00A4280F"/>
    <w:rsid w:val="00A42B8A"/>
    <w:rsid w:val="00A4323D"/>
    <w:rsid w:val="00A43A5D"/>
    <w:rsid w:val="00A44857"/>
    <w:rsid w:val="00A44BA5"/>
    <w:rsid w:val="00A44BCA"/>
    <w:rsid w:val="00A45143"/>
    <w:rsid w:val="00A45CF1"/>
    <w:rsid w:val="00A469D3"/>
    <w:rsid w:val="00A46F65"/>
    <w:rsid w:val="00A471DE"/>
    <w:rsid w:val="00A50E94"/>
    <w:rsid w:val="00A50EA3"/>
    <w:rsid w:val="00A50EE8"/>
    <w:rsid w:val="00A512FC"/>
    <w:rsid w:val="00A51D5F"/>
    <w:rsid w:val="00A52185"/>
    <w:rsid w:val="00A522E5"/>
    <w:rsid w:val="00A52AF5"/>
    <w:rsid w:val="00A542B4"/>
    <w:rsid w:val="00A550F0"/>
    <w:rsid w:val="00A5637E"/>
    <w:rsid w:val="00A565B0"/>
    <w:rsid w:val="00A57010"/>
    <w:rsid w:val="00A571B4"/>
    <w:rsid w:val="00A57598"/>
    <w:rsid w:val="00A57D61"/>
    <w:rsid w:val="00A60596"/>
    <w:rsid w:val="00A606FF"/>
    <w:rsid w:val="00A60A42"/>
    <w:rsid w:val="00A610EA"/>
    <w:rsid w:val="00A624C3"/>
    <w:rsid w:val="00A62D22"/>
    <w:rsid w:val="00A6530C"/>
    <w:rsid w:val="00A66359"/>
    <w:rsid w:val="00A66BBC"/>
    <w:rsid w:val="00A66D4D"/>
    <w:rsid w:val="00A703BF"/>
    <w:rsid w:val="00A71191"/>
    <w:rsid w:val="00A72207"/>
    <w:rsid w:val="00A726A2"/>
    <w:rsid w:val="00A733FD"/>
    <w:rsid w:val="00A73B30"/>
    <w:rsid w:val="00A744EE"/>
    <w:rsid w:val="00A746B7"/>
    <w:rsid w:val="00A75A3E"/>
    <w:rsid w:val="00A75B60"/>
    <w:rsid w:val="00A76253"/>
    <w:rsid w:val="00A76736"/>
    <w:rsid w:val="00A76C49"/>
    <w:rsid w:val="00A76CAA"/>
    <w:rsid w:val="00A76D7F"/>
    <w:rsid w:val="00A77421"/>
    <w:rsid w:val="00A77B5C"/>
    <w:rsid w:val="00A8058C"/>
    <w:rsid w:val="00A8098B"/>
    <w:rsid w:val="00A80D27"/>
    <w:rsid w:val="00A80F80"/>
    <w:rsid w:val="00A8240D"/>
    <w:rsid w:val="00A84811"/>
    <w:rsid w:val="00A85970"/>
    <w:rsid w:val="00A85BDE"/>
    <w:rsid w:val="00A869AC"/>
    <w:rsid w:val="00A86A2E"/>
    <w:rsid w:val="00A86B1C"/>
    <w:rsid w:val="00A86C8E"/>
    <w:rsid w:val="00A87860"/>
    <w:rsid w:val="00A87F82"/>
    <w:rsid w:val="00A90726"/>
    <w:rsid w:val="00A909A9"/>
    <w:rsid w:val="00A91342"/>
    <w:rsid w:val="00A918AC"/>
    <w:rsid w:val="00A92565"/>
    <w:rsid w:val="00A92B13"/>
    <w:rsid w:val="00A93EF2"/>
    <w:rsid w:val="00A94162"/>
    <w:rsid w:val="00A951B6"/>
    <w:rsid w:val="00A95666"/>
    <w:rsid w:val="00A95A80"/>
    <w:rsid w:val="00A95AAC"/>
    <w:rsid w:val="00A95C6D"/>
    <w:rsid w:val="00AA05EF"/>
    <w:rsid w:val="00AA38AF"/>
    <w:rsid w:val="00AA39FD"/>
    <w:rsid w:val="00AA498D"/>
    <w:rsid w:val="00AA66A7"/>
    <w:rsid w:val="00AA68F5"/>
    <w:rsid w:val="00AA747E"/>
    <w:rsid w:val="00AB13B9"/>
    <w:rsid w:val="00AB1D85"/>
    <w:rsid w:val="00AB2593"/>
    <w:rsid w:val="00AB339F"/>
    <w:rsid w:val="00AB39F6"/>
    <w:rsid w:val="00AB3ABD"/>
    <w:rsid w:val="00AB476F"/>
    <w:rsid w:val="00AB493B"/>
    <w:rsid w:val="00AB50A9"/>
    <w:rsid w:val="00AB54A6"/>
    <w:rsid w:val="00AB5860"/>
    <w:rsid w:val="00AB5CE5"/>
    <w:rsid w:val="00AB5E2A"/>
    <w:rsid w:val="00AB6589"/>
    <w:rsid w:val="00AB67AF"/>
    <w:rsid w:val="00AB6860"/>
    <w:rsid w:val="00AB6893"/>
    <w:rsid w:val="00AB6FED"/>
    <w:rsid w:val="00AB7029"/>
    <w:rsid w:val="00AB71B0"/>
    <w:rsid w:val="00AB7813"/>
    <w:rsid w:val="00AC0DAD"/>
    <w:rsid w:val="00AC0E51"/>
    <w:rsid w:val="00AC0E57"/>
    <w:rsid w:val="00AC1A54"/>
    <w:rsid w:val="00AC1ECD"/>
    <w:rsid w:val="00AC2B05"/>
    <w:rsid w:val="00AC3EF9"/>
    <w:rsid w:val="00AC42D8"/>
    <w:rsid w:val="00AC48A5"/>
    <w:rsid w:val="00AC4A80"/>
    <w:rsid w:val="00AC4A8B"/>
    <w:rsid w:val="00AC53A7"/>
    <w:rsid w:val="00AC5A42"/>
    <w:rsid w:val="00AC5AA5"/>
    <w:rsid w:val="00AC6914"/>
    <w:rsid w:val="00AC6B0E"/>
    <w:rsid w:val="00AC79E7"/>
    <w:rsid w:val="00AC7ACD"/>
    <w:rsid w:val="00AC7DE7"/>
    <w:rsid w:val="00AC7F6B"/>
    <w:rsid w:val="00AD007B"/>
    <w:rsid w:val="00AD057D"/>
    <w:rsid w:val="00AD1F01"/>
    <w:rsid w:val="00AD2588"/>
    <w:rsid w:val="00AD366C"/>
    <w:rsid w:val="00AD3B3C"/>
    <w:rsid w:val="00AD3B3E"/>
    <w:rsid w:val="00AD3EDF"/>
    <w:rsid w:val="00AD3FB5"/>
    <w:rsid w:val="00AD4228"/>
    <w:rsid w:val="00AD5022"/>
    <w:rsid w:val="00AD54E5"/>
    <w:rsid w:val="00AD6E79"/>
    <w:rsid w:val="00AD7302"/>
    <w:rsid w:val="00AD7B84"/>
    <w:rsid w:val="00AE0092"/>
    <w:rsid w:val="00AE0411"/>
    <w:rsid w:val="00AE0BE0"/>
    <w:rsid w:val="00AE110C"/>
    <w:rsid w:val="00AE1AAC"/>
    <w:rsid w:val="00AE1B0B"/>
    <w:rsid w:val="00AE3999"/>
    <w:rsid w:val="00AE3A56"/>
    <w:rsid w:val="00AE3B07"/>
    <w:rsid w:val="00AE4DD1"/>
    <w:rsid w:val="00AE542A"/>
    <w:rsid w:val="00AE55F7"/>
    <w:rsid w:val="00AE5B29"/>
    <w:rsid w:val="00AE61C2"/>
    <w:rsid w:val="00AE7488"/>
    <w:rsid w:val="00AE7AE2"/>
    <w:rsid w:val="00AF0F66"/>
    <w:rsid w:val="00AF112E"/>
    <w:rsid w:val="00AF11F2"/>
    <w:rsid w:val="00AF1745"/>
    <w:rsid w:val="00AF1BCA"/>
    <w:rsid w:val="00AF1E33"/>
    <w:rsid w:val="00AF271D"/>
    <w:rsid w:val="00AF3C6B"/>
    <w:rsid w:val="00AF3F63"/>
    <w:rsid w:val="00AF418A"/>
    <w:rsid w:val="00AF4AF1"/>
    <w:rsid w:val="00AF591D"/>
    <w:rsid w:val="00AF5A45"/>
    <w:rsid w:val="00AF5D90"/>
    <w:rsid w:val="00AF6D6C"/>
    <w:rsid w:val="00AF791A"/>
    <w:rsid w:val="00AF7943"/>
    <w:rsid w:val="00AF7B74"/>
    <w:rsid w:val="00B00385"/>
    <w:rsid w:val="00B028C1"/>
    <w:rsid w:val="00B034CB"/>
    <w:rsid w:val="00B03A5E"/>
    <w:rsid w:val="00B04677"/>
    <w:rsid w:val="00B04795"/>
    <w:rsid w:val="00B05048"/>
    <w:rsid w:val="00B050F6"/>
    <w:rsid w:val="00B05DE8"/>
    <w:rsid w:val="00B070C5"/>
    <w:rsid w:val="00B071A3"/>
    <w:rsid w:val="00B10707"/>
    <w:rsid w:val="00B10E64"/>
    <w:rsid w:val="00B12CC6"/>
    <w:rsid w:val="00B13A77"/>
    <w:rsid w:val="00B13CCA"/>
    <w:rsid w:val="00B13F95"/>
    <w:rsid w:val="00B142DD"/>
    <w:rsid w:val="00B1436B"/>
    <w:rsid w:val="00B15531"/>
    <w:rsid w:val="00B1573B"/>
    <w:rsid w:val="00B16501"/>
    <w:rsid w:val="00B17167"/>
    <w:rsid w:val="00B17BA8"/>
    <w:rsid w:val="00B2015F"/>
    <w:rsid w:val="00B20791"/>
    <w:rsid w:val="00B207D2"/>
    <w:rsid w:val="00B21E57"/>
    <w:rsid w:val="00B22696"/>
    <w:rsid w:val="00B22940"/>
    <w:rsid w:val="00B22FFE"/>
    <w:rsid w:val="00B23153"/>
    <w:rsid w:val="00B23173"/>
    <w:rsid w:val="00B23CD2"/>
    <w:rsid w:val="00B23E68"/>
    <w:rsid w:val="00B23EA4"/>
    <w:rsid w:val="00B245EE"/>
    <w:rsid w:val="00B278E9"/>
    <w:rsid w:val="00B27AD9"/>
    <w:rsid w:val="00B30203"/>
    <w:rsid w:val="00B321ED"/>
    <w:rsid w:val="00B33E4E"/>
    <w:rsid w:val="00B3472F"/>
    <w:rsid w:val="00B35B96"/>
    <w:rsid w:val="00B35BD9"/>
    <w:rsid w:val="00B36B39"/>
    <w:rsid w:val="00B40009"/>
    <w:rsid w:val="00B4150A"/>
    <w:rsid w:val="00B42C63"/>
    <w:rsid w:val="00B42DFC"/>
    <w:rsid w:val="00B4318A"/>
    <w:rsid w:val="00B437A7"/>
    <w:rsid w:val="00B44110"/>
    <w:rsid w:val="00B44599"/>
    <w:rsid w:val="00B45AA3"/>
    <w:rsid w:val="00B45C02"/>
    <w:rsid w:val="00B4693D"/>
    <w:rsid w:val="00B470B4"/>
    <w:rsid w:val="00B50474"/>
    <w:rsid w:val="00B505E4"/>
    <w:rsid w:val="00B50F20"/>
    <w:rsid w:val="00B52F3C"/>
    <w:rsid w:val="00B531F8"/>
    <w:rsid w:val="00B53313"/>
    <w:rsid w:val="00B53471"/>
    <w:rsid w:val="00B5516D"/>
    <w:rsid w:val="00B55326"/>
    <w:rsid w:val="00B5572B"/>
    <w:rsid w:val="00B55AED"/>
    <w:rsid w:val="00B55FFD"/>
    <w:rsid w:val="00B5697C"/>
    <w:rsid w:val="00B6060C"/>
    <w:rsid w:val="00B61AD6"/>
    <w:rsid w:val="00B61C27"/>
    <w:rsid w:val="00B61D50"/>
    <w:rsid w:val="00B61E4E"/>
    <w:rsid w:val="00B623E5"/>
    <w:rsid w:val="00B628A4"/>
    <w:rsid w:val="00B629E1"/>
    <w:rsid w:val="00B62E8E"/>
    <w:rsid w:val="00B6309B"/>
    <w:rsid w:val="00B63404"/>
    <w:rsid w:val="00B654DC"/>
    <w:rsid w:val="00B65B45"/>
    <w:rsid w:val="00B66AB4"/>
    <w:rsid w:val="00B66E0D"/>
    <w:rsid w:val="00B67671"/>
    <w:rsid w:val="00B67FBD"/>
    <w:rsid w:val="00B70695"/>
    <w:rsid w:val="00B714D1"/>
    <w:rsid w:val="00B7154D"/>
    <w:rsid w:val="00B71A00"/>
    <w:rsid w:val="00B7243A"/>
    <w:rsid w:val="00B726B8"/>
    <w:rsid w:val="00B72785"/>
    <w:rsid w:val="00B72A22"/>
    <w:rsid w:val="00B72A6E"/>
    <w:rsid w:val="00B72DBB"/>
    <w:rsid w:val="00B73352"/>
    <w:rsid w:val="00B73574"/>
    <w:rsid w:val="00B7477B"/>
    <w:rsid w:val="00B74C84"/>
    <w:rsid w:val="00B75E93"/>
    <w:rsid w:val="00B7708F"/>
    <w:rsid w:val="00B77B28"/>
    <w:rsid w:val="00B8023E"/>
    <w:rsid w:val="00B80BF1"/>
    <w:rsid w:val="00B81991"/>
    <w:rsid w:val="00B82A02"/>
    <w:rsid w:val="00B83369"/>
    <w:rsid w:val="00B83784"/>
    <w:rsid w:val="00B83B54"/>
    <w:rsid w:val="00B8555B"/>
    <w:rsid w:val="00B85944"/>
    <w:rsid w:val="00B862EC"/>
    <w:rsid w:val="00B8644A"/>
    <w:rsid w:val="00B87161"/>
    <w:rsid w:val="00B8774C"/>
    <w:rsid w:val="00B91122"/>
    <w:rsid w:val="00B914B9"/>
    <w:rsid w:val="00B92468"/>
    <w:rsid w:val="00B92550"/>
    <w:rsid w:val="00B92F57"/>
    <w:rsid w:val="00B931D1"/>
    <w:rsid w:val="00B93D3B"/>
    <w:rsid w:val="00B93FE4"/>
    <w:rsid w:val="00B9606F"/>
    <w:rsid w:val="00B971DA"/>
    <w:rsid w:val="00BA025C"/>
    <w:rsid w:val="00BA0B1A"/>
    <w:rsid w:val="00BA0D31"/>
    <w:rsid w:val="00BA24CA"/>
    <w:rsid w:val="00BA2C58"/>
    <w:rsid w:val="00BA376F"/>
    <w:rsid w:val="00BA3B2C"/>
    <w:rsid w:val="00BA3E24"/>
    <w:rsid w:val="00BA47C0"/>
    <w:rsid w:val="00BA4A00"/>
    <w:rsid w:val="00BA4BD6"/>
    <w:rsid w:val="00BA538D"/>
    <w:rsid w:val="00BA6671"/>
    <w:rsid w:val="00BA6792"/>
    <w:rsid w:val="00BA67E1"/>
    <w:rsid w:val="00BA7960"/>
    <w:rsid w:val="00BA7A75"/>
    <w:rsid w:val="00BB06C6"/>
    <w:rsid w:val="00BB0D03"/>
    <w:rsid w:val="00BB1276"/>
    <w:rsid w:val="00BB149B"/>
    <w:rsid w:val="00BB152F"/>
    <w:rsid w:val="00BB2BF6"/>
    <w:rsid w:val="00BB48A6"/>
    <w:rsid w:val="00BB61B9"/>
    <w:rsid w:val="00BB6B52"/>
    <w:rsid w:val="00BB7747"/>
    <w:rsid w:val="00BB799A"/>
    <w:rsid w:val="00BC0006"/>
    <w:rsid w:val="00BC006C"/>
    <w:rsid w:val="00BC1264"/>
    <w:rsid w:val="00BC1324"/>
    <w:rsid w:val="00BC1518"/>
    <w:rsid w:val="00BC22FA"/>
    <w:rsid w:val="00BC29EA"/>
    <w:rsid w:val="00BC2F25"/>
    <w:rsid w:val="00BC39BB"/>
    <w:rsid w:val="00BC5514"/>
    <w:rsid w:val="00BC637F"/>
    <w:rsid w:val="00BC6976"/>
    <w:rsid w:val="00BC6EAD"/>
    <w:rsid w:val="00BC7282"/>
    <w:rsid w:val="00BC7E8D"/>
    <w:rsid w:val="00BD0670"/>
    <w:rsid w:val="00BD06F7"/>
    <w:rsid w:val="00BD1045"/>
    <w:rsid w:val="00BD1B5E"/>
    <w:rsid w:val="00BD1C87"/>
    <w:rsid w:val="00BD237C"/>
    <w:rsid w:val="00BD23FA"/>
    <w:rsid w:val="00BD2799"/>
    <w:rsid w:val="00BD368C"/>
    <w:rsid w:val="00BD6A9A"/>
    <w:rsid w:val="00BD6C92"/>
    <w:rsid w:val="00BD7048"/>
    <w:rsid w:val="00BD77FD"/>
    <w:rsid w:val="00BD7E26"/>
    <w:rsid w:val="00BE0B2D"/>
    <w:rsid w:val="00BE3091"/>
    <w:rsid w:val="00BE3389"/>
    <w:rsid w:val="00BE3D37"/>
    <w:rsid w:val="00BE46B8"/>
    <w:rsid w:val="00BE4919"/>
    <w:rsid w:val="00BE4AA7"/>
    <w:rsid w:val="00BE6AE8"/>
    <w:rsid w:val="00BE754D"/>
    <w:rsid w:val="00BF0D26"/>
    <w:rsid w:val="00BF15F8"/>
    <w:rsid w:val="00BF1E20"/>
    <w:rsid w:val="00BF27DF"/>
    <w:rsid w:val="00BF2900"/>
    <w:rsid w:val="00BF2CC0"/>
    <w:rsid w:val="00BF2CEF"/>
    <w:rsid w:val="00BF3848"/>
    <w:rsid w:val="00BF46EA"/>
    <w:rsid w:val="00BF51E1"/>
    <w:rsid w:val="00BF6098"/>
    <w:rsid w:val="00BF61E3"/>
    <w:rsid w:val="00BF79AE"/>
    <w:rsid w:val="00BF7F56"/>
    <w:rsid w:val="00C013F1"/>
    <w:rsid w:val="00C02423"/>
    <w:rsid w:val="00C02E11"/>
    <w:rsid w:val="00C043F5"/>
    <w:rsid w:val="00C04F49"/>
    <w:rsid w:val="00C05339"/>
    <w:rsid w:val="00C05565"/>
    <w:rsid w:val="00C0598A"/>
    <w:rsid w:val="00C05A49"/>
    <w:rsid w:val="00C05AA2"/>
    <w:rsid w:val="00C05E7B"/>
    <w:rsid w:val="00C0603A"/>
    <w:rsid w:val="00C065B1"/>
    <w:rsid w:val="00C06954"/>
    <w:rsid w:val="00C07022"/>
    <w:rsid w:val="00C0726D"/>
    <w:rsid w:val="00C11D50"/>
    <w:rsid w:val="00C122C6"/>
    <w:rsid w:val="00C12472"/>
    <w:rsid w:val="00C12B34"/>
    <w:rsid w:val="00C12B3B"/>
    <w:rsid w:val="00C13274"/>
    <w:rsid w:val="00C13631"/>
    <w:rsid w:val="00C13DE8"/>
    <w:rsid w:val="00C14319"/>
    <w:rsid w:val="00C14F47"/>
    <w:rsid w:val="00C15BFC"/>
    <w:rsid w:val="00C15DCE"/>
    <w:rsid w:val="00C16094"/>
    <w:rsid w:val="00C16A7E"/>
    <w:rsid w:val="00C16BFD"/>
    <w:rsid w:val="00C16C9E"/>
    <w:rsid w:val="00C20E16"/>
    <w:rsid w:val="00C214AF"/>
    <w:rsid w:val="00C21896"/>
    <w:rsid w:val="00C22853"/>
    <w:rsid w:val="00C2407C"/>
    <w:rsid w:val="00C24B1B"/>
    <w:rsid w:val="00C261FA"/>
    <w:rsid w:val="00C27D4C"/>
    <w:rsid w:val="00C3070D"/>
    <w:rsid w:val="00C3089F"/>
    <w:rsid w:val="00C308D5"/>
    <w:rsid w:val="00C31024"/>
    <w:rsid w:val="00C31E31"/>
    <w:rsid w:val="00C32B62"/>
    <w:rsid w:val="00C34C95"/>
    <w:rsid w:val="00C34F4F"/>
    <w:rsid w:val="00C35B98"/>
    <w:rsid w:val="00C36081"/>
    <w:rsid w:val="00C36E67"/>
    <w:rsid w:val="00C36F19"/>
    <w:rsid w:val="00C37257"/>
    <w:rsid w:val="00C37E60"/>
    <w:rsid w:val="00C4016D"/>
    <w:rsid w:val="00C4272B"/>
    <w:rsid w:val="00C427E0"/>
    <w:rsid w:val="00C439ED"/>
    <w:rsid w:val="00C43AA1"/>
    <w:rsid w:val="00C43C78"/>
    <w:rsid w:val="00C44AE1"/>
    <w:rsid w:val="00C46021"/>
    <w:rsid w:val="00C467E2"/>
    <w:rsid w:val="00C47313"/>
    <w:rsid w:val="00C47BFF"/>
    <w:rsid w:val="00C47F1E"/>
    <w:rsid w:val="00C502A0"/>
    <w:rsid w:val="00C50345"/>
    <w:rsid w:val="00C51007"/>
    <w:rsid w:val="00C516F3"/>
    <w:rsid w:val="00C5211B"/>
    <w:rsid w:val="00C539D6"/>
    <w:rsid w:val="00C53FFA"/>
    <w:rsid w:val="00C54266"/>
    <w:rsid w:val="00C548B0"/>
    <w:rsid w:val="00C55A65"/>
    <w:rsid w:val="00C56594"/>
    <w:rsid w:val="00C567E7"/>
    <w:rsid w:val="00C610F9"/>
    <w:rsid w:val="00C63145"/>
    <w:rsid w:val="00C63E9F"/>
    <w:rsid w:val="00C64B4C"/>
    <w:rsid w:val="00C64EF4"/>
    <w:rsid w:val="00C64FC8"/>
    <w:rsid w:val="00C6501B"/>
    <w:rsid w:val="00C6557B"/>
    <w:rsid w:val="00C65CDC"/>
    <w:rsid w:val="00C6625F"/>
    <w:rsid w:val="00C67340"/>
    <w:rsid w:val="00C6751E"/>
    <w:rsid w:val="00C67C4C"/>
    <w:rsid w:val="00C70696"/>
    <w:rsid w:val="00C70BC1"/>
    <w:rsid w:val="00C711E9"/>
    <w:rsid w:val="00C714D4"/>
    <w:rsid w:val="00C71605"/>
    <w:rsid w:val="00C72417"/>
    <w:rsid w:val="00C73146"/>
    <w:rsid w:val="00C736E2"/>
    <w:rsid w:val="00C74439"/>
    <w:rsid w:val="00C7444E"/>
    <w:rsid w:val="00C74665"/>
    <w:rsid w:val="00C74BBC"/>
    <w:rsid w:val="00C74F5C"/>
    <w:rsid w:val="00C754ED"/>
    <w:rsid w:val="00C7587B"/>
    <w:rsid w:val="00C75A34"/>
    <w:rsid w:val="00C75A91"/>
    <w:rsid w:val="00C775D1"/>
    <w:rsid w:val="00C77A26"/>
    <w:rsid w:val="00C800B3"/>
    <w:rsid w:val="00C805EA"/>
    <w:rsid w:val="00C81821"/>
    <w:rsid w:val="00C82F57"/>
    <w:rsid w:val="00C82FDD"/>
    <w:rsid w:val="00C83B23"/>
    <w:rsid w:val="00C83D52"/>
    <w:rsid w:val="00C83F5A"/>
    <w:rsid w:val="00C86AAB"/>
    <w:rsid w:val="00C902BD"/>
    <w:rsid w:val="00C9087B"/>
    <w:rsid w:val="00C90C49"/>
    <w:rsid w:val="00C9126A"/>
    <w:rsid w:val="00C914EA"/>
    <w:rsid w:val="00C915BF"/>
    <w:rsid w:val="00C91DD5"/>
    <w:rsid w:val="00C92973"/>
    <w:rsid w:val="00C93948"/>
    <w:rsid w:val="00C952C9"/>
    <w:rsid w:val="00C95AC0"/>
    <w:rsid w:val="00C95FA1"/>
    <w:rsid w:val="00C96B2C"/>
    <w:rsid w:val="00C97298"/>
    <w:rsid w:val="00C972B6"/>
    <w:rsid w:val="00C975B3"/>
    <w:rsid w:val="00CA3246"/>
    <w:rsid w:val="00CA3BF3"/>
    <w:rsid w:val="00CA3DA8"/>
    <w:rsid w:val="00CA464C"/>
    <w:rsid w:val="00CA5265"/>
    <w:rsid w:val="00CA59A2"/>
    <w:rsid w:val="00CA5DBE"/>
    <w:rsid w:val="00CA5FC6"/>
    <w:rsid w:val="00CA610F"/>
    <w:rsid w:val="00CB039D"/>
    <w:rsid w:val="00CB0E3A"/>
    <w:rsid w:val="00CB11BF"/>
    <w:rsid w:val="00CB25E5"/>
    <w:rsid w:val="00CB2814"/>
    <w:rsid w:val="00CB2A31"/>
    <w:rsid w:val="00CB2B34"/>
    <w:rsid w:val="00CB3962"/>
    <w:rsid w:val="00CB3C77"/>
    <w:rsid w:val="00CB41FF"/>
    <w:rsid w:val="00CB4274"/>
    <w:rsid w:val="00CB4C17"/>
    <w:rsid w:val="00CB4DD2"/>
    <w:rsid w:val="00CB570D"/>
    <w:rsid w:val="00CB6032"/>
    <w:rsid w:val="00CB60E3"/>
    <w:rsid w:val="00CB6C1C"/>
    <w:rsid w:val="00CB706D"/>
    <w:rsid w:val="00CB730D"/>
    <w:rsid w:val="00CB7345"/>
    <w:rsid w:val="00CB760D"/>
    <w:rsid w:val="00CB7C70"/>
    <w:rsid w:val="00CC001D"/>
    <w:rsid w:val="00CC019E"/>
    <w:rsid w:val="00CC08E0"/>
    <w:rsid w:val="00CC0967"/>
    <w:rsid w:val="00CC1E26"/>
    <w:rsid w:val="00CC2113"/>
    <w:rsid w:val="00CC278D"/>
    <w:rsid w:val="00CC2AC7"/>
    <w:rsid w:val="00CC2BD6"/>
    <w:rsid w:val="00CC2ED7"/>
    <w:rsid w:val="00CC30CE"/>
    <w:rsid w:val="00CC36AC"/>
    <w:rsid w:val="00CC37B6"/>
    <w:rsid w:val="00CC3F15"/>
    <w:rsid w:val="00CC43FB"/>
    <w:rsid w:val="00CC4C4B"/>
    <w:rsid w:val="00CC4E11"/>
    <w:rsid w:val="00CC5257"/>
    <w:rsid w:val="00CC54F8"/>
    <w:rsid w:val="00CC67A3"/>
    <w:rsid w:val="00CC69FC"/>
    <w:rsid w:val="00CC7174"/>
    <w:rsid w:val="00CD1285"/>
    <w:rsid w:val="00CD1DB4"/>
    <w:rsid w:val="00CD3BBF"/>
    <w:rsid w:val="00CD3EC8"/>
    <w:rsid w:val="00CD465C"/>
    <w:rsid w:val="00CD4D91"/>
    <w:rsid w:val="00CD52A8"/>
    <w:rsid w:val="00CD54D1"/>
    <w:rsid w:val="00CD66D3"/>
    <w:rsid w:val="00CD6BDD"/>
    <w:rsid w:val="00CD70C2"/>
    <w:rsid w:val="00CD7524"/>
    <w:rsid w:val="00CD7967"/>
    <w:rsid w:val="00CE1309"/>
    <w:rsid w:val="00CE1B23"/>
    <w:rsid w:val="00CE2B28"/>
    <w:rsid w:val="00CE332A"/>
    <w:rsid w:val="00CE4CF7"/>
    <w:rsid w:val="00CE5496"/>
    <w:rsid w:val="00CE5EE1"/>
    <w:rsid w:val="00CE61B9"/>
    <w:rsid w:val="00CE6433"/>
    <w:rsid w:val="00CE711E"/>
    <w:rsid w:val="00CE754C"/>
    <w:rsid w:val="00CE7687"/>
    <w:rsid w:val="00CE77AE"/>
    <w:rsid w:val="00CE7F50"/>
    <w:rsid w:val="00CF085B"/>
    <w:rsid w:val="00CF14E7"/>
    <w:rsid w:val="00CF3398"/>
    <w:rsid w:val="00CF3483"/>
    <w:rsid w:val="00CF3561"/>
    <w:rsid w:val="00CF4E62"/>
    <w:rsid w:val="00CF5646"/>
    <w:rsid w:val="00CF649D"/>
    <w:rsid w:val="00CF6BA4"/>
    <w:rsid w:val="00CF743F"/>
    <w:rsid w:val="00CF7996"/>
    <w:rsid w:val="00D0000E"/>
    <w:rsid w:val="00D00857"/>
    <w:rsid w:val="00D00B50"/>
    <w:rsid w:val="00D00BC5"/>
    <w:rsid w:val="00D01801"/>
    <w:rsid w:val="00D0205A"/>
    <w:rsid w:val="00D04040"/>
    <w:rsid w:val="00D04562"/>
    <w:rsid w:val="00D05224"/>
    <w:rsid w:val="00D05704"/>
    <w:rsid w:val="00D06244"/>
    <w:rsid w:val="00D065A8"/>
    <w:rsid w:val="00D06BFB"/>
    <w:rsid w:val="00D07030"/>
    <w:rsid w:val="00D071FE"/>
    <w:rsid w:val="00D075E3"/>
    <w:rsid w:val="00D076A1"/>
    <w:rsid w:val="00D103B6"/>
    <w:rsid w:val="00D12D47"/>
    <w:rsid w:val="00D13428"/>
    <w:rsid w:val="00D139F1"/>
    <w:rsid w:val="00D13A1D"/>
    <w:rsid w:val="00D143D7"/>
    <w:rsid w:val="00D1488C"/>
    <w:rsid w:val="00D14D9E"/>
    <w:rsid w:val="00D14F85"/>
    <w:rsid w:val="00D1560E"/>
    <w:rsid w:val="00D156FD"/>
    <w:rsid w:val="00D158E7"/>
    <w:rsid w:val="00D166B8"/>
    <w:rsid w:val="00D16858"/>
    <w:rsid w:val="00D2083A"/>
    <w:rsid w:val="00D20CD2"/>
    <w:rsid w:val="00D21294"/>
    <w:rsid w:val="00D21A63"/>
    <w:rsid w:val="00D22014"/>
    <w:rsid w:val="00D227C0"/>
    <w:rsid w:val="00D22B0D"/>
    <w:rsid w:val="00D22FCF"/>
    <w:rsid w:val="00D234B6"/>
    <w:rsid w:val="00D24C74"/>
    <w:rsid w:val="00D259F1"/>
    <w:rsid w:val="00D259F5"/>
    <w:rsid w:val="00D26059"/>
    <w:rsid w:val="00D26419"/>
    <w:rsid w:val="00D26A37"/>
    <w:rsid w:val="00D274B8"/>
    <w:rsid w:val="00D27BBB"/>
    <w:rsid w:val="00D27D86"/>
    <w:rsid w:val="00D308BE"/>
    <w:rsid w:val="00D3122D"/>
    <w:rsid w:val="00D3144A"/>
    <w:rsid w:val="00D32C34"/>
    <w:rsid w:val="00D331B2"/>
    <w:rsid w:val="00D333FC"/>
    <w:rsid w:val="00D3356F"/>
    <w:rsid w:val="00D33930"/>
    <w:rsid w:val="00D342E9"/>
    <w:rsid w:val="00D3459C"/>
    <w:rsid w:val="00D3460E"/>
    <w:rsid w:val="00D35000"/>
    <w:rsid w:val="00D40A1D"/>
    <w:rsid w:val="00D40BCC"/>
    <w:rsid w:val="00D40E16"/>
    <w:rsid w:val="00D41C59"/>
    <w:rsid w:val="00D42D14"/>
    <w:rsid w:val="00D43945"/>
    <w:rsid w:val="00D44008"/>
    <w:rsid w:val="00D446F6"/>
    <w:rsid w:val="00D44E29"/>
    <w:rsid w:val="00D457C9"/>
    <w:rsid w:val="00D46DC2"/>
    <w:rsid w:val="00D46EE5"/>
    <w:rsid w:val="00D47003"/>
    <w:rsid w:val="00D474D0"/>
    <w:rsid w:val="00D47A09"/>
    <w:rsid w:val="00D50811"/>
    <w:rsid w:val="00D50867"/>
    <w:rsid w:val="00D51331"/>
    <w:rsid w:val="00D51B64"/>
    <w:rsid w:val="00D520EF"/>
    <w:rsid w:val="00D5250B"/>
    <w:rsid w:val="00D52577"/>
    <w:rsid w:val="00D52ABB"/>
    <w:rsid w:val="00D53025"/>
    <w:rsid w:val="00D53EA8"/>
    <w:rsid w:val="00D5401D"/>
    <w:rsid w:val="00D5401E"/>
    <w:rsid w:val="00D540CB"/>
    <w:rsid w:val="00D546E5"/>
    <w:rsid w:val="00D5522C"/>
    <w:rsid w:val="00D55551"/>
    <w:rsid w:val="00D55C8C"/>
    <w:rsid w:val="00D55DB6"/>
    <w:rsid w:val="00D56304"/>
    <w:rsid w:val="00D56BBB"/>
    <w:rsid w:val="00D57D7B"/>
    <w:rsid w:val="00D61DA9"/>
    <w:rsid w:val="00D62BF6"/>
    <w:rsid w:val="00D63A85"/>
    <w:rsid w:val="00D63F0D"/>
    <w:rsid w:val="00D63FA7"/>
    <w:rsid w:val="00D650D0"/>
    <w:rsid w:val="00D66E7C"/>
    <w:rsid w:val="00D66F11"/>
    <w:rsid w:val="00D677C8"/>
    <w:rsid w:val="00D67CF8"/>
    <w:rsid w:val="00D7064F"/>
    <w:rsid w:val="00D70B3D"/>
    <w:rsid w:val="00D70D21"/>
    <w:rsid w:val="00D71246"/>
    <w:rsid w:val="00D722A7"/>
    <w:rsid w:val="00D72A7B"/>
    <w:rsid w:val="00D72B70"/>
    <w:rsid w:val="00D72BDB"/>
    <w:rsid w:val="00D72BFF"/>
    <w:rsid w:val="00D72C43"/>
    <w:rsid w:val="00D73E5A"/>
    <w:rsid w:val="00D7524E"/>
    <w:rsid w:val="00D75960"/>
    <w:rsid w:val="00D75F21"/>
    <w:rsid w:val="00D771B3"/>
    <w:rsid w:val="00D77BB3"/>
    <w:rsid w:val="00D77E5F"/>
    <w:rsid w:val="00D8131D"/>
    <w:rsid w:val="00D823E3"/>
    <w:rsid w:val="00D82640"/>
    <w:rsid w:val="00D83FEB"/>
    <w:rsid w:val="00D840A9"/>
    <w:rsid w:val="00D84280"/>
    <w:rsid w:val="00D851FE"/>
    <w:rsid w:val="00D85E39"/>
    <w:rsid w:val="00D865A1"/>
    <w:rsid w:val="00D87171"/>
    <w:rsid w:val="00D87973"/>
    <w:rsid w:val="00D87B95"/>
    <w:rsid w:val="00D90D18"/>
    <w:rsid w:val="00D911E7"/>
    <w:rsid w:val="00D9300D"/>
    <w:rsid w:val="00D9545D"/>
    <w:rsid w:val="00D964CE"/>
    <w:rsid w:val="00D96508"/>
    <w:rsid w:val="00D97252"/>
    <w:rsid w:val="00D97AE3"/>
    <w:rsid w:val="00DA04D3"/>
    <w:rsid w:val="00DA21BE"/>
    <w:rsid w:val="00DA3AC2"/>
    <w:rsid w:val="00DA4638"/>
    <w:rsid w:val="00DA53FD"/>
    <w:rsid w:val="00DA5977"/>
    <w:rsid w:val="00DA5E23"/>
    <w:rsid w:val="00DA64E2"/>
    <w:rsid w:val="00DA6AA5"/>
    <w:rsid w:val="00DA6CFF"/>
    <w:rsid w:val="00DA6FF8"/>
    <w:rsid w:val="00DA7ACA"/>
    <w:rsid w:val="00DB14F0"/>
    <w:rsid w:val="00DB1520"/>
    <w:rsid w:val="00DB15F8"/>
    <w:rsid w:val="00DB186D"/>
    <w:rsid w:val="00DB1CFF"/>
    <w:rsid w:val="00DB2B71"/>
    <w:rsid w:val="00DB31BC"/>
    <w:rsid w:val="00DB3FA0"/>
    <w:rsid w:val="00DB4B38"/>
    <w:rsid w:val="00DB60EF"/>
    <w:rsid w:val="00DB76A3"/>
    <w:rsid w:val="00DB7F43"/>
    <w:rsid w:val="00DC0831"/>
    <w:rsid w:val="00DC0D27"/>
    <w:rsid w:val="00DC115A"/>
    <w:rsid w:val="00DC16DD"/>
    <w:rsid w:val="00DC2998"/>
    <w:rsid w:val="00DC33AB"/>
    <w:rsid w:val="00DC3B19"/>
    <w:rsid w:val="00DC3B73"/>
    <w:rsid w:val="00DC3EB4"/>
    <w:rsid w:val="00DC446A"/>
    <w:rsid w:val="00DC466F"/>
    <w:rsid w:val="00DC6264"/>
    <w:rsid w:val="00DC774B"/>
    <w:rsid w:val="00DC7929"/>
    <w:rsid w:val="00DC798F"/>
    <w:rsid w:val="00DC79D8"/>
    <w:rsid w:val="00DC7ABB"/>
    <w:rsid w:val="00DC7B36"/>
    <w:rsid w:val="00DD0458"/>
    <w:rsid w:val="00DD05A4"/>
    <w:rsid w:val="00DD11E2"/>
    <w:rsid w:val="00DD2B92"/>
    <w:rsid w:val="00DD3D9A"/>
    <w:rsid w:val="00DD4095"/>
    <w:rsid w:val="00DD41C7"/>
    <w:rsid w:val="00DD4234"/>
    <w:rsid w:val="00DD4524"/>
    <w:rsid w:val="00DD471A"/>
    <w:rsid w:val="00DD5A18"/>
    <w:rsid w:val="00DD5A5A"/>
    <w:rsid w:val="00DD5BC5"/>
    <w:rsid w:val="00DD611E"/>
    <w:rsid w:val="00DD6798"/>
    <w:rsid w:val="00DD69DB"/>
    <w:rsid w:val="00DE224E"/>
    <w:rsid w:val="00DE25C7"/>
    <w:rsid w:val="00DE2B88"/>
    <w:rsid w:val="00DE2C84"/>
    <w:rsid w:val="00DE3610"/>
    <w:rsid w:val="00DE3D4C"/>
    <w:rsid w:val="00DE3F89"/>
    <w:rsid w:val="00DE4312"/>
    <w:rsid w:val="00DE5960"/>
    <w:rsid w:val="00DE5AD7"/>
    <w:rsid w:val="00DE5C14"/>
    <w:rsid w:val="00DE6024"/>
    <w:rsid w:val="00DE6A6B"/>
    <w:rsid w:val="00DE7105"/>
    <w:rsid w:val="00DE73DD"/>
    <w:rsid w:val="00DE7929"/>
    <w:rsid w:val="00DF00A2"/>
    <w:rsid w:val="00DF260C"/>
    <w:rsid w:val="00DF2B3C"/>
    <w:rsid w:val="00DF2F39"/>
    <w:rsid w:val="00DF35F5"/>
    <w:rsid w:val="00DF47B4"/>
    <w:rsid w:val="00DF4EE7"/>
    <w:rsid w:val="00DF6D89"/>
    <w:rsid w:val="00DF727F"/>
    <w:rsid w:val="00E0082E"/>
    <w:rsid w:val="00E0142F"/>
    <w:rsid w:val="00E020D2"/>
    <w:rsid w:val="00E03196"/>
    <w:rsid w:val="00E03DA7"/>
    <w:rsid w:val="00E03E2D"/>
    <w:rsid w:val="00E041B4"/>
    <w:rsid w:val="00E044C1"/>
    <w:rsid w:val="00E047A4"/>
    <w:rsid w:val="00E05DA9"/>
    <w:rsid w:val="00E07C10"/>
    <w:rsid w:val="00E07F43"/>
    <w:rsid w:val="00E07F76"/>
    <w:rsid w:val="00E11C41"/>
    <w:rsid w:val="00E13018"/>
    <w:rsid w:val="00E13171"/>
    <w:rsid w:val="00E13D77"/>
    <w:rsid w:val="00E146F1"/>
    <w:rsid w:val="00E15514"/>
    <w:rsid w:val="00E15EC7"/>
    <w:rsid w:val="00E16327"/>
    <w:rsid w:val="00E166D6"/>
    <w:rsid w:val="00E16AA0"/>
    <w:rsid w:val="00E171C8"/>
    <w:rsid w:val="00E173BB"/>
    <w:rsid w:val="00E17426"/>
    <w:rsid w:val="00E178FE"/>
    <w:rsid w:val="00E20419"/>
    <w:rsid w:val="00E2069C"/>
    <w:rsid w:val="00E21CCD"/>
    <w:rsid w:val="00E220D3"/>
    <w:rsid w:val="00E22668"/>
    <w:rsid w:val="00E22F7B"/>
    <w:rsid w:val="00E23335"/>
    <w:rsid w:val="00E23735"/>
    <w:rsid w:val="00E242F8"/>
    <w:rsid w:val="00E244AE"/>
    <w:rsid w:val="00E24648"/>
    <w:rsid w:val="00E25398"/>
    <w:rsid w:val="00E25516"/>
    <w:rsid w:val="00E26602"/>
    <w:rsid w:val="00E26D10"/>
    <w:rsid w:val="00E26ED0"/>
    <w:rsid w:val="00E27A06"/>
    <w:rsid w:val="00E3003A"/>
    <w:rsid w:val="00E30041"/>
    <w:rsid w:val="00E30C6A"/>
    <w:rsid w:val="00E310E6"/>
    <w:rsid w:val="00E31BC1"/>
    <w:rsid w:val="00E3201D"/>
    <w:rsid w:val="00E320E3"/>
    <w:rsid w:val="00E334B6"/>
    <w:rsid w:val="00E339F6"/>
    <w:rsid w:val="00E341B3"/>
    <w:rsid w:val="00E34691"/>
    <w:rsid w:val="00E34AEA"/>
    <w:rsid w:val="00E34B68"/>
    <w:rsid w:val="00E35E24"/>
    <w:rsid w:val="00E3782C"/>
    <w:rsid w:val="00E40081"/>
    <w:rsid w:val="00E410FE"/>
    <w:rsid w:val="00E41E92"/>
    <w:rsid w:val="00E430F3"/>
    <w:rsid w:val="00E43D17"/>
    <w:rsid w:val="00E448FD"/>
    <w:rsid w:val="00E46AF1"/>
    <w:rsid w:val="00E46B12"/>
    <w:rsid w:val="00E470E2"/>
    <w:rsid w:val="00E47EB6"/>
    <w:rsid w:val="00E47F95"/>
    <w:rsid w:val="00E5009B"/>
    <w:rsid w:val="00E502AA"/>
    <w:rsid w:val="00E5079F"/>
    <w:rsid w:val="00E50BBB"/>
    <w:rsid w:val="00E50D9B"/>
    <w:rsid w:val="00E512FD"/>
    <w:rsid w:val="00E514DE"/>
    <w:rsid w:val="00E5180D"/>
    <w:rsid w:val="00E51AE1"/>
    <w:rsid w:val="00E52082"/>
    <w:rsid w:val="00E5371F"/>
    <w:rsid w:val="00E54F0C"/>
    <w:rsid w:val="00E554E0"/>
    <w:rsid w:val="00E56CC0"/>
    <w:rsid w:val="00E57375"/>
    <w:rsid w:val="00E578DD"/>
    <w:rsid w:val="00E57972"/>
    <w:rsid w:val="00E57DA0"/>
    <w:rsid w:val="00E6020F"/>
    <w:rsid w:val="00E608F2"/>
    <w:rsid w:val="00E60AEE"/>
    <w:rsid w:val="00E60F07"/>
    <w:rsid w:val="00E6120C"/>
    <w:rsid w:val="00E61283"/>
    <w:rsid w:val="00E614C1"/>
    <w:rsid w:val="00E61EC8"/>
    <w:rsid w:val="00E6290B"/>
    <w:rsid w:val="00E62C37"/>
    <w:rsid w:val="00E632C6"/>
    <w:rsid w:val="00E63317"/>
    <w:rsid w:val="00E63861"/>
    <w:rsid w:val="00E65DC3"/>
    <w:rsid w:val="00E66004"/>
    <w:rsid w:val="00E66224"/>
    <w:rsid w:val="00E6748C"/>
    <w:rsid w:val="00E67653"/>
    <w:rsid w:val="00E67843"/>
    <w:rsid w:val="00E700B6"/>
    <w:rsid w:val="00E7055F"/>
    <w:rsid w:val="00E705AB"/>
    <w:rsid w:val="00E7075C"/>
    <w:rsid w:val="00E71197"/>
    <w:rsid w:val="00E72F3E"/>
    <w:rsid w:val="00E73C33"/>
    <w:rsid w:val="00E73E5E"/>
    <w:rsid w:val="00E760E3"/>
    <w:rsid w:val="00E76B68"/>
    <w:rsid w:val="00E7789B"/>
    <w:rsid w:val="00E80B82"/>
    <w:rsid w:val="00E80ED1"/>
    <w:rsid w:val="00E810AD"/>
    <w:rsid w:val="00E81953"/>
    <w:rsid w:val="00E83F4E"/>
    <w:rsid w:val="00E845B7"/>
    <w:rsid w:val="00E847B2"/>
    <w:rsid w:val="00E84BF3"/>
    <w:rsid w:val="00E84D09"/>
    <w:rsid w:val="00E8534F"/>
    <w:rsid w:val="00E8669B"/>
    <w:rsid w:val="00E86EFF"/>
    <w:rsid w:val="00E900BB"/>
    <w:rsid w:val="00E90312"/>
    <w:rsid w:val="00E90404"/>
    <w:rsid w:val="00E90706"/>
    <w:rsid w:val="00E91408"/>
    <w:rsid w:val="00E918E7"/>
    <w:rsid w:val="00E920CC"/>
    <w:rsid w:val="00E9367A"/>
    <w:rsid w:val="00E9382C"/>
    <w:rsid w:val="00E93B1A"/>
    <w:rsid w:val="00E93F50"/>
    <w:rsid w:val="00E94EDC"/>
    <w:rsid w:val="00E9515B"/>
    <w:rsid w:val="00E9553D"/>
    <w:rsid w:val="00E96BC2"/>
    <w:rsid w:val="00E97610"/>
    <w:rsid w:val="00E976C1"/>
    <w:rsid w:val="00E97FEB"/>
    <w:rsid w:val="00EA0384"/>
    <w:rsid w:val="00EA08DA"/>
    <w:rsid w:val="00EA173E"/>
    <w:rsid w:val="00EA17CC"/>
    <w:rsid w:val="00EA25D5"/>
    <w:rsid w:val="00EA29E4"/>
    <w:rsid w:val="00EA2A49"/>
    <w:rsid w:val="00EA3227"/>
    <w:rsid w:val="00EA324F"/>
    <w:rsid w:val="00EA3837"/>
    <w:rsid w:val="00EA478D"/>
    <w:rsid w:val="00EA4F88"/>
    <w:rsid w:val="00EA6C04"/>
    <w:rsid w:val="00EA755C"/>
    <w:rsid w:val="00EA79AB"/>
    <w:rsid w:val="00EA7F54"/>
    <w:rsid w:val="00EB2EB7"/>
    <w:rsid w:val="00EB353F"/>
    <w:rsid w:val="00EB3796"/>
    <w:rsid w:val="00EB40DD"/>
    <w:rsid w:val="00EB45E1"/>
    <w:rsid w:val="00EB4C17"/>
    <w:rsid w:val="00EB5BD5"/>
    <w:rsid w:val="00EB5C12"/>
    <w:rsid w:val="00EB60B6"/>
    <w:rsid w:val="00EC0332"/>
    <w:rsid w:val="00EC0533"/>
    <w:rsid w:val="00EC0C90"/>
    <w:rsid w:val="00EC0F1C"/>
    <w:rsid w:val="00EC23FE"/>
    <w:rsid w:val="00EC2543"/>
    <w:rsid w:val="00EC26AE"/>
    <w:rsid w:val="00EC36B0"/>
    <w:rsid w:val="00EC3F56"/>
    <w:rsid w:val="00EC4A88"/>
    <w:rsid w:val="00EC598F"/>
    <w:rsid w:val="00EC624C"/>
    <w:rsid w:val="00EC6EC9"/>
    <w:rsid w:val="00EC7798"/>
    <w:rsid w:val="00EC7C17"/>
    <w:rsid w:val="00ED0315"/>
    <w:rsid w:val="00ED0CAE"/>
    <w:rsid w:val="00ED127C"/>
    <w:rsid w:val="00ED137A"/>
    <w:rsid w:val="00ED1BF2"/>
    <w:rsid w:val="00ED227A"/>
    <w:rsid w:val="00ED267B"/>
    <w:rsid w:val="00ED2680"/>
    <w:rsid w:val="00ED2A9C"/>
    <w:rsid w:val="00ED2D38"/>
    <w:rsid w:val="00ED42D9"/>
    <w:rsid w:val="00ED443A"/>
    <w:rsid w:val="00ED509A"/>
    <w:rsid w:val="00ED5860"/>
    <w:rsid w:val="00ED6142"/>
    <w:rsid w:val="00ED6235"/>
    <w:rsid w:val="00ED66C3"/>
    <w:rsid w:val="00ED68FE"/>
    <w:rsid w:val="00ED6F19"/>
    <w:rsid w:val="00ED7546"/>
    <w:rsid w:val="00ED7553"/>
    <w:rsid w:val="00EE1450"/>
    <w:rsid w:val="00EE1F9D"/>
    <w:rsid w:val="00EE2196"/>
    <w:rsid w:val="00EE23B9"/>
    <w:rsid w:val="00EE23ED"/>
    <w:rsid w:val="00EE27E0"/>
    <w:rsid w:val="00EE312D"/>
    <w:rsid w:val="00EE512D"/>
    <w:rsid w:val="00EE59E4"/>
    <w:rsid w:val="00EE5E96"/>
    <w:rsid w:val="00EE63F2"/>
    <w:rsid w:val="00EE75DA"/>
    <w:rsid w:val="00EF02C9"/>
    <w:rsid w:val="00EF0589"/>
    <w:rsid w:val="00EF05A6"/>
    <w:rsid w:val="00EF0EF5"/>
    <w:rsid w:val="00EF1E28"/>
    <w:rsid w:val="00EF1F1A"/>
    <w:rsid w:val="00EF306B"/>
    <w:rsid w:val="00EF3371"/>
    <w:rsid w:val="00EF38A5"/>
    <w:rsid w:val="00EF3EFF"/>
    <w:rsid w:val="00EF4941"/>
    <w:rsid w:val="00EF5013"/>
    <w:rsid w:val="00EF5D19"/>
    <w:rsid w:val="00EF63D0"/>
    <w:rsid w:val="00EF64AF"/>
    <w:rsid w:val="00EF71C0"/>
    <w:rsid w:val="00EF7591"/>
    <w:rsid w:val="00EF7F6A"/>
    <w:rsid w:val="00F004FC"/>
    <w:rsid w:val="00F01375"/>
    <w:rsid w:val="00F01EEF"/>
    <w:rsid w:val="00F021C0"/>
    <w:rsid w:val="00F02421"/>
    <w:rsid w:val="00F02B9A"/>
    <w:rsid w:val="00F035A3"/>
    <w:rsid w:val="00F0363A"/>
    <w:rsid w:val="00F03FC6"/>
    <w:rsid w:val="00F03FFF"/>
    <w:rsid w:val="00F0490B"/>
    <w:rsid w:val="00F04A18"/>
    <w:rsid w:val="00F058A3"/>
    <w:rsid w:val="00F05A45"/>
    <w:rsid w:val="00F05CC8"/>
    <w:rsid w:val="00F06268"/>
    <w:rsid w:val="00F06DF5"/>
    <w:rsid w:val="00F06E97"/>
    <w:rsid w:val="00F07DA6"/>
    <w:rsid w:val="00F111E8"/>
    <w:rsid w:val="00F117F2"/>
    <w:rsid w:val="00F11B69"/>
    <w:rsid w:val="00F149DB"/>
    <w:rsid w:val="00F1534A"/>
    <w:rsid w:val="00F15EC5"/>
    <w:rsid w:val="00F16970"/>
    <w:rsid w:val="00F170DD"/>
    <w:rsid w:val="00F172FE"/>
    <w:rsid w:val="00F17A0C"/>
    <w:rsid w:val="00F17D29"/>
    <w:rsid w:val="00F17F8C"/>
    <w:rsid w:val="00F218C9"/>
    <w:rsid w:val="00F21DA6"/>
    <w:rsid w:val="00F2292B"/>
    <w:rsid w:val="00F236E9"/>
    <w:rsid w:val="00F23A21"/>
    <w:rsid w:val="00F242A4"/>
    <w:rsid w:val="00F24E14"/>
    <w:rsid w:val="00F25352"/>
    <w:rsid w:val="00F25C76"/>
    <w:rsid w:val="00F26216"/>
    <w:rsid w:val="00F26791"/>
    <w:rsid w:val="00F267D9"/>
    <w:rsid w:val="00F26A39"/>
    <w:rsid w:val="00F2718E"/>
    <w:rsid w:val="00F27898"/>
    <w:rsid w:val="00F27E93"/>
    <w:rsid w:val="00F3016C"/>
    <w:rsid w:val="00F3068C"/>
    <w:rsid w:val="00F3210B"/>
    <w:rsid w:val="00F325E8"/>
    <w:rsid w:val="00F327A8"/>
    <w:rsid w:val="00F32B0F"/>
    <w:rsid w:val="00F3366E"/>
    <w:rsid w:val="00F33E0A"/>
    <w:rsid w:val="00F344DD"/>
    <w:rsid w:val="00F3475D"/>
    <w:rsid w:val="00F347ED"/>
    <w:rsid w:val="00F3488F"/>
    <w:rsid w:val="00F348A4"/>
    <w:rsid w:val="00F3530F"/>
    <w:rsid w:val="00F36251"/>
    <w:rsid w:val="00F3629C"/>
    <w:rsid w:val="00F366A8"/>
    <w:rsid w:val="00F36F87"/>
    <w:rsid w:val="00F41651"/>
    <w:rsid w:val="00F41907"/>
    <w:rsid w:val="00F419D2"/>
    <w:rsid w:val="00F43957"/>
    <w:rsid w:val="00F44752"/>
    <w:rsid w:val="00F44BC7"/>
    <w:rsid w:val="00F45503"/>
    <w:rsid w:val="00F45898"/>
    <w:rsid w:val="00F469E4"/>
    <w:rsid w:val="00F47A21"/>
    <w:rsid w:val="00F47BD7"/>
    <w:rsid w:val="00F50007"/>
    <w:rsid w:val="00F50641"/>
    <w:rsid w:val="00F50A51"/>
    <w:rsid w:val="00F5240B"/>
    <w:rsid w:val="00F52ECB"/>
    <w:rsid w:val="00F53069"/>
    <w:rsid w:val="00F531EE"/>
    <w:rsid w:val="00F535A1"/>
    <w:rsid w:val="00F53F2A"/>
    <w:rsid w:val="00F54814"/>
    <w:rsid w:val="00F54A06"/>
    <w:rsid w:val="00F558A3"/>
    <w:rsid w:val="00F56CB3"/>
    <w:rsid w:val="00F57250"/>
    <w:rsid w:val="00F5730E"/>
    <w:rsid w:val="00F57677"/>
    <w:rsid w:val="00F57859"/>
    <w:rsid w:val="00F57A51"/>
    <w:rsid w:val="00F60532"/>
    <w:rsid w:val="00F6053C"/>
    <w:rsid w:val="00F6102C"/>
    <w:rsid w:val="00F621B4"/>
    <w:rsid w:val="00F63718"/>
    <w:rsid w:val="00F6402B"/>
    <w:rsid w:val="00F6487F"/>
    <w:rsid w:val="00F64BBA"/>
    <w:rsid w:val="00F667B8"/>
    <w:rsid w:val="00F67388"/>
    <w:rsid w:val="00F67792"/>
    <w:rsid w:val="00F70EEE"/>
    <w:rsid w:val="00F715E0"/>
    <w:rsid w:val="00F72B8B"/>
    <w:rsid w:val="00F7347E"/>
    <w:rsid w:val="00F73778"/>
    <w:rsid w:val="00F748B6"/>
    <w:rsid w:val="00F748E8"/>
    <w:rsid w:val="00F74F5D"/>
    <w:rsid w:val="00F7624A"/>
    <w:rsid w:val="00F762A0"/>
    <w:rsid w:val="00F76625"/>
    <w:rsid w:val="00F773A0"/>
    <w:rsid w:val="00F774E0"/>
    <w:rsid w:val="00F77C93"/>
    <w:rsid w:val="00F808A0"/>
    <w:rsid w:val="00F80DE4"/>
    <w:rsid w:val="00F8106A"/>
    <w:rsid w:val="00F81CC7"/>
    <w:rsid w:val="00F82868"/>
    <w:rsid w:val="00F8297D"/>
    <w:rsid w:val="00F82C12"/>
    <w:rsid w:val="00F82D0C"/>
    <w:rsid w:val="00F82D6C"/>
    <w:rsid w:val="00F83715"/>
    <w:rsid w:val="00F83765"/>
    <w:rsid w:val="00F83EBB"/>
    <w:rsid w:val="00F861D1"/>
    <w:rsid w:val="00F86351"/>
    <w:rsid w:val="00F904D1"/>
    <w:rsid w:val="00F9121A"/>
    <w:rsid w:val="00F91F55"/>
    <w:rsid w:val="00F9260C"/>
    <w:rsid w:val="00F92D1C"/>
    <w:rsid w:val="00F92DA6"/>
    <w:rsid w:val="00F93A9F"/>
    <w:rsid w:val="00F9425E"/>
    <w:rsid w:val="00F94EC6"/>
    <w:rsid w:val="00F95486"/>
    <w:rsid w:val="00F95637"/>
    <w:rsid w:val="00F959AA"/>
    <w:rsid w:val="00F95C7B"/>
    <w:rsid w:val="00F9663A"/>
    <w:rsid w:val="00F96B23"/>
    <w:rsid w:val="00F96C86"/>
    <w:rsid w:val="00F96C9C"/>
    <w:rsid w:val="00F97BD3"/>
    <w:rsid w:val="00FA0215"/>
    <w:rsid w:val="00FA0AA8"/>
    <w:rsid w:val="00FA0D9C"/>
    <w:rsid w:val="00FA1BD4"/>
    <w:rsid w:val="00FA2A84"/>
    <w:rsid w:val="00FA37C1"/>
    <w:rsid w:val="00FA4398"/>
    <w:rsid w:val="00FA4CEC"/>
    <w:rsid w:val="00FA4D77"/>
    <w:rsid w:val="00FA6165"/>
    <w:rsid w:val="00FA6914"/>
    <w:rsid w:val="00FA7069"/>
    <w:rsid w:val="00FA717B"/>
    <w:rsid w:val="00FA7C6F"/>
    <w:rsid w:val="00FB03DB"/>
    <w:rsid w:val="00FB05B8"/>
    <w:rsid w:val="00FB1889"/>
    <w:rsid w:val="00FB1AB9"/>
    <w:rsid w:val="00FB2F6D"/>
    <w:rsid w:val="00FB3761"/>
    <w:rsid w:val="00FB3B3F"/>
    <w:rsid w:val="00FB3D97"/>
    <w:rsid w:val="00FB44D3"/>
    <w:rsid w:val="00FB4B2E"/>
    <w:rsid w:val="00FB4F0A"/>
    <w:rsid w:val="00FB5084"/>
    <w:rsid w:val="00FB5AC7"/>
    <w:rsid w:val="00FB76C8"/>
    <w:rsid w:val="00FC072D"/>
    <w:rsid w:val="00FC0AB3"/>
    <w:rsid w:val="00FC28FF"/>
    <w:rsid w:val="00FC3F63"/>
    <w:rsid w:val="00FC3FF2"/>
    <w:rsid w:val="00FC4148"/>
    <w:rsid w:val="00FC482E"/>
    <w:rsid w:val="00FC58C9"/>
    <w:rsid w:val="00FC5C5F"/>
    <w:rsid w:val="00FC5EAE"/>
    <w:rsid w:val="00FC5FE7"/>
    <w:rsid w:val="00FC6E9D"/>
    <w:rsid w:val="00FC7FE6"/>
    <w:rsid w:val="00FD095D"/>
    <w:rsid w:val="00FD1DFF"/>
    <w:rsid w:val="00FD21C9"/>
    <w:rsid w:val="00FD3597"/>
    <w:rsid w:val="00FD44DD"/>
    <w:rsid w:val="00FD4E99"/>
    <w:rsid w:val="00FD57DE"/>
    <w:rsid w:val="00FD592C"/>
    <w:rsid w:val="00FD5D38"/>
    <w:rsid w:val="00FD6886"/>
    <w:rsid w:val="00FD6B18"/>
    <w:rsid w:val="00FD71B1"/>
    <w:rsid w:val="00FD7FE8"/>
    <w:rsid w:val="00FE05D3"/>
    <w:rsid w:val="00FE0C47"/>
    <w:rsid w:val="00FE1272"/>
    <w:rsid w:val="00FE187F"/>
    <w:rsid w:val="00FE2200"/>
    <w:rsid w:val="00FE3A98"/>
    <w:rsid w:val="00FE4110"/>
    <w:rsid w:val="00FE4228"/>
    <w:rsid w:val="00FE4423"/>
    <w:rsid w:val="00FE44CC"/>
    <w:rsid w:val="00FE4EC0"/>
    <w:rsid w:val="00FE55A0"/>
    <w:rsid w:val="00FE5ACA"/>
    <w:rsid w:val="00FE5B96"/>
    <w:rsid w:val="00FE5FB6"/>
    <w:rsid w:val="00FE6744"/>
    <w:rsid w:val="00FE6CCB"/>
    <w:rsid w:val="00FE6DF3"/>
    <w:rsid w:val="00FE6DF4"/>
    <w:rsid w:val="00FE6EBF"/>
    <w:rsid w:val="00FE6F2B"/>
    <w:rsid w:val="00FE75A8"/>
    <w:rsid w:val="00FE77E7"/>
    <w:rsid w:val="00FF0697"/>
    <w:rsid w:val="00FF0825"/>
    <w:rsid w:val="00FF0E02"/>
    <w:rsid w:val="00FF12A2"/>
    <w:rsid w:val="00FF1C28"/>
    <w:rsid w:val="00FF25C7"/>
    <w:rsid w:val="00FF267B"/>
    <w:rsid w:val="00FF29B9"/>
    <w:rsid w:val="00FF329B"/>
    <w:rsid w:val="00FF3E93"/>
    <w:rsid w:val="00FF3F7A"/>
    <w:rsid w:val="00FF4270"/>
    <w:rsid w:val="00FF4337"/>
    <w:rsid w:val="00FF4F59"/>
    <w:rsid w:val="00FF5709"/>
    <w:rsid w:val="00FF5B7C"/>
    <w:rsid w:val="00FF6040"/>
    <w:rsid w:val="00FF67DA"/>
    <w:rsid w:val="00FF70F0"/>
  </w:rsids>
  <m:mathPr>
    <m:mathFont m:val="Cambria Math"/>
    <m:brkBin m:val="before"/>
    <m:brkBinSub m:val="--"/>
    <m:smallFrac m:val="0"/>
    <m:dispDef/>
    <m:lMargin m:val="0"/>
    <m:rMargin m:val="0"/>
    <m:defJc m:val="centerGroup"/>
    <m:wrapIndent m:val="1440"/>
    <m:intLim m:val="subSup"/>
    <m:naryLim m:val="undOvr"/>
  </m:mathPr>
  <w:themeFontLang w:val="en-IN" w:bidi="bn-IN"/>
  <w:clrSchemeMapping w:bg1="light1" w:t1="dark1" w:bg2="light2" w:t2="dark2" w:accent1="accent1" w:accent2="accent2" w:accent3="accent3" w:accent4="accent4" w:accent5="accent5" w:accent6="accent6" w:hyperlink="hyperlink" w:followedHyperlink="followedHyperlink"/>
  <w:shapeDefaults>
    <o:shapedefaults v:ext="edit" spidmax="1139"/>
    <o:shapelayout v:ext="edit">
      <o:idmap v:ext="edit" data="1"/>
      <o:rules v:ext="edit">
        <o:r id="V:Rule1" type="connector" idref="#_x0000_s1034"/>
        <o:r id="V:Rule2" type="connector" idref="#Straight Arrow Connector 8"/>
        <o:r id="V:Rule3" type="connector" idref="#_x0000_s1059"/>
        <o:r id="V:Rule4" type="connector" idref="#_x0000_s1119"/>
        <o:r id="V:Rule5" type="connector" idref="#_x0000_s1075"/>
        <o:r id="V:Rule6" type="connector" idref="#_x0000_s1069"/>
        <o:r id="V:Rule7" type="connector" idref="#_x0000_s1130"/>
      </o:rules>
    </o:shapelayout>
  </w:shapeDefaults>
  <w:decimalSymbol w:val="."/>
  <w:listSeparator w:val=","/>
  <w14:docId w14:val="657A863D"/>
  <w15:docId w15:val="{47630851-EE04-4648-A1C8-8A1478B8E5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444DC"/>
  </w:style>
  <w:style w:type="paragraph" w:styleId="Heading1">
    <w:name w:val="heading 1"/>
    <w:basedOn w:val="Normal"/>
    <w:next w:val="Normal"/>
    <w:link w:val="Heading1Char"/>
    <w:uiPriority w:val="9"/>
    <w:qFormat/>
    <w:rsid w:val="00FD095D"/>
    <w:pPr>
      <w:keepNext/>
      <w:keepLines/>
      <w:spacing w:before="240" w:after="0"/>
      <w:outlineLvl w:val="0"/>
    </w:pPr>
    <w:rPr>
      <w:rFonts w:asciiTheme="majorHAnsi" w:eastAsiaTheme="majorEastAsia" w:hAnsiTheme="majorHAnsi" w:cstheme="majorBidi"/>
      <w:color w:val="FF0000"/>
      <w:sz w:val="28"/>
      <w:szCs w:val="32"/>
    </w:rPr>
  </w:style>
  <w:style w:type="paragraph" w:styleId="Heading2">
    <w:name w:val="heading 2"/>
    <w:basedOn w:val="Normal"/>
    <w:next w:val="Normal"/>
    <w:link w:val="Heading2Char"/>
    <w:uiPriority w:val="9"/>
    <w:unhideWhenUsed/>
    <w:qFormat/>
    <w:rsid w:val="00602E1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9B7EE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D095D"/>
    <w:rPr>
      <w:rFonts w:asciiTheme="majorHAnsi" w:eastAsiaTheme="majorEastAsia" w:hAnsiTheme="majorHAnsi" w:cstheme="majorBidi"/>
      <w:color w:val="FF0000"/>
      <w:sz w:val="28"/>
      <w:szCs w:val="32"/>
    </w:rPr>
  </w:style>
  <w:style w:type="paragraph" w:styleId="Header">
    <w:name w:val="header"/>
    <w:basedOn w:val="Normal"/>
    <w:link w:val="HeaderChar"/>
    <w:uiPriority w:val="99"/>
    <w:unhideWhenUsed/>
    <w:rsid w:val="003E4D4E"/>
    <w:pPr>
      <w:tabs>
        <w:tab w:val="center" w:pos="4513"/>
        <w:tab w:val="right" w:pos="9026"/>
      </w:tabs>
      <w:spacing w:after="0" w:line="240" w:lineRule="auto"/>
    </w:pPr>
  </w:style>
  <w:style w:type="character" w:customStyle="1" w:styleId="HeaderChar">
    <w:name w:val="Header Char"/>
    <w:basedOn w:val="DefaultParagraphFont"/>
    <w:link w:val="Header"/>
    <w:uiPriority w:val="99"/>
    <w:rsid w:val="003E4D4E"/>
  </w:style>
  <w:style w:type="paragraph" w:styleId="Footer">
    <w:name w:val="footer"/>
    <w:basedOn w:val="Normal"/>
    <w:link w:val="FooterChar"/>
    <w:uiPriority w:val="99"/>
    <w:unhideWhenUsed/>
    <w:rsid w:val="003E4D4E"/>
    <w:pPr>
      <w:tabs>
        <w:tab w:val="center" w:pos="4513"/>
        <w:tab w:val="right" w:pos="9026"/>
      </w:tabs>
      <w:spacing w:after="0" w:line="240" w:lineRule="auto"/>
    </w:pPr>
  </w:style>
  <w:style w:type="character" w:customStyle="1" w:styleId="FooterChar">
    <w:name w:val="Footer Char"/>
    <w:basedOn w:val="DefaultParagraphFont"/>
    <w:link w:val="Footer"/>
    <w:uiPriority w:val="99"/>
    <w:rsid w:val="003E4D4E"/>
  </w:style>
  <w:style w:type="character" w:styleId="Hyperlink">
    <w:name w:val="Hyperlink"/>
    <w:basedOn w:val="DefaultParagraphFont"/>
    <w:uiPriority w:val="99"/>
    <w:unhideWhenUsed/>
    <w:rsid w:val="00155C20"/>
    <w:rPr>
      <w:color w:val="0563C1" w:themeColor="hyperlink"/>
      <w:u w:val="single"/>
    </w:rPr>
  </w:style>
  <w:style w:type="character" w:styleId="UnresolvedMention">
    <w:name w:val="Unresolved Mention"/>
    <w:basedOn w:val="DefaultParagraphFont"/>
    <w:uiPriority w:val="99"/>
    <w:semiHidden/>
    <w:unhideWhenUsed/>
    <w:rsid w:val="00155C20"/>
    <w:rPr>
      <w:color w:val="605E5C"/>
      <w:shd w:val="clear" w:color="auto" w:fill="E1DFDD"/>
    </w:rPr>
  </w:style>
  <w:style w:type="character" w:styleId="FollowedHyperlink">
    <w:name w:val="FollowedHyperlink"/>
    <w:basedOn w:val="DefaultParagraphFont"/>
    <w:uiPriority w:val="99"/>
    <w:semiHidden/>
    <w:unhideWhenUsed/>
    <w:rsid w:val="00155C20"/>
    <w:rPr>
      <w:color w:val="954F72" w:themeColor="followedHyperlink"/>
      <w:u w:val="single"/>
    </w:rPr>
  </w:style>
  <w:style w:type="paragraph" w:styleId="NoSpacing">
    <w:name w:val="No Spacing"/>
    <w:uiPriority w:val="1"/>
    <w:qFormat/>
    <w:rsid w:val="00055475"/>
    <w:pPr>
      <w:spacing w:after="0" w:line="240" w:lineRule="auto"/>
    </w:pPr>
  </w:style>
  <w:style w:type="paragraph" w:styleId="ListParagraph">
    <w:name w:val="List Paragraph"/>
    <w:basedOn w:val="Normal"/>
    <w:uiPriority w:val="34"/>
    <w:qFormat/>
    <w:rsid w:val="0083589C"/>
    <w:pPr>
      <w:ind w:left="720"/>
      <w:contextualSpacing/>
    </w:pPr>
  </w:style>
  <w:style w:type="table" w:styleId="TableGrid">
    <w:name w:val="Table Grid"/>
    <w:basedOn w:val="TableNormal"/>
    <w:uiPriority w:val="39"/>
    <w:rsid w:val="0024542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basedOn w:val="DefaultParagraphFont"/>
    <w:uiPriority w:val="20"/>
    <w:qFormat/>
    <w:rsid w:val="0024542D"/>
    <w:rPr>
      <w:i/>
      <w:iCs/>
    </w:rPr>
  </w:style>
  <w:style w:type="character" w:customStyle="1" w:styleId="hgkelc">
    <w:name w:val="hgkelc"/>
    <w:basedOn w:val="DefaultParagraphFont"/>
    <w:rsid w:val="00D50811"/>
  </w:style>
  <w:style w:type="paragraph" w:styleId="NormalWeb">
    <w:name w:val="Normal (Web)"/>
    <w:basedOn w:val="Normal"/>
    <w:uiPriority w:val="99"/>
    <w:semiHidden/>
    <w:unhideWhenUsed/>
    <w:rsid w:val="00FC28FF"/>
    <w:pPr>
      <w:spacing w:before="100" w:beforeAutospacing="1" w:after="100" w:afterAutospacing="1" w:line="240" w:lineRule="auto"/>
    </w:pPr>
    <w:rPr>
      <w:rFonts w:ascii="Times New Roman" w:eastAsia="Times New Roman" w:hAnsi="Times New Roman" w:cs="Times New Roman"/>
      <w:kern w:val="0"/>
      <w:sz w:val="24"/>
      <w:szCs w:val="24"/>
      <w:lang w:eastAsia="en-IN" w:bidi="bn-IN"/>
    </w:rPr>
  </w:style>
  <w:style w:type="character" w:styleId="HTMLCode">
    <w:name w:val="HTML Code"/>
    <w:basedOn w:val="DefaultParagraphFont"/>
    <w:uiPriority w:val="99"/>
    <w:semiHidden/>
    <w:unhideWhenUsed/>
    <w:rsid w:val="00AA498D"/>
    <w:rPr>
      <w:rFonts w:ascii="Courier New" w:eastAsia="Times New Roman" w:hAnsi="Courier New" w:cs="Courier New"/>
      <w:sz w:val="20"/>
      <w:szCs w:val="20"/>
    </w:rPr>
  </w:style>
  <w:style w:type="character" w:customStyle="1" w:styleId="Heading2Char">
    <w:name w:val="Heading 2 Char"/>
    <w:basedOn w:val="DefaultParagraphFont"/>
    <w:link w:val="Heading2"/>
    <w:uiPriority w:val="9"/>
    <w:rsid w:val="00602E14"/>
    <w:rPr>
      <w:rFonts w:asciiTheme="majorHAnsi" w:eastAsiaTheme="majorEastAsia" w:hAnsiTheme="majorHAnsi" w:cstheme="majorBidi"/>
      <w:color w:val="2F5496" w:themeColor="accent1" w:themeShade="BF"/>
      <w:sz w:val="26"/>
      <w:szCs w:val="26"/>
    </w:rPr>
  </w:style>
  <w:style w:type="paragraph" w:styleId="BodyText">
    <w:name w:val="Body Text"/>
    <w:basedOn w:val="Normal"/>
    <w:link w:val="BodyTextChar"/>
    <w:uiPriority w:val="1"/>
    <w:rsid w:val="00602E14"/>
    <w:pPr>
      <w:widowControl w:val="0"/>
      <w:autoSpaceDE w:val="0"/>
      <w:autoSpaceDN w:val="0"/>
      <w:spacing w:after="0" w:line="240" w:lineRule="auto"/>
    </w:pPr>
    <w:rPr>
      <w:rFonts w:eastAsia="Carlito" w:cs="Carlito"/>
      <w:kern w:val="0"/>
      <w:sz w:val="28"/>
      <w:szCs w:val="28"/>
      <w:lang w:val="en-US"/>
    </w:rPr>
  </w:style>
  <w:style w:type="character" w:customStyle="1" w:styleId="BodyTextChar">
    <w:name w:val="Body Text Char"/>
    <w:basedOn w:val="DefaultParagraphFont"/>
    <w:link w:val="BodyText"/>
    <w:uiPriority w:val="1"/>
    <w:rsid w:val="00602E14"/>
    <w:rPr>
      <w:rFonts w:eastAsia="Carlito" w:cs="Carlito"/>
      <w:kern w:val="0"/>
      <w:sz w:val="28"/>
      <w:szCs w:val="28"/>
      <w:lang w:val="en-US"/>
    </w:rPr>
  </w:style>
  <w:style w:type="paragraph" w:styleId="HTMLPreformatted">
    <w:name w:val="HTML Preformatted"/>
    <w:basedOn w:val="Normal"/>
    <w:link w:val="HTMLPreformattedChar"/>
    <w:uiPriority w:val="99"/>
    <w:semiHidden/>
    <w:unhideWhenUsed/>
    <w:rsid w:val="00211B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IN" w:bidi="bn-IN"/>
    </w:rPr>
  </w:style>
  <w:style w:type="character" w:customStyle="1" w:styleId="HTMLPreformattedChar">
    <w:name w:val="HTML Preformatted Char"/>
    <w:basedOn w:val="DefaultParagraphFont"/>
    <w:link w:val="HTMLPreformatted"/>
    <w:uiPriority w:val="99"/>
    <w:semiHidden/>
    <w:rsid w:val="00211B92"/>
    <w:rPr>
      <w:rFonts w:ascii="Courier New" w:eastAsia="Times New Roman" w:hAnsi="Courier New" w:cs="Courier New"/>
      <w:kern w:val="0"/>
      <w:sz w:val="20"/>
      <w:szCs w:val="20"/>
      <w:lang w:eastAsia="en-IN" w:bidi="bn-IN"/>
    </w:rPr>
  </w:style>
  <w:style w:type="character" w:customStyle="1" w:styleId="pl-ent">
    <w:name w:val="pl-ent"/>
    <w:basedOn w:val="DefaultParagraphFont"/>
    <w:rsid w:val="00211B92"/>
  </w:style>
  <w:style w:type="character" w:customStyle="1" w:styleId="pl-s">
    <w:name w:val="pl-s"/>
    <w:basedOn w:val="DefaultParagraphFont"/>
    <w:rsid w:val="00211B92"/>
  </w:style>
  <w:style w:type="character" w:customStyle="1" w:styleId="pl-pds">
    <w:name w:val="pl-pds"/>
    <w:basedOn w:val="DefaultParagraphFont"/>
    <w:rsid w:val="00211B92"/>
  </w:style>
  <w:style w:type="character" w:styleId="Strong">
    <w:name w:val="Strong"/>
    <w:basedOn w:val="DefaultParagraphFont"/>
    <w:uiPriority w:val="22"/>
    <w:qFormat/>
    <w:rsid w:val="001204FA"/>
    <w:rPr>
      <w:b/>
      <w:bCs/>
    </w:rPr>
  </w:style>
  <w:style w:type="character" w:customStyle="1" w:styleId="Heading3Char">
    <w:name w:val="Heading 3 Char"/>
    <w:basedOn w:val="DefaultParagraphFont"/>
    <w:link w:val="Heading3"/>
    <w:uiPriority w:val="9"/>
    <w:semiHidden/>
    <w:rsid w:val="009B7EE1"/>
    <w:rPr>
      <w:rFonts w:asciiTheme="majorHAnsi" w:eastAsiaTheme="majorEastAsia" w:hAnsiTheme="majorHAnsi" w:cstheme="majorBidi"/>
      <w:color w:val="1F3763" w:themeColor="accent1" w:themeShade="7F"/>
      <w:sz w:val="24"/>
      <w:szCs w:val="24"/>
    </w:rPr>
  </w:style>
  <w:style w:type="character" w:customStyle="1" w:styleId="wpex-text-md">
    <w:name w:val="wpex-text-md"/>
    <w:basedOn w:val="DefaultParagraphFont"/>
    <w:rsid w:val="009B7EE1"/>
  </w:style>
  <w:style w:type="character" w:customStyle="1" w:styleId="sapmtext">
    <w:name w:val="sapmtext"/>
    <w:basedOn w:val="DefaultParagraphFont"/>
    <w:rsid w:val="00CA3BF3"/>
  </w:style>
  <w:style w:type="character" w:customStyle="1" w:styleId="sapmbtncontent">
    <w:name w:val="sapmbtncontent"/>
    <w:basedOn w:val="DefaultParagraphFont"/>
    <w:rsid w:val="00EF0589"/>
  </w:style>
  <w:style w:type="character" w:customStyle="1" w:styleId="jpfdse">
    <w:name w:val="jpfdse"/>
    <w:basedOn w:val="DefaultParagraphFont"/>
    <w:rsid w:val="005D1A3D"/>
  </w:style>
  <w:style w:type="character" w:styleId="HTMLSample">
    <w:name w:val="HTML Sample"/>
    <w:basedOn w:val="DefaultParagraphFont"/>
    <w:uiPriority w:val="99"/>
    <w:semiHidden/>
    <w:unhideWhenUsed/>
    <w:rsid w:val="00BD2799"/>
    <w:rPr>
      <w:rFonts w:ascii="Courier New" w:eastAsia="Times New Roman" w:hAnsi="Courier New" w:cs="Courier New"/>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7774668">
      <w:bodyDiv w:val="1"/>
      <w:marLeft w:val="0"/>
      <w:marRight w:val="0"/>
      <w:marTop w:val="0"/>
      <w:marBottom w:val="0"/>
      <w:divBdr>
        <w:top w:val="none" w:sz="0" w:space="0" w:color="auto"/>
        <w:left w:val="none" w:sz="0" w:space="0" w:color="auto"/>
        <w:bottom w:val="none" w:sz="0" w:space="0" w:color="auto"/>
        <w:right w:val="none" w:sz="0" w:space="0" w:color="auto"/>
      </w:divBdr>
      <w:divsChild>
        <w:div w:id="2001614064">
          <w:marLeft w:val="0"/>
          <w:marRight w:val="0"/>
          <w:marTop w:val="0"/>
          <w:marBottom w:val="0"/>
          <w:divBdr>
            <w:top w:val="none" w:sz="0" w:space="0" w:color="auto"/>
            <w:left w:val="none" w:sz="0" w:space="0" w:color="auto"/>
            <w:bottom w:val="none" w:sz="0" w:space="0" w:color="auto"/>
            <w:right w:val="none" w:sz="0" w:space="0" w:color="auto"/>
          </w:divBdr>
          <w:divsChild>
            <w:div w:id="1618609435">
              <w:marLeft w:val="0"/>
              <w:marRight w:val="0"/>
              <w:marTop w:val="0"/>
              <w:marBottom w:val="0"/>
              <w:divBdr>
                <w:top w:val="none" w:sz="0" w:space="0" w:color="auto"/>
                <w:left w:val="none" w:sz="0" w:space="0" w:color="auto"/>
                <w:bottom w:val="none" w:sz="0" w:space="0" w:color="auto"/>
                <w:right w:val="none" w:sz="0" w:space="0" w:color="auto"/>
              </w:divBdr>
              <w:divsChild>
                <w:div w:id="1888561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999461">
      <w:bodyDiv w:val="1"/>
      <w:marLeft w:val="0"/>
      <w:marRight w:val="0"/>
      <w:marTop w:val="0"/>
      <w:marBottom w:val="0"/>
      <w:divBdr>
        <w:top w:val="none" w:sz="0" w:space="0" w:color="auto"/>
        <w:left w:val="none" w:sz="0" w:space="0" w:color="auto"/>
        <w:bottom w:val="none" w:sz="0" w:space="0" w:color="auto"/>
        <w:right w:val="none" w:sz="0" w:space="0" w:color="auto"/>
      </w:divBdr>
    </w:div>
    <w:div w:id="105736517">
      <w:bodyDiv w:val="1"/>
      <w:marLeft w:val="0"/>
      <w:marRight w:val="0"/>
      <w:marTop w:val="0"/>
      <w:marBottom w:val="0"/>
      <w:divBdr>
        <w:top w:val="none" w:sz="0" w:space="0" w:color="auto"/>
        <w:left w:val="none" w:sz="0" w:space="0" w:color="auto"/>
        <w:bottom w:val="none" w:sz="0" w:space="0" w:color="auto"/>
        <w:right w:val="none" w:sz="0" w:space="0" w:color="auto"/>
      </w:divBdr>
    </w:div>
    <w:div w:id="107547791">
      <w:bodyDiv w:val="1"/>
      <w:marLeft w:val="0"/>
      <w:marRight w:val="0"/>
      <w:marTop w:val="0"/>
      <w:marBottom w:val="0"/>
      <w:divBdr>
        <w:top w:val="none" w:sz="0" w:space="0" w:color="auto"/>
        <w:left w:val="none" w:sz="0" w:space="0" w:color="auto"/>
        <w:bottom w:val="none" w:sz="0" w:space="0" w:color="auto"/>
        <w:right w:val="none" w:sz="0" w:space="0" w:color="auto"/>
      </w:divBdr>
      <w:divsChild>
        <w:div w:id="29040902">
          <w:marLeft w:val="0"/>
          <w:marRight w:val="0"/>
          <w:marTop w:val="0"/>
          <w:marBottom w:val="0"/>
          <w:divBdr>
            <w:top w:val="none" w:sz="0" w:space="0" w:color="auto"/>
            <w:left w:val="none" w:sz="0" w:space="0" w:color="auto"/>
            <w:bottom w:val="none" w:sz="0" w:space="0" w:color="auto"/>
            <w:right w:val="none" w:sz="0" w:space="0" w:color="auto"/>
          </w:divBdr>
          <w:divsChild>
            <w:div w:id="239412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528656">
      <w:bodyDiv w:val="1"/>
      <w:marLeft w:val="0"/>
      <w:marRight w:val="0"/>
      <w:marTop w:val="0"/>
      <w:marBottom w:val="0"/>
      <w:divBdr>
        <w:top w:val="none" w:sz="0" w:space="0" w:color="auto"/>
        <w:left w:val="none" w:sz="0" w:space="0" w:color="auto"/>
        <w:bottom w:val="none" w:sz="0" w:space="0" w:color="auto"/>
        <w:right w:val="none" w:sz="0" w:space="0" w:color="auto"/>
      </w:divBdr>
    </w:div>
    <w:div w:id="249782154">
      <w:bodyDiv w:val="1"/>
      <w:marLeft w:val="0"/>
      <w:marRight w:val="0"/>
      <w:marTop w:val="0"/>
      <w:marBottom w:val="0"/>
      <w:divBdr>
        <w:top w:val="none" w:sz="0" w:space="0" w:color="auto"/>
        <w:left w:val="none" w:sz="0" w:space="0" w:color="auto"/>
        <w:bottom w:val="none" w:sz="0" w:space="0" w:color="auto"/>
        <w:right w:val="none" w:sz="0" w:space="0" w:color="auto"/>
      </w:divBdr>
    </w:div>
    <w:div w:id="295305279">
      <w:bodyDiv w:val="1"/>
      <w:marLeft w:val="0"/>
      <w:marRight w:val="0"/>
      <w:marTop w:val="0"/>
      <w:marBottom w:val="0"/>
      <w:divBdr>
        <w:top w:val="none" w:sz="0" w:space="0" w:color="auto"/>
        <w:left w:val="none" w:sz="0" w:space="0" w:color="auto"/>
        <w:bottom w:val="none" w:sz="0" w:space="0" w:color="auto"/>
        <w:right w:val="none" w:sz="0" w:space="0" w:color="auto"/>
      </w:divBdr>
      <w:divsChild>
        <w:div w:id="1392265779">
          <w:marLeft w:val="0"/>
          <w:marRight w:val="0"/>
          <w:marTop w:val="0"/>
          <w:marBottom w:val="0"/>
          <w:divBdr>
            <w:top w:val="none" w:sz="0" w:space="0" w:color="auto"/>
            <w:left w:val="none" w:sz="0" w:space="0" w:color="auto"/>
            <w:bottom w:val="none" w:sz="0" w:space="0" w:color="auto"/>
            <w:right w:val="none" w:sz="0" w:space="0" w:color="auto"/>
          </w:divBdr>
          <w:divsChild>
            <w:div w:id="1385837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092116">
      <w:bodyDiv w:val="1"/>
      <w:marLeft w:val="0"/>
      <w:marRight w:val="0"/>
      <w:marTop w:val="0"/>
      <w:marBottom w:val="0"/>
      <w:divBdr>
        <w:top w:val="none" w:sz="0" w:space="0" w:color="auto"/>
        <w:left w:val="none" w:sz="0" w:space="0" w:color="auto"/>
        <w:bottom w:val="none" w:sz="0" w:space="0" w:color="auto"/>
        <w:right w:val="none" w:sz="0" w:space="0" w:color="auto"/>
      </w:divBdr>
      <w:divsChild>
        <w:div w:id="1021199712">
          <w:marLeft w:val="0"/>
          <w:marRight w:val="0"/>
          <w:marTop w:val="0"/>
          <w:marBottom w:val="0"/>
          <w:divBdr>
            <w:top w:val="none" w:sz="0" w:space="0" w:color="auto"/>
            <w:left w:val="none" w:sz="0" w:space="0" w:color="auto"/>
            <w:bottom w:val="none" w:sz="0" w:space="0" w:color="auto"/>
            <w:right w:val="none" w:sz="0" w:space="0" w:color="auto"/>
          </w:divBdr>
          <w:divsChild>
            <w:div w:id="526020490">
              <w:marLeft w:val="0"/>
              <w:marRight w:val="0"/>
              <w:marTop w:val="0"/>
              <w:marBottom w:val="0"/>
              <w:divBdr>
                <w:top w:val="none" w:sz="0" w:space="0" w:color="auto"/>
                <w:left w:val="none" w:sz="0" w:space="0" w:color="auto"/>
                <w:bottom w:val="none" w:sz="0" w:space="0" w:color="auto"/>
                <w:right w:val="none" w:sz="0" w:space="0" w:color="auto"/>
              </w:divBdr>
              <w:divsChild>
                <w:div w:id="987705697">
                  <w:marLeft w:val="0"/>
                  <w:marRight w:val="0"/>
                  <w:marTop w:val="0"/>
                  <w:marBottom w:val="0"/>
                  <w:divBdr>
                    <w:top w:val="none" w:sz="0" w:space="0" w:color="auto"/>
                    <w:left w:val="none" w:sz="0" w:space="0" w:color="auto"/>
                    <w:bottom w:val="none" w:sz="0" w:space="0" w:color="auto"/>
                    <w:right w:val="none" w:sz="0" w:space="0" w:color="auto"/>
                  </w:divBdr>
                  <w:divsChild>
                    <w:div w:id="1562137444">
                      <w:marLeft w:val="0"/>
                      <w:marRight w:val="0"/>
                      <w:marTop w:val="0"/>
                      <w:marBottom w:val="0"/>
                      <w:divBdr>
                        <w:top w:val="none" w:sz="0" w:space="0" w:color="auto"/>
                        <w:left w:val="none" w:sz="0" w:space="0" w:color="auto"/>
                        <w:bottom w:val="none" w:sz="0" w:space="0" w:color="auto"/>
                        <w:right w:val="none" w:sz="0" w:space="0" w:color="auto"/>
                      </w:divBdr>
                      <w:divsChild>
                        <w:div w:id="466557489">
                          <w:marLeft w:val="0"/>
                          <w:marRight w:val="0"/>
                          <w:marTop w:val="0"/>
                          <w:marBottom w:val="0"/>
                          <w:divBdr>
                            <w:top w:val="none" w:sz="0" w:space="0" w:color="auto"/>
                            <w:left w:val="none" w:sz="0" w:space="0" w:color="auto"/>
                            <w:bottom w:val="none" w:sz="0" w:space="0" w:color="auto"/>
                            <w:right w:val="none" w:sz="0" w:space="0" w:color="auto"/>
                          </w:divBdr>
                          <w:divsChild>
                            <w:div w:id="1035354828">
                              <w:marLeft w:val="0"/>
                              <w:marRight w:val="0"/>
                              <w:marTop w:val="0"/>
                              <w:marBottom w:val="0"/>
                              <w:divBdr>
                                <w:top w:val="none" w:sz="0" w:space="0" w:color="auto"/>
                                <w:left w:val="none" w:sz="0" w:space="0" w:color="auto"/>
                                <w:bottom w:val="none" w:sz="0" w:space="0" w:color="auto"/>
                                <w:right w:val="none" w:sz="0" w:space="0" w:color="auto"/>
                              </w:divBdr>
                              <w:divsChild>
                                <w:div w:id="123085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3131035">
                  <w:marLeft w:val="0"/>
                  <w:marRight w:val="0"/>
                  <w:marTop w:val="0"/>
                  <w:marBottom w:val="0"/>
                  <w:divBdr>
                    <w:top w:val="none" w:sz="0" w:space="0" w:color="auto"/>
                    <w:left w:val="none" w:sz="0" w:space="0" w:color="auto"/>
                    <w:bottom w:val="none" w:sz="0" w:space="0" w:color="auto"/>
                    <w:right w:val="none" w:sz="0" w:space="0" w:color="auto"/>
                  </w:divBdr>
                  <w:divsChild>
                    <w:div w:id="1251819529">
                      <w:marLeft w:val="0"/>
                      <w:marRight w:val="0"/>
                      <w:marTop w:val="0"/>
                      <w:marBottom w:val="0"/>
                      <w:divBdr>
                        <w:top w:val="none" w:sz="0" w:space="0" w:color="auto"/>
                        <w:left w:val="none" w:sz="0" w:space="0" w:color="auto"/>
                        <w:bottom w:val="none" w:sz="0" w:space="0" w:color="auto"/>
                        <w:right w:val="none" w:sz="0" w:space="0" w:color="auto"/>
                      </w:divBdr>
                      <w:divsChild>
                        <w:div w:id="1082068761">
                          <w:marLeft w:val="0"/>
                          <w:marRight w:val="0"/>
                          <w:marTop w:val="0"/>
                          <w:marBottom w:val="0"/>
                          <w:divBdr>
                            <w:top w:val="none" w:sz="0" w:space="0" w:color="auto"/>
                            <w:left w:val="none" w:sz="0" w:space="0" w:color="auto"/>
                            <w:bottom w:val="none" w:sz="0" w:space="0" w:color="auto"/>
                            <w:right w:val="none" w:sz="0" w:space="0" w:color="auto"/>
                          </w:divBdr>
                          <w:divsChild>
                            <w:div w:id="2088922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82550731">
      <w:bodyDiv w:val="1"/>
      <w:marLeft w:val="0"/>
      <w:marRight w:val="0"/>
      <w:marTop w:val="0"/>
      <w:marBottom w:val="0"/>
      <w:divBdr>
        <w:top w:val="none" w:sz="0" w:space="0" w:color="auto"/>
        <w:left w:val="none" w:sz="0" w:space="0" w:color="auto"/>
        <w:bottom w:val="none" w:sz="0" w:space="0" w:color="auto"/>
        <w:right w:val="none" w:sz="0" w:space="0" w:color="auto"/>
      </w:divBdr>
      <w:divsChild>
        <w:div w:id="1604259775">
          <w:marLeft w:val="0"/>
          <w:marRight w:val="0"/>
          <w:marTop w:val="0"/>
          <w:marBottom w:val="0"/>
          <w:divBdr>
            <w:top w:val="none" w:sz="0" w:space="0" w:color="auto"/>
            <w:left w:val="none" w:sz="0" w:space="0" w:color="auto"/>
            <w:bottom w:val="none" w:sz="0" w:space="0" w:color="auto"/>
            <w:right w:val="none" w:sz="0" w:space="0" w:color="auto"/>
          </w:divBdr>
          <w:divsChild>
            <w:div w:id="2095932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8599169">
      <w:bodyDiv w:val="1"/>
      <w:marLeft w:val="0"/>
      <w:marRight w:val="0"/>
      <w:marTop w:val="0"/>
      <w:marBottom w:val="0"/>
      <w:divBdr>
        <w:top w:val="none" w:sz="0" w:space="0" w:color="auto"/>
        <w:left w:val="none" w:sz="0" w:space="0" w:color="auto"/>
        <w:bottom w:val="none" w:sz="0" w:space="0" w:color="auto"/>
        <w:right w:val="none" w:sz="0" w:space="0" w:color="auto"/>
      </w:divBdr>
      <w:divsChild>
        <w:div w:id="1408645712">
          <w:marLeft w:val="0"/>
          <w:marRight w:val="0"/>
          <w:marTop w:val="0"/>
          <w:marBottom w:val="0"/>
          <w:divBdr>
            <w:top w:val="none" w:sz="0" w:space="0" w:color="auto"/>
            <w:left w:val="none" w:sz="0" w:space="0" w:color="auto"/>
            <w:bottom w:val="none" w:sz="0" w:space="0" w:color="auto"/>
            <w:right w:val="none" w:sz="0" w:space="0" w:color="auto"/>
          </w:divBdr>
          <w:divsChild>
            <w:div w:id="1607694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4172029">
      <w:bodyDiv w:val="1"/>
      <w:marLeft w:val="0"/>
      <w:marRight w:val="0"/>
      <w:marTop w:val="0"/>
      <w:marBottom w:val="0"/>
      <w:divBdr>
        <w:top w:val="none" w:sz="0" w:space="0" w:color="auto"/>
        <w:left w:val="none" w:sz="0" w:space="0" w:color="auto"/>
        <w:bottom w:val="none" w:sz="0" w:space="0" w:color="auto"/>
        <w:right w:val="none" w:sz="0" w:space="0" w:color="auto"/>
      </w:divBdr>
      <w:divsChild>
        <w:div w:id="651252499">
          <w:marLeft w:val="0"/>
          <w:marRight w:val="0"/>
          <w:marTop w:val="0"/>
          <w:marBottom w:val="0"/>
          <w:divBdr>
            <w:top w:val="none" w:sz="0" w:space="0" w:color="auto"/>
            <w:left w:val="none" w:sz="0" w:space="0" w:color="auto"/>
            <w:bottom w:val="none" w:sz="0" w:space="0" w:color="auto"/>
            <w:right w:val="none" w:sz="0" w:space="0" w:color="auto"/>
          </w:divBdr>
          <w:divsChild>
            <w:div w:id="837621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9236963">
      <w:bodyDiv w:val="1"/>
      <w:marLeft w:val="0"/>
      <w:marRight w:val="0"/>
      <w:marTop w:val="0"/>
      <w:marBottom w:val="0"/>
      <w:divBdr>
        <w:top w:val="none" w:sz="0" w:space="0" w:color="auto"/>
        <w:left w:val="none" w:sz="0" w:space="0" w:color="auto"/>
        <w:bottom w:val="none" w:sz="0" w:space="0" w:color="auto"/>
        <w:right w:val="none" w:sz="0" w:space="0" w:color="auto"/>
      </w:divBdr>
      <w:divsChild>
        <w:div w:id="275799421">
          <w:marLeft w:val="0"/>
          <w:marRight w:val="0"/>
          <w:marTop w:val="0"/>
          <w:marBottom w:val="0"/>
          <w:divBdr>
            <w:top w:val="none" w:sz="0" w:space="0" w:color="auto"/>
            <w:left w:val="none" w:sz="0" w:space="0" w:color="auto"/>
            <w:bottom w:val="none" w:sz="0" w:space="0" w:color="auto"/>
            <w:right w:val="none" w:sz="0" w:space="0" w:color="auto"/>
          </w:divBdr>
          <w:divsChild>
            <w:div w:id="568612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1063391">
      <w:bodyDiv w:val="1"/>
      <w:marLeft w:val="0"/>
      <w:marRight w:val="0"/>
      <w:marTop w:val="0"/>
      <w:marBottom w:val="0"/>
      <w:divBdr>
        <w:top w:val="none" w:sz="0" w:space="0" w:color="auto"/>
        <w:left w:val="none" w:sz="0" w:space="0" w:color="auto"/>
        <w:bottom w:val="none" w:sz="0" w:space="0" w:color="auto"/>
        <w:right w:val="none" w:sz="0" w:space="0" w:color="auto"/>
      </w:divBdr>
    </w:div>
    <w:div w:id="653803219">
      <w:bodyDiv w:val="1"/>
      <w:marLeft w:val="0"/>
      <w:marRight w:val="0"/>
      <w:marTop w:val="0"/>
      <w:marBottom w:val="0"/>
      <w:divBdr>
        <w:top w:val="none" w:sz="0" w:space="0" w:color="auto"/>
        <w:left w:val="none" w:sz="0" w:space="0" w:color="auto"/>
        <w:bottom w:val="none" w:sz="0" w:space="0" w:color="auto"/>
        <w:right w:val="none" w:sz="0" w:space="0" w:color="auto"/>
      </w:divBdr>
      <w:divsChild>
        <w:div w:id="1519156561">
          <w:marLeft w:val="0"/>
          <w:marRight w:val="0"/>
          <w:marTop w:val="0"/>
          <w:marBottom w:val="0"/>
          <w:divBdr>
            <w:top w:val="none" w:sz="0" w:space="0" w:color="auto"/>
            <w:left w:val="none" w:sz="0" w:space="0" w:color="auto"/>
            <w:bottom w:val="none" w:sz="0" w:space="0" w:color="auto"/>
            <w:right w:val="none" w:sz="0" w:space="0" w:color="auto"/>
          </w:divBdr>
        </w:div>
      </w:divsChild>
    </w:div>
    <w:div w:id="668602474">
      <w:bodyDiv w:val="1"/>
      <w:marLeft w:val="0"/>
      <w:marRight w:val="0"/>
      <w:marTop w:val="0"/>
      <w:marBottom w:val="0"/>
      <w:divBdr>
        <w:top w:val="none" w:sz="0" w:space="0" w:color="auto"/>
        <w:left w:val="none" w:sz="0" w:space="0" w:color="auto"/>
        <w:bottom w:val="none" w:sz="0" w:space="0" w:color="auto"/>
        <w:right w:val="none" w:sz="0" w:space="0" w:color="auto"/>
      </w:divBdr>
      <w:divsChild>
        <w:div w:id="795879588">
          <w:marLeft w:val="0"/>
          <w:marRight w:val="0"/>
          <w:marTop w:val="0"/>
          <w:marBottom w:val="0"/>
          <w:divBdr>
            <w:top w:val="none" w:sz="0" w:space="0" w:color="auto"/>
            <w:left w:val="none" w:sz="0" w:space="0" w:color="auto"/>
            <w:bottom w:val="none" w:sz="0" w:space="0" w:color="auto"/>
            <w:right w:val="none" w:sz="0" w:space="0" w:color="auto"/>
          </w:divBdr>
          <w:divsChild>
            <w:div w:id="376784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366474">
      <w:bodyDiv w:val="1"/>
      <w:marLeft w:val="0"/>
      <w:marRight w:val="0"/>
      <w:marTop w:val="0"/>
      <w:marBottom w:val="0"/>
      <w:divBdr>
        <w:top w:val="none" w:sz="0" w:space="0" w:color="auto"/>
        <w:left w:val="none" w:sz="0" w:space="0" w:color="auto"/>
        <w:bottom w:val="none" w:sz="0" w:space="0" w:color="auto"/>
        <w:right w:val="none" w:sz="0" w:space="0" w:color="auto"/>
      </w:divBdr>
    </w:div>
    <w:div w:id="773135830">
      <w:bodyDiv w:val="1"/>
      <w:marLeft w:val="0"/>
      <w:marRight w:val="0"/>
      <w:marTop w:val="0"/>
      <w:marBottom w:val="0"/>
      <w:divBdr>
        <w:top w:val="none" w:sz="0" w:space="0" w:color="auto"/>
        <w:left w:val="none" w:sz="0" w:space="0" w:color="auto"/>
        <w:bottom w:val="none" w:sz="0" w:space="0" w:color="auto"/>
        <w:right w:val="none" w:sz="0" w:space="0" w:color="auto"/>
      </w:divBdr>
      <w:divsChild>
        <w:div w:id="198275211">
          <w:marLeft w:val="0"/>
          <w:marRight w:val="0"/>
          <w:marTop w:val="0"/>
          <w:marBottom w:val="0"/>
          <w:divBdr>
            <w:top w:val="none" w:sz="0" w:space="0" w:color="auto"/>
            <w:left w:val="none" w:sz="0" w:space="0" w:color="auto"/>
            <w:bottom w:val="none" w:sz="0" w:space="0" w:color="auto"/>
            <w:right w:val="none" w:sz="0" w:space="0" w:color="auto"/>
          </w:divBdr>
        </w:div>
      </w:divsChild>
    </w:div>
    <w:div w:id="783159697">
      <w:bodyDiv w:val="1"/>
      <w:marLeft w:val="0"/>
      <w:marRight w:val="0"/>
      <w:marTop w:val="0"/>
      <w:marBottom w:val="0"/>
      <w:divBdr>
        <w:top w:val="none" w:sz="0" w:space="0" w:color="auto"/>
        <w:left w:val="none" w:sz="0" w:space="0" w:color="auto"/>
        <w:bottom w:val="none" w:sz="0" w:space="0" w:color="auto"/>
        <w:right w:val="none" w:sz="0" w:space="0" w:color="auto"/>
      </w:divBdr>
      <w:divsChild>
        <w:div w:id="287590580">
          <w:marLeft w:val="0"/>
          <w:marRight w:val="0"/>
          <w:marTop w:val="0"/>
          <w:marBottom w:val="0"/>
          <w:divBdr>
            <w:top w:val="none" w:sz="0" w:space="0" w:color="auto"/>
            <w:left w:val="none" w:sz="0" w:space="0" w:color="auto"/>
            <w:bottom w:val="none" w:sz="0" w:space="0" w:color="auto"/>
            <w:right w:val="none" w:sz="0" w:space="0" w:color="auto"/>
          </w:divBdr>
          <w:divsChild>
            <w:div w:id="526722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427988">
      <w:bodyDiv w:val="1"/>
      <w:marLeft w:val="0"/>
      <w:marRight w:val="0"/>
      <w:marTop w:val="0"/>
      <w:marBottom w:val="0"/>
      <w:divBdr>
        <w:top w:val="none" w:sz="0" w:space="0" w:color="auto"/>
        <w:left w:val="none" w:sz="0" w:space="0" w:color="auto"/>
        <w:bottom w:val="none" w:sz="0" w:space="0" w:color="auto"/>
        <w:right w:val="none" w:sz="0" w:space="0" w:color="auto"/>
      </w:divBdr>
      <w:divsChild>
        <w:div w:id="1846826418">
          <w:marLeft w:val="0"/>
          <w:marRight w:val="0"/>
          <w:marTop w:val="0"/>
          <w:marBottom w:val="0"/>
          <w:divBdr>
            <w:top w:val="none" w:sz="0" w:space="0" w:color="auto"/>
            <w:left w:val="none" w:sz="0" w:space="0" w:color="auto"/>
            <w:bottom w:val="none" w:sz="0" w:space="0" w:color="auto"/>
            <w:right w:val="none" w:sz="0" w:space="0" w:color="auto"/>
          </w:divBdr>
          <w:divsChild>
            <w:div w:id="1088186992">
              <w:marLeft w:val="0"/>
              <w:marRight w:val="0"/>
              <w:marTop w:val="0"/>
              <w:marBottom w:val="0"/>
              <w:divBdr>
                <w:top w:val="none" w:sz="0" w:space="0" w:color="auto"/>
                <w:left w:val="none" w:sz="0" w:space="0" w:color="auto"/>
                <w:bottom w:val="none" w:sz="0" w:space="0" w:color="auto"/>
                <w:right w:val="none" w:sz="0" w:space="0" w:color="auto"/>
              </w:divBdr>
              <w:divsChild>
                <w:div w:id="1131289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2982340">
      <w:bodyDiv w:val="1"/>
      <w:marLeft w:val="0"/>
      <w:marRight w:val="0"/>
      <w:marTop w:val="0"/>
      <w:marBottom w:val="0"/>
      <w:divBdr>
        <w:top w:val="none" w:sz="0" w:space="0" w:color="auto"/>
        <w:left w:val="none" w:sz="0" w:space="0" w:color="auto"/>
        <w:bottom w:val="none" w:sz="0" w:space="0" w:color="auto"/>
        <w:right w:val="none" w:sz="0" w:space="0" w:color="auto"/>
      </w:divBdr>
      <w:divsChild>
        <w:div w:id="1707681597">
          <w:marLeft w:val="0"/>
          <w:marRight w:val="0"/>
          <w:marTop w:val="0"/>
          <w:marBottom w:val="0"/>
          <w:divBdr>
            <w:top w:val="none" w:sz="0" w:space="0" w:color="auto"/>
            <w:left w:val="none" w:sz="0" w:space="0" w:color="auto"/>
            <w:bottom w:val="none" w:sz="0" w:space="0" w:color="auto"/>
            <w:right w:val="none" w:sz="0" w:space="0" w:color="auto"/>
          </w:divBdr>
        </w:div>
      </w:divsChild>
    </w:div>
    <w:div w:id="875628275">
      <w:bodyDiv w:val="1"/>
      <w:marLeft w:val="0"/>
      <w:marRight w:val="0"/>
      <w:marTop w:val="0"/>
      <w:marBottom w:val="0"/>
      <w:divBdr>
        <w:top w:val="none" w:sz="0" w:space="0" w:color="auto"/>
        <w:left w:val="none" w:sz="0" w:space="0" w:color="auto"/>
        <w:bottom w:val="none" w:sz="0" w:space="0" w:color="auto"/>
        <w:right w:val="none" w:sz="0" w:space="0" w:color="auto"/>
      </w:divBdr>
      <w:divsChild>
        <w:div w:id="1714690784">
          <w:marLeft w:val="0"/>
          <w:marRight w:val="0"/>
          <w:marTop w:val="0"/>
          <w:marBottom w:val="0"/>
          <w:divBdr>
            <w:top w:val="none" w:sz="0" w:space="0" w:color="auto"/>
            <w:left w:val="none" w:sz="0" w:space="0" w:color="auto"/>
            <w:bottom w:val="none" w:sz="0" w:space="0" w:color="auto"/>
            <w:right w:val="none" w:sz="0" w:space="0" w:color="auto"/>
          </w:divBdr>
        </w:div>
      </w:divsChild>
    </w:div>
    <w:div w:id="897933506">
      <w:bodyDiv w:val="1"/>
      <w:marLeft w:val="0"/>
      <w:marRight w:val="0"/>
      <w:marTop w:val="0"/>
      <w:marBottom w:val="0"/>
      <w:divBdr>
        <w:top w:val="none" w:sz="0" w:space="0" w:color="auto"/>
        <w:left w:val="none" w:sz="0" w:space="0" w:color="auto"/>
        <w:bottom w:val="none" w:sz="0" w:space="0" w:color="auto"/>
        <w:right w:val="none" w:sz="0" w:space="0" w:color="auto"/>
      </w:divBdr>
      <w:divsChild>
        <w:div w:id="245070428">
          <w:marLeft w:val="0"/>
          <w:marRight w:val="0"/>
          <w:marTop w:val="0"/>
          <w:marBottom w:val="0"/>
          <w:divBdr>
            <w:top w:val="none" w:sz="0" w:space="0" w:color="auto"/>
            <w:left w:val="none" w:sz="0" w:space="0" w:color="auto"/>
            <w:bottom w:val="none" w:sz="0" w:space="0" w:color="auto"/>
            <w:right w:val="none" w:sz="0" w:space="0" w:color="auto"/>
          </w:divBdr>
          <w:divsChild>
            <w:div w:id="1167090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2739832">
      <w:bodyDiv w:val="1"/>
      <w:marLeft w:val="0"/>
      <w:marRight w:val="0"/>
      <w:marTop w:val="0"/>
      <w:marBottom w:val="0"/>
      <w:divBdr>
        <w:top w:val="none" w:sz="0" w:space="0" w:color="auto"/>
        <w:left w:val="none" w:sz="0" w:space="0" w:color="auto"/>
        <w:bottom w:val="none" w:sz="0" w:space="0" w:color="auto"/>
        <w:right w:val="none" w:sz="0" w:space="0" w:color="auto"/>
      </w:divBdr>
      <w:divsChild>
        <w:div w:id="585388066">
          <w:marLeft w:val="0"/>
          <w:marRight w:val="0"/>
          <w:marTop w:val="0"/>
          <w:marBottom w:val="0"/>
          <w:divBdr>
            <w:top w:val="none" w:sz="0" w:space="0" w:color="auto"/>
            <w:left w:val="none" w:sz="0" w:space="0" w:color="auto"/>
            <w:bottom w:val="none" w:sz="0" w:space="0" w:color="auto"/>
            <w:right w:val="none" w:sz="0" w:space="0" w:color="auto"/>
          </w:divBdr>
          <w:divsChild>
            <w:div w:id="1082334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0063658">
      <w:bodyDiv w:val="1"/>
      <w:marLeft w:val="0"/>
      <w:marRight w:val="0"/>
      <w:marTop w:val="0"/>
      <w:marBottom w:val="0"/>
      <w:divBdr>
        <w:top w:val="none" w:sz="0" w:space="0" w:color="auto"/>
        <w:left w:val="none" w:sz="0" w:space="0" w:color="auto"/>
        <w:bottom w:val="none" w:sz="0" w:space="0" w:color="auto"/>
        <w:right w:val="none" w:sz="0" w:space="0" w:color="auto"/>
      </w:divBdr>
      <w:divsChild>
        <w:div w:id="1779912904">
          <w:marLeft w:val="0"/>
          <w:marRight w:val="0"/>
          <w:marTop w:val="0"/>
          <w:marBottom w:val="0"/>
          <w:divBdr>
            <w:top w:val="none" w:sz="0" w:space="0" w:color="auto"/>
            <w:left w:val="none" w:sz="0" w:space="0" w:color="auto"/>
            <w:bottom w:val="none" w:sz="0" w:space="0" w:color="auto"/>
            <w:right w:val="none" w:sz="0" w:space="0" w:color="auto"/>
          </w:divBdr>
          <w:divsChild>
            <w:div w:id="1396322163">
              <w:marLeft w:val="0"/>
              <w:marRight w:val="0"/>
              <w:marTop w:val="0"/>
              <w:marBottom w:val="0"/>
              <w:divBdr>
                <w:top w:val="none" w:sz="0" w:space="0" w:color="auto"/>
                <w:left w:val="none" w:sz="0" w:space="0" w:color="auto"/>
                <w:bottom w:val="none" w:sz="0" w:space="0" w:color="auto"/>
                <w:right w:val="none" w:sz="0" w:space="0" w:color="auto"/>
              </w:divBdr>
              <w:divsChild>
                <w:div w:id="1769159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5181630">
      <w:bodyDiv w:val="1"/>
      <w:marLeft w:val="0"/>
      <w:marRight w:val="0"/>
      <w:marTop w:val="0"/>
      <w:marBottom w:val="0"/>
      <w:divBdr>
        <w:top w:val="none" w:sz="0" w:space="0" w:color="auto"/>
        <w:left w:val="none" w:sz="0" w:space="0" w:color="auto"/>
        <w:bottom w:val="none" w:sz="0" w:space="0" w:color="auto"/>
        <w:right w:val="none" w:sz="0" w:space="0" w:color="auto"/>
      </w:divBdr>
      <w:divsChild>
        <w:div w:id="1435589717">
          <w:marLeft w:val="0"/>
          <w:marRight w:val="0"/>
          <w:marTop w:val="0"/>
          <w:marBottom w:val="0"/>
          <w:divBdr>
            <w:top w:val="none" w:sz="0" w:space="0" w:color="auto"/>
            <w:left w:val="none" w:sz="0" w:space="0" w:color="auto"/>
            <w:bottom w:val="none" w:sz="0" w:space="0" w:color="auto"/>
            <w:right w:val="none" w:sz="0" w:space="0" w:color="auto"/>
          </w:divBdr>
          <w:divsChild>
            <w:div w:id="205141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425683">
      <w:bodyDiv w:val="1"/>
      <w:marLeft w:val="0"/>
      <w:marRight w:val="0"/>
      <w:marTop w:val="0"/>
      <w:marBottom w:val="0"/>
      <w:divBdr>
        <w:top w:val="none" w:sz="0" w:space="0" w:color="auto"/>
        <w:left w:val="none" w:sz="0" w:space="0" w:color="auto"/>
        <w:bottom w:val="none" w:sz="0" w:space="0" w:color="auto"/>
        <w:right w:val="none" w:sz="0" w:space="0" w:color="auto"/>
      </w:divBdr>
      <w:divsChild>
        <w:div w:id="360787939">
          <w:marLeft w:val="0"/>
          <w:marRight w:val="0"/>
          <w:marTop w:val="0"/>
          <w:marBottom w:val="0"/>
          <w:divBdr>
            <w:top w:val="none" w:sz="0" w:space="0" w:color="auto"/>
            <w:left w:val="none" w:sz="0" w:space="0" w:color="auto"/>
            <w:bottom w:val="none" w:sz="0" w:space="0" w:color="auto"/>
            <w:right w:val="none" w:sz="0" w:space="0" w:color="auto"/>
          </w:divBdr>
          <w:divsChild>
            <w:div w:id="1554806486">
              <w:marLeft w:val="0"/>
              <w:marRight w:val="0"/>
              <w:marTop w:val="0"/>
              <w:marBottom w:val="0"/>
              <w:divBdr>
                <w:top w:val="none" w:sz="0" w:space="0" w:color="auto"/>
                <w:left w:val="none" w:sz="0" w:space="0" w:color="auto"/>
                <w:bottom w:val="none" w:sz="0" w:space="0" w:color="auto"/>
                <w:right w:val="none" w:sz="0" w:space="0" w:color="auto"/>
              </w:divBdr>
              <w:divsChild>
                <w:div w:id="1024746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4841143">
      <w:bodyDiv w:val="1"/>
      <w:marLeft w:val="0"/>
      <w:marRight w:val="0"/>
      <w:marTop w:val="0"/>
      <w:marBottom w:val="0"/>
      <w:divBdr>
        <w:top w:val="none" w:sz="0" w:space="0" w:color="auto"/>
        <w:left w:val="none" w:sz="0" w:space="0" w:color="auto"/>
        <w:bottom w:val="none" w:sz="0" w:space="0" w:color="auto"/>
        <w:right w:val="none" w:sz="0" w:space="0" w:color="auto"/>
      </w:divBdr>
      <w:divsChild>
        <w:div w:id="325868755">
          <w:marLeft w:val="0"/>
          <w:marRight w:val="0"/>
          <w:marTop w:val="0"/>
          <w:marBottom w:val="0"/>
          <w:divBdr>
            <w:top w:val="none" w:sz="0" w:space="0" w:color="auto"/>
            <w:left w:val="none" w:sz="0" w:space="0" w:color="auto"/>
            <w:bottom w:val="none" w:sz="0" w:space="0" w:color="auto"/>
            <w:right w:val="none" w:sz="0" w:space="0" w:color="auto"/>
          </w:divBdr>
          <w:divsChild>
            <w:div w:id="1447238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739549">
      <w:bodyDiv w:val="1"/>
      <w:marLeft w:val="0"/>
      <w:marRight w:val="0"/>
      <w:marTop w:val="0"/>
      <w:marBottom w:val="0"/>
      <w:divBdr>
        <w:top w:val="none" w:sz="0" w:space="0" w:color="auto"/>
        <w:left w:val="none" w:sz="0" w:space="0" w:color="auto"/>
        <w:bottom w:val="none" w:sz="0" w:space="0" w:color="auto"/>
        <w:right w:val="none" w:sz="0" w:space="0" w:color="auto"/>
      </w:divBdr>
      <w:divsChild>
        <w:div w:id="126360706">
          <w:marLeft w:val="0"/>
          <w:marRight w:val="0"/>
          <w:marTop w:val="0"/>
          <w:marBottom w:val="0"/>
          <w:divBdr>
            <w:top w:val="none" w:sz="0" w:space="0" w:color="auto"/>
            <w:left w:val="none" w:sz="0" w:space="0" w:color="auto"/>
            <w:bottom w:val="none" w:sz="0" w:space="0" w:color="auto"/>
            <w:right w:val="none" w:sz="0" w:space="0" w:color="auto"/>
          </w:divBdr>
          <w:divsChild>
            <w:div w:id="1392657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679631">
      <w:bodyDiv w:val="1"/>
      <w:marLeft w:val="0"/>
      <w:marRight w:val="0"/>
      <w:marTop w:val="0"/>
      <w:marBottom w:val="0"/>
      <w:divBdr>
        <w:top w:val="none" w:sz="0" w:space="0" w:color="auto"/>
        <w:left w:val="none" w:sz="0" w:space="0" w:color="auto"/>
        <w:bottom w:val="none" w:sz="0" w:space="0" w:color="auto"/>
        <w:right w:val="none" w:sz="0" w:space="0" w:color="auto"/>
      </w:divBdr>
      <w:divsChild>
        <w:div w:id="2009750546">
          <w:marLeft w:val="0"/>
          <w:marRight w:val="0"/>
          <w:marTop w:val="0"/>
          <w:marBottom w:val="0"/>
          <w:divBdr>
            <w:top w:val="none" w:sz="0" w:space="0" w:color="auto"/>
            <w:left w:val="none" w:sz="0" w:space="0" w:color="auto"/>
            <w:bottom w:val="none" w:sz="0" w:space="0" w:color="auto"/>
            <w:right w:val="none" w:sz="0" w:space="0" w:color="auto"/>
          </w:divBdr>
          <w:divsChild>
            <w:div w:id="1701082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5226256">
      <w:bodyDiv w:val="1"/>
      <w:marLeft w:val="0"/>
      <w:marRight w:val="0"/>
      <w:marTop w:val="0"/>
      <w:marBottom w:val="0"/>
      <w:divBdr>
        <w:top w:val="none" w:sz="0" w:space="0" w:color="auto"/>
        <w:left w:val="none" w:sz="0" w:space="0" w:color="auto"/>
        <w:bottom w:val="none" w:sz="0" w:space="0" w:color="auto"/>
        <w:right w:val="none" w:sz="0" w:space="0" w:color="auto"/>
      </w:divBdr>
      <w:divsChild>
        <w:div w:id="470025241">
          <w:marLeft w:val="0"/>
          <w:marRight w:val="0"/>
          <w:marTop w:val="0"/>
          <w:marBottom w:val="0"/>
          <w:divBdr>
            <w:top w:val="none" w:sz="0" w:space="0" w:color="auto"/>
            <w:left w:val="none" w:sz="0" w:space="0" w:color="auto"/>
            <w:bottom w:val="none" w:sz="0" w:space="0" w:color="auto"/>
            <w:right w:val="none" w:sz="0" w:space="0" w:color="auto"/>
          </w:divBdr>
          <w:divsChild>
            <w:div w:id="754935646">
              <w:marLeft w:val="0"/>
              <w:marRight w:val="0"/>
              <w:marTop w:val="0"/>
              <w:marBottom w:val="0"/>
              <w:divBdr>
                <w:top w:val="none" w:sz="0" w:space="0" w:color="auto"/>
                <w:left w:val="none" w:sz="0" w:space="0" w:color="auto"/>
                <w:bottom w:val="none" w:sz="0" w:space="0" w:color="auto"/>
                <w:right w:val="none" w:sz="0" w:space="0" w:color="auto"/>
              </w:divBdr>
              <w:divsChild>
                <w:div w:id="781190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5732669">
      <w:bodyDiv w:val="1"/>
      <w:marLeft w:val="0"/>
      <w:marRight w:val="0"/>
      <w:marTop w:val="0"/>
      <w:marBottom w:val="0"/>
      <w:divBdr>
        <w:top w:val="none" w:sz="0" w:space="0" w:color="auto"/>
        <w:left w:val="none" w:sz="0" w:space="0" w:color="auto"/>
        <w:bottom w:val="none" w:sz="0" w:space="0" w:color="auto"/>
        <w:right w:val="none" w:sz="0" w:space="0" w:color="auto"/>
      </w:divBdr>
      <w:divsChild>
        <w:div w:id="1296259013">
          <w:marLeft w:val="0"/>
          <w:marRight w:val="0"/>
          <w:marTop w:val="0"/>
          <w:marBottom w:val="0"/>
          <w:divBdr>
            <w:top w:val="none" w:sz="0" w:space="0" w:color="auto"/>
            <w:left w:val="none" w:sz="0" w:space="0" w:color="auto"/>
            <w:bottom w:val="none" w:sz="0" w:space="0" w:color="auto"/>
            <w:right w:val="none" w:sz="0" w:space="0" w:color="auto"/>
          </w:divBdr>
          <w:divsChild>
            <w:div w:id="990063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252280">
      <w:bodyDiv w:val="1"/>
      <w:marLeft w:val="0"/>
      <w:marRight w:val="0"/>
      <w:marTop w:val="0"/>
      <w:marBottom w:val="0"/>
      <w:divBdr>
        <w:top w:val="none" w:sz="0" w:space="0" w:color="auto"/>
        <w:left w:val="none" w:sz="0" w:space="0" w:color="auto"/>
        <w:bottom w:val="none" w:sz="0" w:space="0" w:color="auto"/>
        <w:right w:val="none" w:sz="0" w:space="0" w:color="auto"/>
      </w:divBdr>
      <w:divsChild>
        <w:div w:id="654722982">
          <w:marLeft w:val="0"/>
          <w:marRight w:val="0"/>
          <w:marTop w:val="0"/>
          <w:marBottom w:val="0"/>
          <w:divBdr>
            <w:top w:val="none" w:sz="0" w:space="0" w:color="auto"/>
            <w:left w:val="none" w:sz="0" w:space="0" w:color="auto"/>
            <w:bottom w:val="none" w:sz="0" w:space="0" w:color="auto"/>
            <w:right w:val="none" w:sz="0" w:space="0" w:color="auto"/>
          </w:divBdr>
          <w:divsChild>
            <w:div w:id="812911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927516">
      <w:bodyDiv w:val="1"/>
      <w:marLeft w:val="0"/>
      <w:marRight w:val="0"/>
      <w:marTop w:val="0"/>
      <w:marBottom w:val="0"/>
      <w:divBdr>
        <w:top w:val="none" w:sz="0" w:space="0" w:color="auto"/>
        <w:left w:val="none" w:sz="0" w:space="0" w:color="auto"/>
        <w:bottom w:val="none" w:sz="0" w:space="0" w:color="auto"/>
        <w:right w:val="none" w:sz="0" w:space="0" w:color="auto"/>
      </w:divBdr>
      <w:divsChild>
        <w:div w:id="552425493">
          <w:marLeft w:val="0"/>
          <w:marRight w:val="0"/>
          <w:marTop w:val="0"/>
          <w:marBottom w:val="0"/>
          <w:divBdr>
            <w:top w:val="none" w:sz="0" w:space="0" w:color="auto"/>
            <w:left w:val="none" w:sz="0" w:space="0" w:color="auto"/>
            <w:bottom w:val="none" w:sz="0" w:space="0" w:color="auto"/>
            <w:right w:val="none" w:sz="0" w:space="0" w:color="auto"/>
          </w:divBdr>
          <w:divsChild>
            <w:div w:id="241448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845402">
      <w:bodyDiv w:val="1"/>
      <w:marLeft w:val="0"/>
      <w:marRight w:val="0"/>
      <w:marTop w:val="0"/>
      <w:marBottom w:val="0"/>
      <w:divBdr>
        <w:top w:val="none" w:sz="0" w:space="0" w:color="auto"/>
        <w:left w:val="none" w:sz="0" w:space="0" w:color="auto"/>
        <w:bottom w:val="none" w:sz="0" w:space="0" w:color="auto"/>
        <w:right w:val="none" w:sz="0" w:space="0" w:color="auto"/>
      </w:divBdr>
      <w:divsChild>
        <w:div w:id="136264717">
          <w:marLeft w:val="0"/>
          <w:marRight w:val="0"/>
          <w:marTop w:val="0"/>
          <w:marBottom w:val="0"/>
          <w:divBdr>
            <w:top w:val="none" w:sz="0" w:space="0" w:color="auto"/>
            <w:left w:val="none" w:sz="0" w:space="0" w:color="auto"/>
            <w:bottom w:val="none" w:sz="0" w:space="0" w:color="auto"/>
            <w:right w:val="none" w:sz="0" w:space="0" w:color="auto"/>
          </w:divBdr>
          <w:divsChild>
            <w:div w:id="1499227222">
              <w:marLeft w:val="0"/>
              <w:marRight w:val="0"/>
              <w:marTop w:val="0"/>
              <w:marBottom w:val="0"/>
              <w:divBdr>
                <w:top w:val="none" w:sz="0" w:space="0" w:color="auto"/>
                <w:left w:val="none" w:sz="0" w:space="0" w:color="auto"/>
                <w:bottom w:val="none" w:sz="0" w:space="0" w:color="auto"/>
                <w:right w:val="none" w:sz="0" w:space="0" w:color="auto"/>
              </w:divBdr>
            </w:div>
            <w:div w:id="1578398853">
              <w:marLeft w:val="0"/>
              <w:marRight w:val="0"/>
              <w:marTop w:val="0"/>
              <w:marBottom w:val="0"/>
              <w:divBdr>
                <w:top w:val="none" w:sz="0" w:space="0" w:color="auto"/>
                <w:left w:val="none" w:sz="0" w:space="0" w:color="auto"/>
                <w:bottom w:val="none" w:sz="0" w:space="0" w:color="auto"/>
                <w:right w:val="none" w:sz="0" w:space="0" w:color="auto"/>
              </w:divBdr>
            </w:div>
            <w:div w:id="1202783091">
              <w:marLeft w:val="0"/>
              <w:marRight w:val="0"/>
              <w:marTop w:val="0"/>
              <w:marBottom w:val="0"/>
              <w:divBdr>
                <w:top w:val="none" w:sz="0" w:space="0" w:color="auto"/>
                <w:left w:val="none" w:sz="0" w:space="0" w:color="auto"/>
                <w:bottom w:val="none" w:sz="0" w:space="0" w:color="auto"/>
                <w:right w:val="none" w:sz="0" w:space="0" w:color="auto"/>
              </w:divBdr>
            </w:div>
            <w:div w:id="1579710825">
              <w:marLeft w:val="0"/>
              <w:marRight w:val="0"/>
              <w:marTop w:val="0"/>
              <w:marBottom w:val="0"/>
              <w:divBdr>
                <w:top w:val="none" w:sz="0" w:space="0" w:color="auto"/>
                <w:left w:val="none" w:sz="0" w:space="0" w:color="auto"/>
                <w:bottom w:val="none" w:sz="0" w:space="0" w:color="auto"/>
                <w:right w:val="none" w:sz="0" w:space="0" w:color="auto"/>
              </w:divBdr>
            </w:div>
            <w:div w:id="1490247219">
              <w:marLeft w:val="0"/>
              <w:marRight w:val="0"/>
              <w:marTop w:val="0"/>
              <w:marBottom w:val="0"/>
              <w:divBdr>
                <w:top w:val="none" w:sz="0" w:space="0" w:color="auto"/>
                <w:left w:val="none" w:sz="0" w:space="0" w:color="auto"/>
                <w:bottom w:val="none" w:sz="0" w:space="0" w:color="auto"/>
                <w:right w:val="none" w:sz="0" w:space="0" w:color="auto"/>
              </w:divBdr>
            </w:div>
            <w:div w:id="1603150312">
              <w:marLeft w:val="0"/>
              <w:marRight w:val="0"/>
              <w:marTop w:val="0"/>
              <w:marBottom w:val="0"/>
              <w:divBdr>
                <w:top w:val="none" w:sz="0" w:space="0" w:color="auto"/>
                <w:left w:val="none" w:sz="0" w:space="0" w:color="auto"/>
                <w:bottom w:val="none" w:sz="0" w:space="0" w:color="auto"/>
                <w:right w:val="none" w:sz="0" w:space="0" w:color="auto"/>
              </w:divBdr>
            </w:div>
            <w:div w:id="1234393671">
              <w:marLeft w:val="0"/>
              <w:marRight w:val="0"/>
              <w:marTop w:val="0"/>
              <w:marBottom w:val="0"/>
              <w:divBdr>
                <w:top w:val="none" w:sz="0" w:space="0" w:color="auto"/>
                <w:left w:val="none" w:sz="0" w:space="0" w:color="auto"/>
                <w:bottom w:val="none" w:sz="0" w:space="0" w:color="auto"/>
                <w:right w:val="none" w:sz="0" w:space="0" w:color="auto"/>
              </w:divBdr>
            </w:div>
            <w:div w:id="22875154">
              <w:marLeft w:val="0"/>
              <w:marRight w:val="0"/>
              <w:marTop w:val="0"/>
              <w:marBottom w:val="0"/>
              <w:divBdr>
                <w:top w:val="none" w:sz="0" w:space="0" w:color="auto"/>
                <w:left w:val="none" w:sz="0" w:space="0" w:color="auto"/>
                <w:bottom w:val="none" w:sz="0" w:space="0" w:color="auto"/>
                <w:right w:val="none" w:sz="0" w:space="0" w:color="auto"/>
              </w:divBdr>
            </w:div>
            <w:div w:id="294533703">
              <w:marLeft w:val="0"/>
              <w:marRight w:val="0"/>
              <w:marTop w:val="0"/>
              <w:marBottom w:val="0"/>
              <w:divBdr>
                <w:top w:val="none" w:sz="0" w:space="0" w:color="auto"/>
                <w:left w:val="none" w:sz="0" w:space="0" w:color="auto"/>
                <w:bottom w:val="none" w:sz="0" w:space="0" w:color="auto"/>
                <w:right w:val="none" w:sz="0" w:space="0" w:color="auto"/>
              </w:divBdr>
            </w:div>
            <w:div w:id="1461533642">
              <w:marLeft w:val="0"/>
              <w:marRight w:val="0"/>
              <w:marTop w:val="0"/>
              <w:marBottom w:val="0"/>
              <w:divBdr>
                <w:top w:val="none" w:sz="0" w:space="0" w:color="auto"/>
                <w:left w:val="none" w:sz="0" w:space="0" w:color="auto"/>
                <w:bottom w:val="none" w:sz="0" w:space="0" w:color="auto"/>
                <w:right w:val="none" w:sz="0" w:space="0" w:color="auto"/>
              </w:divBdr>
            </w:div>
            <w:div w:id="1039204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532994">
      <w:bodyDiv w:val="1"/>
      <w:marLeft w:val="0"/>
      <w:marRight w:val="0"/>
      <w:marTop w:val="0"/>
      <w:marBottom w:val="0"/>
      <w:divBdr>
        <w:top w:val="none" w:sz="0" w:space="0" w:color="auto"/>
        <w:left w:val="none" w:sz="0" w:space="0" w:color="auto"/>
        <w:bottom w:val="none" w:sz="0" w:space="0" w:color="auto"/>
        <w:right w:val="none" w:sz="0" w:space="0" w:color="auto"/>
      </w:divBdr>
      <w:divsChild>
        <w:div w:id="20715540">
          <w:marLeft w:val="0"/>
          <w:marRight w:val="0"/>
          <w:marTop w:val="0"/>
          <w:marBottom w:val="0"/>
          <w:divBdr>
            <w:top w:val="none" w:sz="0" w:space="0" w:color="auto"/>
            <w:left w:val="none" w:sz="0" w:space="0" w:color="auto"/>
            <w:bottom w:val="none" w:sz="0" w:space="0" w:color="auto"/>
            <w:right w:val="none" w:sz="0" w:space="0" w:color="auto"/>
          </w:divBdr>
          <w:divsChild>
            <w:div w:id="912816390">
              <w:marLeft w:val="0"/>
              <w:marRight w:val="0"/>
              <w:marTop w:val="0"/>
              <w:marBottom w:val="0"/>
              <w:divBdr>
                <w:top w:val="none" w:sz="0" w:space="0" w:color="auto"/>
                <w:left w:val="none" w:sz="0" w:space="0" w:color="auto"/>
                <w:bottom w:val="none" w:sz="0" w:space="0" w:color="auto"/>
                <w:right w:val="none" w:sz="0" w:space="0" w:color="auto"/>
              </w:divBdr>
              <w:divsChild>
                <w:div w:id="446628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5263455">
      <w:bodyDiv w:val="1"/>
      <w:marLeft w:val="0"/>
      <w:marRight w:val="0"/>
      <w:marTop w:val="0"/>
      <w:marBottom w:val="0"/>
      <w:divBdr>
        <w:top w:val="none" w:sz="0" w:space="0" w:color="auto"/>
        <w:left w:val="none" w:sz="0" w:space="0" w:color="auto"/>
        <w:bottom w:val="none" w:sz="0" w:space="0" w:color="auto"/>
        <w:right w:val="none" w:sz="0" w:space="0" w:color="auto"/>
      </w:divBdr>
    </w:div>
    <w:div w:id="1270238060">
      <w:bodyDiv w:val="1"/>
      <w:marLeft w:val="0"/>
      <w:marRight w:val="0"/>
      <w:marTop w:val="0"/>
      <w:marBottom w:val="0"/>
      <w:divBdr>
        <w:top w:val="none" w:sz="0" w:space="0" w:color="auto"/>
        <w:left w:val="none" w:sz="0" w:space="0" w:color="auto"/>
        <w:bottom w:val="none" w:sz="0" w:space="0" w:color="auto"/>
        <w:right w:val="none" w:sz="0" w:space="0" w:color="auto"/>
      </w:divBdr>
      <w:divsChild>
        <w:div w:id="1494880743">
          <w:marLeft w:val="0"/>
          <w:marRight w:val="0"/>
          <w:marTop w:val="0"/>
          <w:marBottom w:val="0"/>
          <w:divBdr>
            <w:top w:val="none" w:sz="0" w:space="0" w:color="auto"/>
            <w:left w:val="none" w:sz="0" w:space="0" w:color="auto"/>
            <w:bottom w:val="none" w:sz="0" w:space="0" w:color="auto"/>
            <w:right w:val="none" w:sz="0" w:space="0" w:color="auto"/>
          </w:divBdr>
          <w:divsChild>
            <w:div w:id="1936017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382218">
      <w:bodyDiv w:val="1"/>
      <w:marLeft w:val="0"/>
      <w:marRight w:val="0"/>
      <w:marTop w:val="0"/>
      <w:marBottom w:val="0"/>
      <w:divBdr>
        <w:top w:val="none" w:sz="0" w:space="0" w:color="auto"/>
        <w:left w:val="none" w:sz="0" w:space="0" w:color="auto"/>
        <w:bottom w:val="none" w:sz="0" w:space="0" w:color="auto"/>
        <w:right w:val="none" w:sz="0" w:space="0" w:color="auto"/>
      </w:divBdr>
    </w:div>
    <w:div w:id="1374186291">
      <w:bodyDiv w:val="1"/>
      <w:marLeft w:val="0"/>
      <w:marRight w:val="0"/>
      <w:marTop w:val="0"/>
      <w:marBottom w:val="0"/>
      <w:divBdr>
        <w:top w:val="none" w:sz="0" w:space="0" w:color="auto"/>
        <w:left w:val="none" w:sz="0" w:space="0" w:color="auto"/>
        <w:bottom w:val="none" w:sz="0" w:space="0" w:color="auto"/>
        <w:right w:val="none" w:sz="0" w:space="0" w:color="auto"/>
      </w:divBdr>
    </w:div>
    <w:div w:id="1405447846">
      <w:bodyDiv w:val="1"/>
      <w:marLeft w:val="0"/>
      <w:marRight w:val="0"/>
      <w:marTop w:val="0"/>
      <w:marBottom w:val="0"/>
      <w:divBdr>
        <w:top w:val="none" w:sz="0" w:space="0" w:color="auto"/>
        <w:left w:val="none" w:sz="0" w:space="0" w:color="auto"/>
        <w:bottom w:val="none" w:sz="0" w:space="0" w:color="auto"/>
        <w:right w:val="none" w:sz="0" w:space="0" w:color="auto"/>
      </w:divBdr>
      <w:divsChild>
        <w:div w:id="1633904048">
          <w:marLeft w:val="0"/>
          <w:marRight w:val="0"/>
          <w:marTop w:val="0"/>
          <w:marBottom w:val="0"/>
          <w:divBdr>
            <w:top w:val="none" w:sz="0" w:space="0" w:color="auto"/>
            <w:left w:val="none" w:sz="0" w:space="0" w:color="auto"/>
            <w:bottom w:val="none" w:sz="0" w:space="0" w:color="auto"/>
            <w:right w:val="none" w:sz="0" w:space="0" w:color="auto"/>
          </w:divBdr>
        </w:div>
      </w:divsChild>
    </w:div>
    <w:div w:id="1447697452">
      <w:bodyDiv w:val="1"/>
      <w:marLeft w:val="0"/>
      <w:marRight w:val="0"/>
      <w:marTop w:val="0"/>
      <w:marBottom w:val="0"/>
      <w:divBdr>
        <w:top w:val="none" w:sz="0" w:space="0" w:color="auto"/>
        <w:left w:val="none" w:sz="0" w:space="0" w:color="auto"/>
        <w:bottom w:val="none" w:sz="0" w:space="0" w:color="auto"/>
        <w:right w:val="none" w:sz="0" w:space="0" w:color="auto"/>
      </w:divBdr>
    </w:div>
    <w:div w:id="1505703168">
      <w:bodyDiv w:val="1"/>
      <w:marLeft w:val="0"/>
      <w:marRight w:val="0"/>
      <w:marTop w:val="0"/>
      <w:marBottom w:val="0"/>
      <w:divBdr>
        <w:top w:val="none" w:sz="0" w:space="0" w:color="auto"/>
        <w:left w:val="none" w:sz="0" w:space="0" w:color="auto"/>
        <w:bottom w:val="none" w:sz="0" w:space="0" w:color="auto"/>
        <w:right w:val="none" w:sz="0" w:space="0" w:color="auto"/>
      </w:divBdr>
      <w:divsChild>
        <w:div w:id="1773091999">
          <w:marLeft w:val="0"/>
          <w:marRight w:val="0"/>
          <w:marTop w:val="0"/>
          <w:marBottom w:val="0"/>
          <w:divBdr>
            <w:top w:val="none" w:sz="0" w:space="0" w:color="auto"/>
            <w:left w:val="none" w:sz="0" w:space="0" w:color="auto"/>
            <w:bottom w:val="none" w:sz="0" w:space="0" w:color="auto"/>
            <w:right w:val="none" w:sz="0" w:space="0" w:color="auto"/>
          </w:divBdr>
          <w:divsChild>
            <w:div w:id="176189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404667">
      <w:bodyDiv w:val="1"/>
      <w:marLeft w:val="0"/>
      <w:marRight w:val="0"/>
      <w:marTop w:val="0"/>
      <w:marBottom w:val="0"/>
      <w:divBdr>
        <w:top w:val="none" w:sz="0" w:space="0" w:color="auto"/>
        <w:left w:val="none" w:sz="0" w:space="0" w:color="auto"/>
        <w:bottom w:val="none" w:sz="0" w:space="0" w:color="auto"/>
        <w:right w:val="none" w:sz="0" w:space="0" w:color="auto"/>
      </w:divBdr>
      <w:divsChild>
        <w:div w:id="1799689360">
          <w:marLeft w:val="0"/>
          <w:marRight w:val="0"/>
          <w:marTop w:val="0"/>
          <w:marBottom w:val="0"/>
          <w:divBdr>
            <w:top w:val="none" w:sz="0" w:space="0" w:color="auto"/>
            <w:left w:val="none" w:sz="0" w:space="0" w:color="auto"/>
            <w:bottom w:val="none" w:sz="0" w:space="0" w:color="auto"/>
            <w:right w:val="none" w:sz="0" w:space="0" w:color="auto"/>
          </w:divBdr>
          <w:divsChild>
            <w:div w:id="1351645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593001">
      <w:bodyDiv w:val="1"/>
      <w:marLeft w:val="0"/>
      <w:marRight w:val="0"/>
      <w:marTop w:val="0"/>
      <w:marBottom w:val="0"/>
      <w:divBdr>
        <w:top w:val="none" w:sz="0" w:space="0" w:color="auto"/>
        <w:left w:val="none" w:sz="0" w:space="0" w:color="auto"/>
        <w:bottom w:val="none" w:sz="0" w:space="0" w:color="auto"/>
        <w:right w:val="none" w:sz="0" w:space="0" w:color="auto"/>
      </w:divBdr>
      <w:divsChild>
        <w:div w:id="14623252">
          <w:marLeft w:val="0"/>
          <w:marRight w:val="0"/>
          <w:marTop w:val="0"/>
          <w:marBottom w:val="0"/>
          <w:divBdr>
            <w:top w:val="none" w:sz="0" w:space="0" w:color="auto"/>
            <w:left w:val="none" w:sz="0" w:space="0" w:color="auto"/>
            <w:bottom w:val="none" w:sz="0" w:space="0" w:color="auto"/>
            <w:right w:val="none" w:sz="0" w:space="0" w:color="auto"/>
          </w:divBdr>
          <w:divsChild>
            <w:div w:id="2092117005">
              <w:marLeft w:val="0"/>
              <w:marRight w:val="0"/>
              <w:marTop w:val="0"/>
              <w:marBottom w:val="0"/>
              <w:divBdr>
                <w:top w:val="none" w:sz="0" w:space="0" w:color="auto"/>
                <w:left w:val="none" w:sz="0" w:space="0" w:color="auto"/>
                <w:bottom w:val="none" w:sz="0" w:space="0" w:color="auto"/>
                <w:right w:val="none" w:sz="0" w:space="0" w:color="auto"/>
              </w:divBdr>
              <w:divsChild>
                <w:div w:id="638800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5604043">
      <w:bodyDiv w:val="1"/>
      <w:marLeft w:val="0"/>
      <w:marRight w:val="0"/>
      <w:marTop w:val="0"/>
      <w:marBottom w:val="0"/>
      <w:divBdr>
        <w:top w:val="none" w:sz="0" w:space="0" w:color="auto"/>
        <w:left w:val="none" w:sz="0" w:space="0" w:color="auto"/>
        <w:bottom w:val="none" w:sz="0" w:space="0" w:color="auto"/>
        <w:right w:val="none" w:sz="0" w:space="0" w:color="auto"/>
      </w:divBdr>
      <w:divsChild>
        <w:div w:id="1425223889">
          <w:marLeft w:val="0"/>
          <w:marRight w:val="0"/>
          <w:marTop w:val="0"/>
          <w:marBottom w:val="0"/>
          <w:divBdr>
            <w:top w:val="none" w:sz="0" w:space="0" w:color="auto"/>
            <w:left w:val="none" w:sz="0" w:space="0" w:color="auto"/>
            <w:bottom w:val="none" w:sz="0" w:space="0" w:color="auto"/>
            <w:right w:val="none" w:sz="0" w:space="0" w:color="auto"/>
          </w:divBdr>
          <w:divsChild>
            <w:div w:id="1687707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226123">
      <w:bodyDiv w:val="1"/>
      <w:marLeft w:val="0"/>
      <w:marRight w:val="0"/>
      <w:marTop w:val="0"/>
      <w:marBottom w:val="0"/>
      <w:divBdr>
        <w:top w:val="none" w:sz="0" w:space="0" w:color="auto"/>
        <w:left w:val="none" w:sz="0" w:space="0" w:color="auto"/>
        <w:bottom w:val="none" w:sz="0" w:space="0" w:color="auto"/>
        <w:right w:val="none" w:sz="0" w:space="0" w:color="auto"/>
      </w:divBdr>
      <w:divsChild>
        <w:div w:id="354815920">
          <w:marLeft w:val="0"/>
          <w:marRight w:val="0"/>
          <w:marTop w:val="0"/>
          <w:marBottom w:val="0"/>
          <w:divBdr>
            <w:top w:val="none" w:sz="0" w:space="0" w:color="auto"/>
            <w:left w:val="none" w:sz="0" w:space="0" w:color="auto"/>
            <w:bottom w:val="none" w:sz="0" w:space="0" w:color="auto"/>
            <w:right w:val="none" w:sz="0" w:space="0" w:color="auto"/>
          </w:divBdr>
          <w:divsChild>
            <w:div w:id="1506245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209912">
      <w:bodyDiv w:val="1"/>
      <w:marLeft w:val="0"/>
      <w:marRight w:val="0"/>
      <w:marTop w:val="0"/>
      <w:marBottom w:val="0"/>
      <w:divBdr>
        <w:top w:val="none" w:sz="0" w:space="0" w:color="auto"/>
        <w:left w:val="none" w:sz="0" w:space="0" w:color="auto"/>
        <w:bottom w:val="none" w:sz="0" w:space="0" w:color="auto"/>
        <w:right w:val="none" w:sz="0" w:space="0" w:color="auto"/>
      </w:divBdr>
      <w:divsChild>
        <w:div w:id="426998895">
          <w:marLeft w:val="0"/>
          <w:marRight w:val="0"/>
          <w:marTop w:val="0"/>
          <w:marBottom w:val="0"/>
          <w:divBdr>
            <w:top w:val="none" w:sz="0" w:space="0" w:color="auto"/>
            <w:left w:val="none" w:sz="0" w:space="0" w:color="auto"/>
            <w:bottom w:val="none" w:sz="0" w:space="0" w:color="auto"/>
            <w:right w:val="none" w:sz="0" w:space="0" w:color="auto"/>
          </w:divBdr>
          <w:divsChild>
            <w:div w:id="1933200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876031">
      <w:bodyDiv w:val="1"/>
      <w:marLeft w:val="0"/>
      <w:marRight w:val="0"/>
      <w:marTop w:val="0"/>
      <w:marBottom w:val="0"/>
      <w:divBdr>
        <w:top w:val="none" w:sz="0" w:space="0" w:color="auto"/>
        <w:left w:val="none" w:sz="0" w:space="0" w:color="auto"/>
        <w:bottom w:val="none" w:sz="0" w:space="0" w:color="auto"/>
        <w:right w:val="none" w:sz="0" w:space="0" w:color="auto"/>
      </w:divBdr>
      <w:divsChild>
        <w:div w:id="1657030697">
          <w:marLeft w:val="0"/>
          <w:marRight w:val="0"/>
          <w:marTop w:val="0"/>
          <w:marBottom w:val="0"/>
          <w:divBdr>
            <w:top w:val="none" w:sz="0" w:space="0" w:color="auto"/>
            <w:left w:val="none" w:sz="0" w:space="0" w:color="auto"/>
            <w:bottom w:val="none" w:sz="0" w:space="0" w:color="auto"/>
            <w:right w:val="none" w:sz="0" w:space="0" w:color="auto"/>
          </w:divBdr>
          <w:divsChild>
            <w:div w:id="1565556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7460372">
      <w:bodyDiv w:val="1"/>
      <w:marLeft w:val="0"/>
      <w:marRight w:val="0"/>
      <w:marTop w:val="0"/>
      <w:marBottom w:val="0"/>
      <w:divBdr>
        <w:top w:val="none" w:sz="0" w:space="0" w:color="auto"/>
        <w:left w:val="none" w:sz="0" w:space="0" w:color="auto"/>
        <w:bottom w:val="none" w:sz="0" w:space="0" w:color="auto"/>
        <w:right w:val="none" w:sz="0" w:space="0" w:color="auto"/>
      </w:divBdr>
      <w:divsChild>
        <w:div w:id="707071970">
          <w:marLeft w:val="0"/>
          <w:marRight w:val="0"/>
          <w:marTop w:val="0"/>
          <w:marBottom w:val="0"/>
          <w:divBdr>
            <w:top w:val="none" w:sz="0" w:space="0" w:color="auto"/>
            <w:left w:val="none" w:sz="0" w:space="0" w:color="auto"/>
            <w:bottom w:val="none" w:sz="0" w:space="0" w:color="auto"/>
            <w:right w:val="none" w:sz="0" w:space="0" w:color="auto"/>
          </w:divBdr>
          <w:divsChild>
            <w:div w:id="1893038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998206">
      <w:bodyDiv w:val="1"/>
      <w:marLeft w:val="0"/>
      <w:marRight w:val="0"/>
      <w:marTop w:val="0"/>
      <w:marBottom w:val="0"/>
      <w:divBdr>
        <w:top w:val="none" w:sz="0" w:space="0" w:color="auto"/>
        <w:left w:val="none" w:sz="0" w:space="0" w:color="auto"/>
        <w:bottom w:val="none" w:sz="0" w:space="0" w:color="auto"/>
        <w:right w:val="none" w:sz="0" w:space="0" w:color="auto"/>
      </w:divBdr>
      <w:divsChild>
        <w:div w:id="319426944">
          <w:marLeft w:val="0"/>
          <w:marRight w:val="0"/>
          <w:marTop w:val="0"/>
          <w:marBottom w:val="0"/>
          <w:divBdr>
            <w:top w:val="none" w:sz="0" w:space="0" w:color="auto"/>
            <w:left w:val="none" w:sz="0" w:space="0" w:color="auto"/>
            <w:bottom w:val="none" w:sz="0" w:space="0" w:color="auto"/>
            <w:right w:val="none" w:sz="0" w:space="0" w:color="auto"/>
          </w:divBdr>
          <w:divsChild>
            <w:div w:id="365909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297929">
      <w:bodyDiv w:val="1"/>
      <w:marLeft w:val="0"/>
      <w:marRight w:val="0"/>
      <w:marTop w:val="0"/>
      <w:marBottom w:val="0"/>
      <w:divBdr>
        <w:top w:val="none" w:sz="0" w:space="0" w:color="auto"/>
        <w:left w:val="none" w:sz="0" w:space="0" w:color="auto"/>
        <w:bottom w:val="none" w:sz="0" w:space="0" w:color="auto"/>
        <w:right w:val="none" w:sz="0" w:space="0" w:color="auto"/>
      </w:divBdr>
      <w:divsChild>
        <w:div w:id="2029866122">
          <w:marLeft w:val="0"/>
          <w:marRight w:val="0"/>
          <w:marTop w:val="0"/>
          <w:marBottom w:val="0"/>
          <w:divBdr>
            <w:top w:val="none" w:sz="0" w:space="0" w:color="auto"/>
            <w:left w:val="none" w:sz="0" w:space="0" w:color="auto"/>
            <w:bottom w:val="none" w:sz="0" w:space="0" w:color="auto"/>
            <w:right w:val="none" w:sz="0" w:space="0" w:color="auto"/>
          </w:divBdr>
          <w:divsChild>
            <w:div w:id="379326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313887">
      <w:bodyDiv w:val="1"/>
      <w:marLeft w:val="0"/>
      <w:marRight w:val="0"/>
      <w:marTop w:val="0"/>
      <w:marBottom w:val="0"/>
      <w:divBdr>
        <w:top w:val="none" w:sz="0" w:space="0" w:color="auto"/>
        <w:left w:val="none" w:sz="0" w:space="0" w:color="auto"/>
        <w:bottom w:val="none" w:sz="0" w:space="0" w:color="auto"/>
        <w:right w:val="none" w:sz="0" w:space="0" w:color="auto"/>
      </w:divBdr>
      <w:divsChild>
        <w:div w:id="710496931">
          <w:marLeft w:val="0"/>
          <w:marRight w:val="0"/>
          <w:marTop w:val="0"/>
          <w:marBottom w:val="0"/>
          <w:divBdr>
            <w:top w:val="none" w:sz="0" w:space="0" w:color="auto"/>
            <w:left w:val="none" w:sz="0" w:space="0" w:color="auto"/>
            <w:bottom w:val="none" w:sz="0" w:space="0" w:color="auto"/>
            <w:right w:val="none" w:sz="0" w:space="0" w:color="auto"/>
          </w:divBdr>
          <w:divsChild>
            <w:div w:id="1466317345">
              <w:marLeft w:val="0"/>
              <w:marRight w:val="0"/>
              <w:marTop w:val="0"/>
              <w:marBottom w:val="0"/>
              <w:divBdr>
                <w:top w:val="none" w:sz="0" w:space="0" w:color="auto"/>
                <w:left w:val="none" w:sz="0" w:space="0" w:color="auto"/>
                <w:bottom w:val="none" w:sz="0" w:space="0" w:color="auto"/>
                <w:right w:val="none" w:sz="0" w:space="0" w:color="auto"/>
              </w:divBdr>
              <w:divsChild>
                <w:div w:id="1134756717">
                  <w:marLeft w:val="0"/>
                  <w:marRight w:val="0"/>
                  <w:marTop w:val="0"/>
                  <w:marBottom w:val="0"/>
                  <w:divBdr>
                    <w:top w:val="none" w:sz="0" w:space="0" w:color="auto"/>
                    <w:left w:val="none" w:sz="0" w:space="0" w:color="auto"/>
                    <w:bottom w:val="none" w:sz="0" w:space="0" w:color="auto"/>
                    <w:right w:val="none" w:sz="0" w:space="0" w:color="auto"/>
                  </w:divBdr>
                  <w:divsChild>
                    <w:div w:id="247010083">
                      <w:marLeft w:val="0"/>
                      <w:marRight w:val="0"/>
                      <w:marTop w:val="0"/>
                      <w:marBottom w:val="0"/>
                      <w:divBdr>
                        <w:top w:val="none" w:sz="0" w:space="0" w:color="auto"/>
                        <w:left w:val="none" w:sz="0" w:space="0" w:color="auto"/>
                        <w:bottom w:val="none" w:sz="0" w:space="0" w:color="auto"/>
                        <w:right w:val="none" w:sz="0" w:space="0" w:color="auto"/>
                      </w:divBdr>
                      <w:divsChild>
                        <w:div w:id="1154103624">
                          <w:marLeft w:val="0"/>
                          <w:marRight w:val="0"/>
                          <w:marTop w:val="0"/>
                          <w:marBottom w:val="0"/>
                          <w:divBdr>
                            <w:top w:val="none" w:sz="0" w:space="0" w:color="auto"/>
                            <w:left w:val="none" w:sz="0" w:space="0" w:color="auto"/>
                            <w:bottom w:val="none" w:sz="0" w:space="0" w:color="auto"/>
                            <w:right w:val="none" w:sz="0" w:space="0" w:color="auto"/>
                          </w:divBdr>
                          <w:divsChild>
                            <w:div w:id="184096398">
                              <w:marLeft w:val="0"/>
                              <w:marRight w:val="0"/>
                              <w:marTop w:val="0"/>
                              <w:marBottom w:val="0"/>
                              <w:divBdr>
                                <w:top w:val="none" w:sz="0" w:space="0" w:color="auto"/>
                                <w:left w:val="none" w:sz="0" w:space="0" w:color="auto"/>
                                <w:bottom w:val="none" w:sz="0" w:space="0" w:color="auto"/>
                                <w:right w:val="none" w:sz="0" w:space="0" w:color="auto"/>
                              </w:divBdr>
                              <w:divsChild>
                                <w:div w:id="2052224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9867562">
                  <w:marLeft w:val="0"/>
                  <w:marRight w:val="0"/>
                  <w:marTop w:val="0"/>
                  <w:marBottom w:val="0"/>
                  <w:divBdr>
                    <w:top w:val="none" w:sz="0" w:space="0" w:color="auto"/>
                    <w:left w:val="none" w:sz="0" w:space="0" w:color="auto"/>
                    <w:bottom w:val="none" w:sz="0" w:space="0" w:color="auto"/>
                    <w:right w:val="none" w:sz="0" w:space="0" w:color="auto"/>
                  </w:divBdr>
                  <w:divsChild>
                    <w:div w:id="780415195">
                      <w:marLeft w:val="0"/>
                      <w:marRight w:val="0"/>
                      <w:marTop w:val="0"/>
                      <w:marBottom w:val="0"/>
                      <w:divBdr>
                        <w:top w:val="none" w:sz="0" w:space="0" w:color="auto"/>
                        <w:left w:val="none" w:sz="0" w:space="0" w:color="auto"/>
                        <w:bottom w:val="none" w:sz="0" w:space="0" w:color="auto"/>
                        <w:right w:val="none" w:sz="0" w:space="0" w:color="auto"/>
                      </w:divBdr>
                      <w:divsChild>
                        <w:div w:id="232548384">
                          <w:marLeft w:val="0"/>
                          <w:marRight w:val="0"/>
                          <w:marTop w:val="0"/>
                          <w:marBottom w:val="0"/>
                          <w:divBdr>
                            <w:top w:val="none" w:sz="0" w:space="0" w:color="auto"/>
                            <w:left w:val="none" w:sz="0" w:space="0" w:color="auto"/>
                            <w:bottom w:val="none" w:sz="0" w:space="0" w:color="auto"/>
                            <w:right w:val="none" w:sz="0" w:space="0" w:color="auto"/>
                          </w:divBdr>
                          <w:divsChild>
                            <w:div w:id="131143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89411465">
      <w:bodyDiv w:val="1"/>
      <w:marLeft w:val="0"/>
      <w:marRight w:val="0"/>
      <w:marTop w:val="0"/>
      <w:marBottom w:val="0"/>
      <w:divBdr>
        <w:top w:val="none" w:sz="0" w:space="0" w:color="auto"/>
        <w:left w:val="none" w:sz="0" w:space="0" w:color="auto"/>
        <w:bottom w:val="none" w:sz="0" w:space="0" w:color="auto"/>
        <w:right w:val="none" w:sz="0" w:space="0" w:color="auto"/>
      </w:divBdr>
      <w:divsChild>
        <w:div w:id="1121075064">
          <w:marLeft w:val="0"/>
          <w:marRight w:val="0"/>
          <w:marTop w:val="0"/>
          <w:marBottom w:val="0"/>
          <w:divBdr>
            <w:top w:val="none" w:sz="0" w:space="0" w:color="auto"/>
            <w:left w:val="none" w:sz="0" w:space="0" w:color="auto"/>
            <w:bottom w:val="none" w:sz="0" w:space="0" w:color="auto"/>
            <w:right w:val="none" w:sz="0" w:space="0" w:color="auto"/>
          </w:divBdr>
          <w:divsChild>
            <w:div w:id="737749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761935">
      <w:bodyDiv w:val="1"/>
      <w:marLeft w:val="0"/>
      <w:marRight w:val="0"/>
      <w:marTop w:val="0"/>
      <w:marBottom w:val="0"/>
      <w:divBdr>
        <w:top w:val="none" w:sz="0" w:space="0" w:color="auto"/>
        <w:left w:val="none" w:sz="0" w:space="0" w:color="auto"/>
        <w:bottom w:val="none" w:sz="0" w:space="0" w:color="auto"/>
        <w:right w:val="none" w:sz="0" w:space="0" w:color="auto"/>
      </w:divBdr>
      <w:divsChild>
        <w:div w:id="143816021">
          <w:marLeft w:val="0"/>
          <w:marRight w:val="0"/>
          <w:marTop w:val="0"/>
          <w:marBottom w:val="0"/>
          <w:divBdr>
            <w:top w:val="none" w:sz="0" w:space="0" w:color="auto"/>
            <w:left w:val="none" w:sz="0" w:space="0" w:color="auto"/>
            <w:bottom w:val="none" w:sz="0" w:space="0" w:color="auto"/>
            <w:right w:val="none" w:sz="0" w:space="0" w:color="auto"/>
          </w:divBdr>
          <w:divsChild>
            <w:div w:id="1528104210">
              <w:marLeft w:val="0"/>
              <w:marRight w:val="0"/>
              <w:marTop w:val="0"/>
              <w:marBottom w:val="0"/>
              <w:divBdr>
                <w:top w:val="none" w:sz="0" w:space="0" w:color="auto"/>
                <w:left w:val="none" w:sz="0" w:space="0" w:color="auto"/>
                <w:bottom w:val="none" w:sz="0" w:space="0" w:color="auto"/>
                <w:right w:val="none" w:sz="0" w:space="0" w:color="auto"/>
              </w:divBdr>
              <w:divsChild>
                <w:div w:id="177087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6622360">
      <w:bodyDiv w:val="1"/>
      <w:marLeft w:val="0"/>
      <w:marRight w:val="0"/>
      <w:marTop w:val="0"/>
      <w:marBottom w:val="0"/>
      <w:divBdr>
        <w:top w:val="none" w:sz="0" w:space="0" w:color="auto"/>
        <w:left w:val="none" w:sz="0" w:space="0" w:color="auto"/>
        <w:bottom w:val="none" w:sz="0" w:space="0" w:color="auto"/>
        <w:right w:val="none" w:sz="0" w:space="0" w:color="auto"/>
      </w:divBdr>
    </w:div>
    <w:div w:id="1928266134">
      <w:bodyDiv w:val="1"/>
      <w:marLeft w:val="0"/>
      <w:marRight w:val="0"/>
      <w:marTop w:val="0"/>
      <w:marBottom w:val="0"/>
      <w:divBdr>
        <w:top w:val="none" w:sz="0" w:space="0" w:color="auto"/>
        <w:left w:val="none" w:sz="0" w:space="0" w:color="auto"/>
        <w:bottom w:val="none" w:sz="0" w:space="0" w:color="auto"/>
        <w:right w:val="none" w:sz="0" w:space="0" w:color="auto"/>
      </w:divBdr>
    </w:div>
    <w:div w:id="1939481769">
      <w:bodyDiv w:val="1"/>
      <w:marLeft w:val="0"/>
      <w:marRight w:val="0"/>
      <w:marTop w:val="0"/>
      <w:marBottom w:val="0"/>
      <w:divBdr>
        <w:top w:val="none" w:sz="0" w:space="0" w:color="auto"/>
        <w:left w:val="none" w:sz="0" w:space="0" w:color="auto"/>
        <w:bottom w:val="none" w:sz="0" w:space="0" w:color="auto"/>
        <w:right w:val="none" w:sz="0" w:space="0" w:color="auto"/>
      </w:divBdr>
      <w:divsChild>
        <w:div w:id="446121962">
          <w:marLeft w:val="0"/>
          <w:marRight w:val="0"/>
          <w:marTop w:val="0"/>
          <w:marBottom w:val="0"/>
          <w:divBdr>
            <w:top w:val="none" w:sz="0" w:space="0" w:color="auto"/>
            <w:left w:val="none" w:sz="0" w:space="0" w:color="auto"/>
            <w:bottom w:val="none" w:sz="0" w:space="0" w:color="auto"/>
            <w:right w:val="none" w:sz="0" w:space="0" w:color="auto"/>
          </w:divBdr>
          <w:divsChild>
            <w:div w:id="129059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167229">
      <w:bodyDiv w:val="1"/>
      <w:marLeft w:val="0"/>
      <w:marRight w:val="0"/>
      <w:marTop w:val="0"/>
      <w:marBottom w:val="0"/>
      <w:divBdr>
        <w:top w:val="none" w:sz="0" w:space="0" w:color="auto"/>
        <w:left w:val="none" w:sz="0" w:space="0" w:color="auto"/>
        <w:bottom w:val="none" w:sz="0" w:space="0" w:color="auto"/>
        <w:right w:val="none" w:sz="0" w:space="0" w:color="auto"/>
      </w:divBdr>
      <w:divsChild>
        <w:div w:id="716903275">
          <w:marLeft w:val="0"/>
          <w:marRight w:val="0"/>
          <w:marTop w:val="0"/>
          <w:marBottom w:val="0"/>
          <w:divBdr>
            <w:top w:val="none" w:sz="0" w:space="0" w:color="auto"/>
            <w:left w:val="none" w:sz="0" w:space="0" w:color="auto"/>
            <w:bottom w:val="none" w:sz="0" w:space="0" w:color="auto"/>
            <w:right w:val="none" w:sz="0" w:space="0" w:color="auto"/>
          </w:divBdr>
          <w:divsChild>
            <w:div w:id="1173181540">
              <w:marLeft w:val="0"/>
              <w:marRight w:val="0"/>
              <w:marTop w:val="150"/>
              <w:marBottom w:val="150"/>
              <w:divBdr>
                <w:top w:val="none" w:sz="0" w:space="0" w:color="auto"/>
                <w:left w:val="none" w:sz="0" w:space="0" w:color="auto"/>
                <w:bottom w:val="none" w:sz="0" w:space="0" w:color="auto"/>
                <w:right w:val="none" w:sz="0" w:space="0" w:color="auto"/>
              </w:divBdr>
              <w:divsChild>
                <w:div w:id="2077898057">
                  <w:marLeft w:val="0"/>
                  <w:marRight w:val="0"/>
                  <w:marTop w:val="0"/>
                  <w:marBottom w:val="0"/>
                  <w:divBdr>
                    <w:top w:val="none" w:sz="0" w:space="0" w:color="auto"/>
                    <w:left w:val="none" w:sz="0" w:space="0" w:color="auto"/>
                    <w:bottom w:val="none" w:sz="0" w:space="0" w:color="auto"/>
                    <w:right w:val="none" w:sz="0" w:space="0" w:color="auto"/>
                  </w:divBdr>
                  <w:divsChild>
                    <w:div w:id="1539469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4888209">
      <w:bodyDiv w:val="1"/>
      <w:marLeft w:val="0"/>
      <w:marRight w:val="0"/>
      <w:marTop w:val="0"/>
      <w:marBottom w:val="0"/>
      <w:divBdr>
        <w:top w:val="none" w:sz="0" w:space="0" w:color="auto"/>
        <w:left w:val="none" w:sz="0" w:space="0" w:color="auto"/>
        <w:bottom w:val="none" w:sz="0" w:space="0" w:color="auto"/>
        <w:right w:val="none" w:sz="0" w:space="0" w:color="auto"/>
      </w:divBdr>
      <w:divsChild>
        <w:div w:id="1793092018">
          <w:marLeft w:val="0"/>
          <w:marRight w:val="0"/>
          <w:marTop w:val="0"/>
          <w:marBottom w:val="0"/>
          <w:divBdr>
            <w:top w:val="none" w:sz="0" w:space="0" w:color="auto"/>
            <w:left w:val="none" w:sz="0" w:space="0" w:color="auto"/>
            <w:bottom w:val="none" w:sz="0" w:space="0" w:color="auto"/>
            <w:right w:val="none" w:sz="0" w:space="0" w:color="auto"/>
          </w:divBdr>
        </w:div>
      </w:divsChild>
    </w:div>
    <w:div w:id="2100759928">
      <w:bodyDiv w:val="1"/>
      <w:marLeft w:val="0"/>
      <w:marRight w:val="0"/>
      <w:marTop w:val="0"/>
      <w:marBottom w:val="0"/>
      <w:divBdr>
        <w:top w:val="none" w:sz="0" w:space="0" w:color="auto"/>
        <w:left w:val="none" w:sz="0" w:space="0" w:color="auto"/>
        <w:bottom w:val="none" w:sz="0" w:space="0" w:color="auto"/>
        <w:right w:val="none" w:sz="0" w:space="0" w:color="auto"/>
      </w:divBdr>
      <w:divsChild>
        <w:div w:id="833641685">
          <w:marLeft w:val="0"/>
          <w:marRight w:val="0"/>
          <w:marTop w:val="0"/>
          <w:marBottom w:val="0"/>
          <w:divBdr>
            <w:top w:val="none" w:sz="0" w:space="0" w:color="auto"/>
            <w:left w:val="none" w:sz="0" w:space="0" w:color="auto"/>
            <w:bottom w:val="none" w:sz="0" w:space="0" w:color="auto"/>
            <w:right w:val="none" w:sz="0" w:space="0" w:color="auto"/>
          </w:divBdr>
          <w:divsChild>
            <w:div w:id="1209029562">
              <w:marLeft w:val="0"/>
              <w:marRight w:val="0"/>
              <w:marTop w:val="0"/>
              <w:marBottom w:val="0"/>
              <w:divBdr>
                <w:top w:val="none" w:sz="0" w:space="0" w:color="auto"/>
                <w:left w:val="none" w:sz="0" w:space="0" w:color="auto"/>
                <w:bottom w:val="none" w:sz="0" w:space="0" w:color="auto"/>
                <w:right w:val="none" w:sz="0" w:space="0" w:color="auto"/>
              </w:divBdr>
              <w:divsChild>
                <w:div w:id="538472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6754581">
      <w:bodyDiv w:val="1"/>
      <w:marLeft w:val="0"/>
      <w:marRight w:val="0"/>
      <w:marTop w:val="0"/>
      <w:marBottom w:val="0"/>
      <w:divBdr>
        <w:top w:val="none" w:sz="0" w:space="0" w:color="auto"/>
        <w:left w:val="none" w:sz="0" w:space="0" w:color="auto"/>
        <w:bottom w:val="none" w:sz="0" w:space="0" w:color="auto"/>
        <w:right w:val="none" w:sz="0" w:space="0" w:color="auto"/>
      </w:divBdr>
    </w:div>
    <w:div w:id="2140299357">
      <w:bodyDiv w:val="1"/>
      <w:marLeft w:val="0"/>
      <w:marRight w:val="0"/>
      <w:marTop w:val="0"/>
      <w:marBottom w:val="0"/>
      <w:divBdr>
        <w:top w:val="none" w:sz="0" w:space="0" w:color="auto"/>
        <w:left w:val="none" w:sz="0" w:space="0" w:color="auto"/>
        <w:bottom w:val="none" w:sz="0" w:space="0" w:color="auto"/>
        <w:right w:val="none" w:sz="0" w:space="0" w:color="auto"/>
      </w:divBdr>
      <w:divsChild>
        <w:div w:id="572475373">
          <w:marLeft w:val="0"/>
          <w:marRight w:val="0"/>
          <w:marTop w:val="0"/>
          <w:marBottom w:val="0"/>
          <w:divBdr>
            <w:top w:val="none" w:sz="0" w:space="0" w:color="auto"/>
            <w:left w:val="none" w:sz="0" w:space="0" w:color="auto"/>
            <w:bottom w:val="none" w:sz="0" w:space="0" w:color="auto"/>
            <w:right w:val="none" w:sz="0" w:space="0" w:color="auto"/>
          </w:divBdr>
          <w:divsChild>
            <w:div w:id="1613249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media/image10.png"/><Relationship Id="rId63" Type="http://schemas.openxmlformats.org/officeDocument/2006/relationships/image" Target="media/image48.png"/><Relationship Id="rId159" Type="http://schemas.openxmlformats.org/officeDocument/2006/relationships/image" Target="media/image143.png"/><Relationship Id="rId324" Type="http://schemas.openxmlformats.org/officeDocument/2006/relationships/image" Target="media/image301.png"/><Relationship Id="rId366" Type="http://schemas.openxmlformats.org/officeDocument/2006/relationships/image" Target="media/image343.png"/><Relationship Id="rId170" Type="http://schemas.openxmlformats.org/officeDocument/2006/relationships/image" Target="media/image154.png"/><Relationship Id="rId226" Type="http://schemas.openxmlformats.org/officeDocument/2006/relationships/image" Target="media/image205.png"/><Relationship Id="rId433" Type="http://schemas.openxmlformats.org/officeDocument/2006/relationships/image" Target="media/image409.png"/><Relationship Id="rId268" Type="http://schemas.openxmlformats.org/officeDocument/2006/relationships/image" Target="media/image246.png"/><Relationship Id="rId475" Type="http://schemas.openxmlformats.org/officeDocument/2006/relationships/hyperlink" Target="https://www.base64encode.org/" TargetMode="External"/><Relationship Id="rId32" Type="http://schemas.openxmlformats.org/officeDocument/2006/relationships/image" Target="media/image21.png"/><Relationship Id="rId74" Type="http://schemas.openxmlformats.org/officeDocument/2006/relationships/image" Target="media/image58.png"/><Relationship Id="rId128" Type="http://schemas.openxmlformats.org/officeDocument/2006/relationships/image" Target="media/image112.png"/><Relationship Id="rId335" Type="http://schemas.openxmlformats.org/officeDocument/2006/relationships/image" Target="media/image312.png"/><Relationship Id="rId377" Type="http://schemas.openxmlformats.org/officeDocument/2006/relationships/image" Target="media/image354.png"/><Relationship Id="rId500" Type="http://schemas.openxmlformats.org/officeDocument/2006/relationships/image" Target="media/image469.png"/><Relationship Id="rId5" Type="http://schemas.openxmlformats.org/officeDocument/2006/relationships/webSettings" Target="webSettings.xml"/><Relationship Id="rId181" Type="http://schemas.openxmlformats.org/officeDocument/2006/relationships/image" Target="media/image164.png"/><Relationship Id="rId237" Type="http://schemas.openxmlformats.org/officeDocument/2006/relationships/image" Target="media/image215.png"/><Relationship Id="rId402" Type="http://schemas.openxmlformats.org/officeDocument/2006/relationships/image" Target="media/image379.png"/><Relationship Id="rId279" Type="http://schemas.openxmlformats.org/officeDocument/2006/relationships/image" Target="media/image257.png"/><Relationship Id="rId444" Type="http://schemas.openxmlformats.org/officeDocument/2006/relationships/image" Target="media/image419.png"/><Relationship Id="rId486" Type="http://schemas.openxmlformats.org/officeDocument/2006/relationships/image" Target="media/image455.png"/><Relationship Id="rId43" Type="http://schemas.openxmlformats.org/officeDocument/2006/relationships/image" Target="media/image32.png"/><Relationship Id="rId139" Type="http://schemas.openxmlformats.org/officeDocument/2006/relationships/image" Target="media/image123.png"/><Relationship Id="rId290" Type="http://schemas.openxmlformats.org/officeDocument/2006/relationships/image" Target="media/image268.png"/><Relationship Id="rId304" Type="http://schemas.openxmlformats.org/officeDocument/2006/relationships/image" Target="media/image281.png"/><Relationship Id="rId346" Type="http://schemas.openxmlformats.org/officeDocument/2006/relationships/image" Target="media/image323.png"/><Relationship Id="rId388" Type="http://schemas.openxmlformats.org/officeDocument/2006/relationships/image" Target="media/image365.png"/><Relationship Id="rId511" Type="http://schemas.openxmlformats.org/officeDocument/2006/relationships/image" Target="media/image480.png"/><Relationship Id="rId85" Type="http://schemas.openxmlformats.org/officeDocument/2006/relationships/image" Target="media/image69.png"/><Relationship Id="rId150" Type="http://schemas.openxmlformats.org/officeDocument/2006/relationships/image" Target="media/image134.png"/><Relationship Id="rId192" Type="http://schemas.openxmlformats.org/officeDocument/2006/relationships/image" Target="media/image175.png"/><Relationship Id="rId206" Type="http://schemas.openxmlformats.org/officeDocument/2006/relationships/image" Target="media/image188.png"/><Relationship Id="rId413" Type="http://schemas.openxmlformats.org/officeDocument/2006/relationships/image" Target="media/image390.png"/><Relationship Id="rId248" Type="http://schemas.openxmlformats.org/officeDocument/2006/relationships/image" Target="media/image226.png"/><Relationship Id="rId455" Type="http://schemas.openxmlformats.org/officeDocument/2006/relationships/image" Target="media/image425.png"/><Relationship Id="rId497" Type="http://schemas.openxmlformats.org/officeDocument/2006/relationships/image" Target="media/image466.png"/><Relationship Id="rId12" Type="http://schemas.openxmlformats.org/officeDocument/2006/relationships/image" Target="media/image6.png"/><Relationship Id="rId108" Type="http://schemas.openxmlformats.org/officeDocument/2006/relationships/image" Target="media/image92.png"/><Relationship Id="rId315" Type="http://schemas.openxmlformats.org/officeDocument/2006/relationships/image" Target="media/image292.png"/><Relationship Id="rId357" Type="http://schemas.openxmlformats.org/officeDocument/2006/relationships/image" Target="media/image334.png"/><Relationship Id="rId54" Type="http://schemas.openxmlformats.org/officeDocument/2006/relationships/image" Target="media/image41.png"/><Relationship Id="rId96" Type="http://schemas.openxmlformats.org/officeDocument/2006/relationships/image" Target="media/image80.png"/><Relationship Id="rId161" Type="http://schemas.openxmlformats.org/officeDocument/2006/relationships/image" Target="media/image145.png"/><Relationship Id="rId217" Type="http://schemas.openxmlformats.org/officeDocument/2006/relationships/image" Target="media/image196.png"/><Relationship Id="rId399" Type="http://schemas.openxmlformats.org/officeDocument/2006/relationships/image" Target="media/image376.png"/><Relationship Id="rId259" Type="http://schemas.openxmlformats.org/officeDocument/2006/relationships/image" Target="media/image237.png"/><Relationship Id="rId424" Type="http://schemas.openxmlformats.org/officeDocument/2006/relationships/image" Target="media/image400.png"/><Relationship Id="rId466" Type="http://schemas.openxmlformats.org/officeDocument/2006/relationships/image" Target="media/image436.png"/><Relationship Id="rId23" Type="http://schemas.openxmlformats.org/officeDocument/2006/relationships/image" Target="media/image12.png"/><Relationship Id="rId119" Type="http://schemas.openxmlformats.org/officeDocument/2006/relationships/image" Target="media/image103.png"/><Relationship Id="rId270" Type="http://schemas.openxmlformats.org/officeDocument/2006/relationships/image" Target="media/image248.png"/><Relationship Id="rId326" Type="http://schemas.openxmlformats.org/officeDocument/2006/relationships/image" Target="media/image303.png"/><Relationship Id="rId65" Type="http://schemas.openxmlformats.org/officeDocument/2006/relationships/image" Target="media/image50.png"/><Relationship Id="rId130" Type="http://schemas.openxmlformats.org/officeDocument/2006/relationships/image" Target="media/image114.png"/><Relationship Id="rId368" Type="http://schemas.openxmlformats.org/officeDocument/2006/relationships/image" Target="media/image345.png"/><Relationship Id="rId172" Type="http://schemas.openxmlformats.org/officeDocument/2006/relationships/image" Target="media/image156.png"/><Relationship Id="rId228" Type="http://schemas.openxmlformats.org/officeDocument/2006/relationships/hyperlink" Target="https://sqlite.org/download.html" TargetMode="External"/><Relationship Id="rId435" Type="http://schemas.openxmlformats.org/officeDocument/2006/relationships/image" Target="media/image410.png"/><Relationship Id="rId477" Type="http://schemas.openxmlformats.org/officeDocument/2006/relationships/image" Target="media/image446.png"/><Relationship Id="rId281" Type="http://schemas.openxmlformats.org/officeDocument/2006/relationships/image" Target="media/image259.png"/><Relationship Id="rId337" Type="http://schemas.openxmlformats.org/officeDocument/2006/relationships/image" Target="media/image314.png"/><Relationship Id="rId502" Type="http://schemas.openxmlformats.org/officeDocument/2006/relationships/image" Target="media/image471.png"/><Relationship Id="rId34" Type="http://schemas.openxmlformats.org/officeDocument/2006/relationships/image" Target="media/image23.png"/><Relationship Id="rId76" Type="http://schemas.openxmlformats.org/officeDocument/2006/relationships/image" Target="media/image60.png"/><Relationship Id="rId141" Type="http://schemas.openxmlformats.org/officeDocument/2006/relationships/image" Target="media/image125.png"/><Relationship Id="rId379" Type="http://schemas.openxmlformats.org/officeDocument/2006/relationships/image" Target="media/image356.png"/><Relationship Id="rId7" Type="http://schemas.openxmlformats.org/officeDocument/2006/relationships/endnotes" Target="endnotes.xml"/><Relationship Id="rId183" Type="http://schemas.openxmlformats.org/officeDocument/2006/relationships/image" Target="media/image166.png"/><Relationship Id="rId239" Type="http://schemas.openxmlformats.org/officeDocument/2006/relationships/image" Target="media/image217.png"/><Relationship Id="rId390" Type="http://schemas.openxmlformats.org/officeDocument/2006/relationships/image" Target="media/image367.png"/><Relationship Id="rId404" Type="http://schemas.openxmlformats.org/officeDocument/2006/relationships/image" Target="media/image381.png"/><Relationship Id="rId446" Type="http://schemas.openxmlformats.org/officeDocument/2006/relationships/hyperlink" Target="https://account.hanatrial.ondemand.com/trial/" TargetMode="External"/><Relationship Id="rId250" Type="http://schemas.openxmlformats.org/officeDocument/2006/relationships/image" Target="media/image228.png"/><Relationship Id="rId292" Type="http://schemas.openxmlformats.org/officeDocument/2006/relationships/image" Target="media/image270.png"/><Relationship Id="rId306" Type="http://schemas.openxmlformats.org/officeDocument/2006/relationships/image" Target="media/image283.png"/><Relationship Id="rId488" Type="http://schemas.openxmlformats.org/officeDocument/2006/relationships/image" Target="media/image457.png"/><Relationship Id="rId45" Type="http://schemas.openxmlformats.org/officeDocument/2006/relationships/image" Target="media/image34.png"/><Relationship Id="rId87" Type="http://schemas.openxmlformats.org/officeDocument/2006/relationships/image" Target="media/image71.png"/><Relationship Id="rId110" Type="http://schemas.openxmlformats.org/officeDocument/2006/relationships/image" Target="media/image94.png"/><Relationship Id="rId348" Type="http://schemas.openxmlformats.org/officeDocument/2006/relationships/image" Target="media/image325.png"/><Relationship Id="rId513" Type="http://schemas.openxmlformats.org/officeDocument/2006/relationships/hyperlink" Target="https://www.geeksforgeeks.org/git-merge/" TargetMode="External"/><Relationship Id="rId152" Type="http://schemas.openxmlformats.org/officeDocument/2006/relationships/image" Target="media/image136.png"/><Relationship Id="rId194" Type="http://schemas.openxmlformats.org/officeDocument/2006/relationships/image" Target="media/image177.png"/><Relationship Id="rId208" Type="http://schemas.openxmlformats.org/officeDocument/2006/relationships/image" Target="media/image189.png"/><Relationship Id="rId415" Type="http://schemas.openxmlformats.org/officeDocument/2006/relationships/image" Target="media/image392.png"/><Relationship Id="rId457" Type="http://schemas.openxmlformats.org/officeDocument/2006/relationships/image" Target="media/image427.png"/><Relationship Id="rId261" Type="http://schemas.openxmlformats.org/officeDocument/2006/relationships/image" Target="media/image239.png"/><Relationship Id="rId499" Type="http://schemas.openxmlformats.org/officeDocument/2006/relationships/image" Target="media/image468.png"/><Relationship Id="rId14" Type="http://schemas.openxmlformats.org/officeDocument/2006/relationships/hyperlink" Target="https://www.techtarget.com/searchvmware/definition/VMware" TargetMode="External"/><Relationship Id="rId56" Type="http://schemas.openxmlformats.org/officeDocument/2006/relationships/image" Target="media/image43.png"/><Relationship Id="rId317" Type="http://schemas.openxmlformats.org/officeDocument/2006/relationships/image" Target="media/image294.png"/><Relationship Id="rId359" Type="http://schemas.openxmlformats.org/officeDocument/2006/relationships/image" Target="media/image336.png"/><Relationship Id="rId98" Type="http://schemas.openxmlformats.org/officeDocument/2006/relationships/image" Target="media/image82.png"/><Relationship Id="rId121" Type="http://schemas.openxmlformats.org/officeDocument/2006/relationships/image" Target="media/image105.png"/><Relationship Id="rId163" Type="http://schemas.openxmlformats.org/officeDocument/2006/relationships/image" Target="media/image147.png"/><Relationship Id="rId219" Type="http://schemas.openxmlformats.org/officeDocument/2006/relationships/image" Target="media/image198.png"/><Relationship Id="rId370" Type="http://schemas.openxmlformats.org/officeDocument/2006/relationships/image" Target="media/image347.png"/><Relationship Id="rId426" Type="http://schemas.openxmlformats.org/officeDocument/2006/relationships/image" Target="media/image402.png"/><Relationship Id="rId230" Type="http://schemas.openxmlformats.org/officeDocument/2006/relationships/image" Target="media/image208.png"/><Relationship Id="rId468" Type="http://schemas.openxmlformats.org/officeDocument/2006/relationships/image" Target="media/image438.png"/><Relationship Id="rId25" Type="http://schemas.openxmlformats.org/officeDocument/2006/relationships/image" Target="media/image14.png"/><Relationship Id="rId67" Type="http://schemas.openxmlformats.org/officeDocument/2006/relationships/image" Target="media/image52.png"/><Relationship Id="rId272" Type="http://schemas.openxmlformats.org/officeDocument/2006/relationships/image" Target="media/image250.png"/><Relationship Id="rId328" Type="http://schemas.openxmlformats.org/officeDocument/2006/relationships/image" Target="media/image305.png"/><Relationship Id="rId132" Type="http://schemas.openxmlformats.org/officeDocument/2006/relationships/image" Target="media/image116.png"/><Relationship Id="rId174" Type="http://schemas.openxmlformats.org/officeDocument/2006/relationships/image" Target="media/image158.png"/><Relationship Id="rId381" Type="http://schemas.openxmlformats.org/officeDocument/2006/relationships/image" Target="media/image358.png"/><Relationship Id="rId241" Type="http://schemas.openxmlformats.org/officeDocument/2006/relationships/image" Target="media/image219.png"/><Relationship Id="rId437" Type="http://schemas.openxmlformats.org/officeDocument/2006/relationships/image" Target="media/image412.png"/><Relationship Id="rId479" Type="http://schemas.openxmlformats.org/officeDocument/2006/relationships/image" Target="media/image448.png"/><Relationship Id="rId36" Type="http://schemas.openxmlformats.org/officeDocument/2006/relationships/image" Target="media/image25.png"/><Relationship Id="rId283" Type="http://schemas.openxmlformats.org/officeDocument/2006/relationships/image" Target="media/image261.png"/><Relationship Id="rId339" Type="http://schemas.openxmlformats.org/officeDocument/2006/relationships/image" Target="media/image316.png"/><Relationship Id="rId490" Type="http://schemas.openxmlformats.org/officeDocument/2006/relationships/image" Target="media/image459.png"/><Relationship Id="rId504" Type="http://schemas.openxmlformats.org/officeDocument/2006/relationships/image" Target="media/image473.png"/><Relationship Id="rId78" Type="http://schemas.openxmlformats.org/officeDocument/2006/relationships/image" Target="media/image62.png"/><Relationship Id="rId101" Type="http://schemas.openxmlformats.org/officeDocument/2006/relationships/image" Target="media/image85.png"/><Relationship Id="rId143" Type="http://schemas.openxmlformats.org/officeDocument/2006/relationships/image" Target="media/image127.png"/><Relationship Id="rId185" Type="http://schemas.openxmlformats.org/officeDocument/2006/relationships/image" Target="media/image168.png"/><Relationship Id="rId350" Type="http://schemas.openxmlformats.org/officeDocument/2006/relationships/image" Target="media/image327.png"/><Relationship Id="rId406" Type="http://schemas.openxmlformats.org/officeDocument/2006/relationships/image" Target="media/image383.png"/><Relationship Id="rId9" Type="http://schemas.openxmlformats.org/officeDocument/2006/relationships/image" Target="media/image3.png"/><Relationship Id="rId210" Type="http://schemas.openxmlformats.org/officeDocument/2006/relationships/image" Target="media/image191.png"/><Relationship Id="rId392" Type="http://schemas.openxmlformats.org/officeDocument/2006/relationships/image" Target="media/image369.png"/><Relationship Id="rId448" Type="http://schemas.openxmlformats.org/officeDocument/2006/relationships/hyperlink" Target="https://account.hanatrial.ondemand.com/trial/" TargetMode="External"/><Relationship Id="rId252" Type="http://schemas.openxmlformats.org/officeDocument/2006/relationships/image" Target="media/image230.png"/><Relationship Id="rId294" Type="http://schemas.openxmlformats.org/officeDocument/2006/relationships/image" Target="media/image272.png"/><Relationship Id="rId308" Type="http://schemas.openxmlformats.org/officeDocument/2006/relationships/image" Target="media/image285.png"/><Relationship Id="rId515" Type="http://schemas.openxmlformats.org/officeDocument/2006/relationships/fontTable" Target="fontTable.xml"/><Relationship Id="rId47" Type="http://schemas.openxmlformats.org/officeDocument/2006/relationships/image" Target="media/image36.png"/><Relationship Id="rId89" Type="http://schemas.openxmlformats.org/officeDocument/2006/relationships/image" Target="media/image73.png"/><Relationship Id="rId112" Type="http://schemas.openxmlformats.org/officeDocument/2006/relationships/image" Target="media/image96.png"/><Relationship Id="rId154" Type="http://schemas.openxmlformats.org/officeDocument/2006/relationships/image" Target="media/image138.png"/><Relationship Id="rId361" Type="http://schemas.openxmlformats.org/officeDocument/2006/relationships/image" Target="media/image338.png"/><Relationship Id="rId196" Type="http://schemas.openxmlformats.org/officeDocument/2006/relationships/image" Target="media/image179.png"/><Relationship Id="rId417" Type="http://schemas.openxmlformats.org/officeDocument/2006/relationships/image" Target="media/image394.jpeg"/><Relationship Id="rId459" Type="http://schemas.openxmlformats.org/officeDocument/2006/relationships/image" Target="media/image429.png"/><Relationship Id="rId16" Type="http://schemas.openxmlformats.org/officeDocument/2006/relationships/hyperlink" Target="mailto:soumiksahacodedevpro@gmail.com" TargetMode="External"/><Relationship Id="rId221" Type="http://schemas.openxmlformats.org/officeDocument/2006/relationships/image" Target="media/image200.png"/><Relationship Id="rId263" Type="http://schemas.openxmlformats.org/officeDocument/2006/relationships/image" Target="media/image241.png"/><Relationship Id="rId319" Type="http://schemas.openxmlformats.org/officeDocument/2006/relationships/image" Target="media/image296.png"/><Relationship Id="rId470" Type="http://schemas.openxmlformats.org/officeDocument/2006/relationships/image" Target="media/image440.png"/><Relationship Id="rId58" Type="http://schemas.openxmlformats.org/officeDocument/2006/relationships/image" Target="media/image45.png"/><Relationship Id="rId123" Type="http://schemas.openxmlformats.org/officeDocument/2006/relationships/image" Target="media/image107.png"/><Relationship Id="rId330" Type="http://schemas.openxmlformats.org/officeDocument/2006/relationships/image" Target="media/image307.png"/><Relationship Id="rId165" Type="http://schemas.openxmlformats.org/officeDocument/2006/relationships/image" Target="media/image149.png"/><Relationship Id="rId372" Type="http://schemas.openxmlformats.org/officeDocument/2006/relationships/image" Target="media/image349.png"/><Relationship Id="rId428" Type="http://schemas.openxmlformats.org/officeDocument/2006/relationships/image" Target="media/image404.png"/><Relationship Id="rId232" Type="http://schemas.openxmlformats.org/officeDocument/2006/relationships/image" Target="media/image210.png"/><Relationship Id="rId274" Type="http://schemas.openxmlformats.org/officeDocument/2006/relationships/image" Target="media/image252.png"/><Relationship Id="rId481" Type="http://schemas.openxmlformats.org/officeDocument/2006/relationships/image" Target="media/image450.png"/><Relationship Id="rId27" Type="http://schemas.openxmlformats.org/officeDocument/2006/relationships/image" Target="media/image16.png"/><Relationship Id="rId69" Type="http://schemas.openxmlformats.org/officeDocument/2006/relationships/image" Target="media/image54.png"/><Relationship Id="rId134" Type="http://schemas.openxmlformats.org/officeDocument/2006/relationships/image" Target="media/image118.png"/><Relationship Id="rId80" Type="http://schemas.openxmlformats.org/officeDocument/2006/relationships/image" Target="media/image64.png"/><Relationship Id="rId176" Type="http://schemas.openxmlformats.org/officeDocument/2006/relationships/image" Target="media/image160.png"/><Relationship Id="rId341" Type="http://schemas.openxmlformats.org/officeDocument/2006/relationships/image" Target="media/image318.png"/><Relationship Id="rId383" Type="http://schemas.openxmlformats.org/officeDocument/2006/relationships/image" Target="media/image360.png"/><Relationship Id="rId439" Type="http://schemas.openxmlformats.org/officeDocument/2006/relationships/image" Target="media/image414.png"/><Relationship Id="rId201" Type="http://schemas.openxmlformats.org/officeDocument/2006/relationships/image" Target="media/image184.png"/><Relationship Id="rId243" Type="http://schemas.openxmlformats.org/officeDocument/2006/relationships/image" Target="media/image221.png"/><Relationship Id="rId285" Type="http://schemas.openxmlformats.org/officeDocument/2006/relationships/image" Target="media/image263.png"/><Relationship Id="rId450" Type="http://schemas.openxmlformats.org/officeDocument/2006/relationships/hyperlink" Target="https://account.hanatrial.ondemand.com/trial/" TargetMode="External"/><Relationship Id="rId506" Type="http://schemas.openxmlformats.org/officeDocument/2006/relationships/image" Target="media/image475.png"/><Relationship Id="rId38" Type="http://schemas.openxmlformats.org/officeDocument/2006/relationships/image" Target="media/image27.png"/><Relationship Id="rId103" Type="http://schemas.openxmlformats.org/officeDocument/2006/relationships/image" Target="media/image87.png"/><Relationship Id="rId310" Type="http://schemas.openxmlformats.org/officeDocument/2006/relationships/image" Target="media/image287.png"/><Relationship Id="rId492" Type="http://schemas.openxmlformats.org/officeDocument/2006/relationships/image" Target="media/image461.png"/><Relationship Id="rId91" Type="http://schemas.openxmlformats.org/officeDocument/2006/relationships/image" Target="media/image75.png"/><Relationship Id="rId145" Type="http://schemas.openxmlformats.org/officeDocument/2006/relationships/image" Target="media/image129.png"/><Relationship Id="rId187" Type="http://schemas.openxmlformats.org/officeDocument/2006/relationships/image" Target="media/image170.png"/><Relationship Id="rId352" Type="http://schemas.openxmlformats.org/officeDocument/2006/relationships/image" Target="media/image329.png"/><Relationship Id="rId394" Type="http://schemas.openxmlformats.org/officeDocument/2006/relationships/image" Target="media/image371.png"/><Relationship Id="rId408" Type="http://schemas.openxmlformats.org/officeDocument/2006/relationships/image" Target="media/image385.png"/><Relationship Id="rId212" Type="http://schemas.openxmlformats.org/officeDocument/2006/relationships/hyperlink" Target="https://cap.cloud.sap/docs/" TargetMode="External"/><Relationship Id="rId254" Type="http://schemas.openxmlformats.org/officeDocument/2006/relationships/image" Target="media/image232.png"/><Relationship Id="rId49" Type="http://schemas.openxmlformats.org/officeDocument/2006/relationships/hyperlink" Target="https://github.com/cloudfoundry/cli" TargetMode="External"/><Relationship Id="rId114" Type="http://schemas.openxmlformats.org/officeDocument/2006/relationships/image" Target="media/image98.png"/><Relationship Id="rId296" Type="http://schemas.openxmlformats.org/officeDocument/2006/relationships/image" Target="media/image273.png"/><Relationship Id="rId461" Type="http://schemas.openxmlformats.org/officeDocument/2006/relationships/image" Target="media/image431.png"/><Relationship Id="rId60" Type="http://schemas.openxmlformats.org/officeDocument/2006/relationships/image" Target="media/image46.png"/><Relationship Id="rId156" Type="http://schemas.openxmlformats.org/officeDocument/2006/relationships/image" Target="media/image140.png"/><Relationship Id="rId198" Type="http://schemas.openxmlformats.org/officeDocument/2006/relationships/image" Target="media/image181.png"/><Relationship Id="rId321" Type="http://schemas.openxmlformats.org/officeDocument/2006/relationships/image" Target="media/image298.png"/><Relationship Id="rId363" Type="http://schemas.openxmlformats.org/officeDocument/2006/relationships/image" Target="media/image340.png"/><Relationship Id="rId419" Type="http://schemas.openxmlformats.org/officeDocument/2006/relationships/hyperlink" Target="https://jwt.io/" TargetMode="External"/><Relationship Id="rId223" Type="http://schemas.openxmlformats.org/officeDocument/2006/relationships/image" Target="media/image202.png"/><Relationship Id="rId430" Type="http://schemas.openxmlformats.org/officeDocument/2006/relationships/image" Target="media/image406.png"/><Relationship Id="rId18" Type="http://schemas.openxmlformats.org/officeDocument/2006/relationships/hyperlink" Target="https://account.hanatrial.ondemand.com/trial/" TargetMode="External"/><Relationship Id="rId265" Type="http://schemas.openxmlformats.org/officeDocument/2006/relationships/image" Target="media/image243.png"/><Relationship Id="rId472" Type="http://schemas.openxmlformats.org/officeDocument/2006/relationships/image" Target="media/image442.png"/><Relationship Id="rId125" Type="http://schemas.openxmlformats.org/officeDocument/2006/relationships/image" Target="media/image109.png"/><Relationship Id="rId167" Type="http://schemas.openxmlformats.org/officeDocument/2006/relationships/image" Target="media/image151.png"/><Relationship Id="rId332" Type="http://schemas.openxmlformats.org/officeDocument/2006/relationships/image" Target="media/image309.png"/><Relationship Id="rId374" Type="http://schemas.openxmlformats.org/officeDocument/2006/relationships/image" Target="media/image351.png"/><Relationship Id="rId71" Type="http://schemas.openxmlformats.org/officeDocument/2006/relationships/image" Target="media/image56.png"/><Relationship Id="rId234" Type="http://schemas.openxmlformats.org/officeDocument/2006/relationships/image" Target="media/image212.png"/><Relationship Id="rId2" Type="http://schemas.openxmlformats.org/officeDocument/2006/relationships/numbering" Target="numbering.xml"/><Relationship Id="rId29" Type="http://schemas.openxmlformats.org/officeDocument/2006/relationships/image" Target="media/image18.png"/><Relationship Id="rId276" Type="http://schemas.openxmlformats.org/officeDocument/2006/relationships/image" Target="media/image254.png"/><Relationship Id="rId441" Type="http://schemas.openxmlformats.org/officeDocument/2006/relationships/image" Target="media/image416.png"/><Relationship Id="rId483" Type="http://schemas.openxmlformats.org/officeDocument/2006/relationships/image" Target="media/image452.png"/><Relationship Id="rId40" Type="http://schemas.openxmlformats.org/officeDocument/2006/relationships/image" Target="media/image29.png"/><Relationship Id="rId136" Type="http://schemas.openxmlformats.org/officeDocument/2006/relationships/image" Target="media/image120.png"/><Relationship Id="rId178" Type="http://schemas.openxmlformats.org/officeDocument/2006/relationships/image" Target="media/image162.png"/><Relationship Id="rId301" Type="http://schemas.openxmlformats.org/officeDocument/2006/relationships/image" Target="media/image278.png"/><Relationship Id="rId343" Type="http://schemas.openxmlformats.org/officeDocument/2006/relationships/image" Target="media/image320.png"/><Relationship Id="rId82" Type="http://schemas.openxmlformats.org/officeDocument/2006/relationships/image" Target="media/image66.png"/><Relationship Id="rId203" Type="http://schemas.openxmlformats.org/officeDocument/2006/relationships/image" Target="media/image186.png"/><Relationship Id="rId385" Type="http://schemas.openxmlformats.org/officeDocument/2006/relationships/image" Target="media/image362.png"/><Relationship Id="rId245" Type="http://schemas.openxmlformats.org/officeDocument/2006/relationships/image" Target="media/image223.png"/><Relationship Id="rId287" Type="http://schemas.openxmlformats.org/officeDocument/2006/relationships/image" Target="media/image265.png"/><Relationship Id="rId410" Type="http://schemas.openxmlformats.org/officeDocument/2006/relationships/image" Target="media/image387.png"/><Relationship Id="rId452" Type="http://schemas.openxmlformats.org/officeDocument/2006/relationships/image" Target="media/image423.png"/><Relationship Id="rId494" Type="http://schemas.openxmlformats.org/officeDocument/2006/relationships/image" Target="media/image463.png"/><Relationship Id="rId508" Type="http://schemas.openxmlformats.org/officeDocument/2006/relationships/image" Target="media/image477.png"/><Relationship Id="rId105" Type="http://schemas.openxmlformats.org/officeDocument/2006/relationships/image" Target="media/image89.png"/><Relationship Id="rId147" Type="http://schemas.openxmlformats.org/officeDocument/2006/relationships/image" Target="media/image131.png"/><Relationship Id="rId312" Type="http://schemas.openxmlformats.org/officeDocument/2006/relationships/image" Target="media/image289.png"/><Relationship Id="rId354" Type="http://schemas.openxmlformats.org/officeDocument/2006/relationships/image" Target="media/image331.png"/><Relationship Id="rId51" Type="http://schemas.openxmlformats.org/officeDocument/2006/relationships/image" Target="media/image38.png"/><Relationship Id="rId93" Type="http://schemas.openxmlformats.org/officeDocument/2006/relationships/image" Target="media/image77.png"/><Relationship Id="rId189" Type="http://schemas.openxmlformats.org/officeDocument/2006/relationships/image" Target="media/image172.png"/><Relationship Id="rId396" Type="http://schemas.openxmlformats.org/officeDocument/2006/relationships/image" Target="media/image373.png"/><Relationship Id="rId214" Type="http://schemas.openxmlformats.org/officeDocument/2006/relationships/image" Target="media/image193.png"/><Relationship Id="rId256" Type="http://schemas.openxmlformats.org/officeDocument/2006/relationships/image" Target="media/image234.png"/><Relationship Id="rId298" Type="http://schemas.openxmlformats.org/officeDocument/2006/relationships/image" Target="media/image275.png"/><Relationship Id="rId421" Type="http://schemas.openxmlformats.org/officeDocument/2006/relationships/image" Target="media/image397.png"/><Relationship Id="rId463" Type="http://schemas.openxmlformats.org/officeDocument/2006/relationships/image" Target="media/image433.png"/><Relationship Id="rId116" Type="http://schemas.openxmlformats.org/officeDocument/2006/relationships/image" Target="media/image100.png"/><Relationship Id="rId158" Type="http://schemas.openxmlformats.org/officeDocument/2006/relationships/image" Target="media/image142.png"/><Relationship Id="rId323" Type="http://schemas.openxmlformats.org/officeDocument/2006/relationships/image" Target="media/image300.png"/><Relationship Id="rId20" Type="http://schemas.openxmlformats.org/officeDocument/2006/relationships/image" Target="media/image9.png"/><Relationship Id="rId62" Type="http://schemas.openxmlformats.org/officeDocument/2006/relationships/image" Target="media/image47.png"/><Relationship Id="rId365" Type="http://schemas.openxmlformats.org/officeDocument/2006/relationships/image" Target="media/image342.png"/><Relationship Id="rId225" Type="http://schemas.openxmlformats.org/officeDocument/2006/relationships/image" Target="media/image204.png"/><Relationship Id="rId267" Type="http://schemas.openxmlformats.org/officeDocument/2006/relationships/image" Target="media/image245.png"/><Relationship Id="rId432" Type="http://schemas.openxmlformats.org/officeDocument/2006/relationships/image" Target="media/image408.png"/><Relationship Id="rId474" Type="http://schemas.openxmlformats.org/officeDocument/2006/relationships/image" Target="media/image444.png"/><Relationship Id="rId127" Type="http://schemas.openxmlformats.org/officeDocument/2006/relationships/image" Target="media/image111.png"/><Relationship Id="rId31" Type="http://schemas.openxmlformats.org/officeDocument/2006/relationships/image" Target="media/image20.png"/><Relationship Id="rId73" Type="http://schemas.openxmlformats.org/officeDocument/2006/relationships/image" Target="media/image57.png"/><Relationship Id="rId169" Type="http://schemas.openxmlformats.org/officeDocument/2006/relationships/image" Target="media/image153.png"/><Relationship Id="rId334" Type="http://schemas.openxmlformats.org/officeDocument/2006/relationships/image" Target="media/image311.png"/><Relationship Id="rId376" Type="http://schemas.openxmlformats.org/officeDocument/2006/relationships/image" Target="media/image353.png"/><Relationship Id="rId4" Type="http://schemas.openxmlformats.org/officeDocument/2006/relationships/settings" Target="settings.xml"/><Relationship Id="rId180" Type="http://schemas.openxmlformats.org/officeDocument/2006/relationships/hyperlink" Target="http://localhost:3001/" TargetMode="External"/><Relationship Id="rId236" Type="http://schemas.openxmlformats.org/officeDocument/2006/relationships/image" Target="media/image214.png"/><Relationship Id="rId278" Type="http://schemas.openxmlformats.org/officeDocument/2006/relationships/image" Target="media/image256.png"/><Relationship Id="rId401" Type="http://schemas.openxmlformats.org/officeDocument/2006/relationships/image" Target="media/image378.png"/><Relationship Id="rId443" Type="http://schemas.openxmlformats.org/officeDocument/2006/relationships/image" Target="media/image418.png"/><Relationship Id="rId303" Type="http://schemas.openxmlformats.org/officeDocument/2006/relationships/image" Target="media/image280.png"/><Relationship Id="rId485" Type="http://schemas.openxmlformats.org/officeDocument/2006/relationships/image" Target="media/image454.png"/><Relationship Id="rId42" Type="http://schemas.openxmlformats.org/officeDocument/2006/relationships/image" Target="media/image31.png"/><Relationship Id="rId84" Type="http://schemas.openxmlformats.org/officeDocument/2006/relationships/image" Target="media/image68.png"/><Relationship Id="rId138" Type="http://schemas.openxmlformats.org/officeDocument/2006/relationships/image" Target="media/image122.png"/><Relationship Id="rId345" Type="http://schemas.openxmlformats.org/officeDocument/2006/relationships/image" Target="media/image322.png"/><Relationship Id="rId387" Type="http://schemas.openxmlformats.org/officeDocument/2006/relationships/image" Target="media/image364.png"/><Relationship Id="rId510" Type="http://schemas.openxmlformats.org/officeDocument/2006/relationships/image" Target="media/image479.png"/><Relationship Id="rId191" Type="http://schemas.openxmlformats.org/officeDocument/2006/relationships/image" Target="media/image174.png"/><Relationship Id="rId205" Type="http://schemas.openxmlformats.org/officeDocument/2006/relationships/hyperlink" Target="https://yeoman.io/generators/" TargetMode="External"/><Relationship Id="rId247" Type="http://schemas.openxmlformats.org/officeDocument/2006/relationships/image" Target="media/image225.png"/><Relationship Id="rId412" Type="http://schemas.openxmlformats.org/officeDocument/2006/relationships/image" Target="media/image389.png"/><Relationship Id="rId107" Type="http://schemas.openxmlformats.org/officeDocument/2006/relationships/image" Target="media/image91.png"/><Relationship Id="rId289" Type="http://schemas.openxmlformats.org/officeDocument/2006/relationships/image" Target="media/image267.png"/><Relationship Id="rId454" Type="http://schemas.openxmlformats.org/officeDocument/2006/relationships/image" Target="media/image424.png"/><Relationship Id="rId496" Type="http://schemas.openxmlformats.org/officeDocument/2006/relationships/image" Target="media/image465.png"/><Relationship Id="rId11" Type="http://schemas.openxmlformats.org/officeDocument/2006/relationships/image" Target="media/image5.png"/><Relationship Id="rId53" Type="http://schemas.openxmlformats.org/officeDocument/2006/relationships/image" Target="media/image40.png"/><Relationship Id="rId149" Type="http://schemas.openxmlformats.org/officeDocument/2006/relationships/image" Target="media/image133.png"/><Relationship Id="rId314" Type="http://schemas.openxmlformats.org/officeDocument/2006/relationships/image" Target="media/image291.png"/><Relationship Id="rId356" Type="http://schemas.openxmlformats.org/officeDocument/2006/relationships/image" Target="media/image333.png"/><Relationship Id="rId398" Type="http://schemas.openxmlformats.org/officeDocument/2006/relationships/image" Target="media/image375.png"/><Relationship Id="rId95" Type="http://schemas.openxmlformats.org/officeDocument/2006/relationships/image" Target="media/image79.png"/><Relationship Id="rId160" Type="http://schemas.openxmlformats.org/officeDocument/2006/relationships/image" Target="media/image144.png"/><Relationship Id="rId216" Type="http://schemas.openxmlformats.org/officeDocument/2006/relationships/image" Target="media/image195.png"/><Relationship Id="rId423" Type="http://schemas.openxmlformats.org/officeDocument/2006/relationships/image" Target="media/image399.png"/><Relationship Id="rId258" Type="http://schemas.openxmlformats.org/officeDocument/2006/relationships/image" Target="media/image236.png"/><Relationship Id="rId465" Type="http://schemas.openxmlformats.org/officeDocument/2006/relationships/image" Target="media/image435.png"/><Relationship Id="rId22" Type="http://schemas.openxmlformats.org/officeDocument/2006/relationships/image" Target="media/image11.png"/><Relationship Id="rId64" Type="http://schemas.openxmlformats.org/officeDocument/2006/relationships/image" Target="media/image49.png"/><Relationship Id="rId118" Type="http://schemas.openxmlformats.org/officeDocument/2006/relationships/image" Target="media/image102.png"/><Relationship Id="rId325" Type="http://schemas.openxmlformats.org/officeDocument/2006/relationships/image" Target="media/image302.png"/><Relationship Id="rId367" Type="http://schemas.openxmlformats.org/officeDocument/2006/relationships/image" Target="media/image344.png"/><Relationship Id="rId171" Type="http://schemas.openxmlformats.org/officeDocument/2006/relationships/image" Target="media/image155.png"/><Relationship Id="rId227" Type="http://schemas.openxmlformats.org/officeDocument/2006/relationships/image" Target="media/image206.png"/><Relationship Id="rId269" Type="http://schemas.openxmlformats.org/officeDocument/2006/relationships/image" Target="media/image247.png"/><Relationship Id="rId434" Type="http://schemas.openxmlformats.org/officeDocument/2006/relationships/hyperlink" Target="https://help.sap.com/docs/SAP_BUSINESS_ONE_WEB_CLIENT/e6ac71d18c7543828bd4463f77d67ff7/6ec59d6131234d1dbcddbc879737c56e.html?version=10.0_FP_2305" TargetMode="External"/><Relationship Id="rId476" Type="http://schemas.openxmlformats.org/officeDocument/2006/relationships/image" Target="media/image445.png"/><Relationship Id="rId33" Type="http://schemas.openxmlformats.org/officeDocument/2006/relationships/image" Target="media/image22.png"/><Relationship Id="rId129" Type="http://schemas.openxmlformats.org/officeDocument/2006/relationships/image" Target="media/image113.png"/><Relationship Id="rId280" Type="http://schemas.openxmlformats.org/officeDocument/2006/relationships/image" Target="media/image258.png"/><Relationship Id="rId336" Type="http://schemas.openxmlformats.org/officeDocument/2006/relationships/image" Target="media/image313.png"/><Relationship Id="rId501" Type="http://schemas.openxmlformats.org/officeDocument/2006/relationships/image" Target="media/image470.png"/><Relationship Id="rId75" Type="http://schemas.openxmlformats.org/officeDocument/2006/relationships/image" Target="media/image59.png"/><Relationship Id="rId140" Type="http://schemas.openxmlformats.org/officeDocument/2006/relationships/image" Target="media/image124.png"/><Relationship Id="rId182" Type="http://schemas.openxmlformats.org/officeDocument/2006/relationships/image" Target="media/image165.png"/><Relationship Id="rId378" Type="http://schemas.openxmlformats.org/officeDocument/2006/relationships/image" Target="media/image355.png"/><Relationship Id="rId403" Type="http://schemas.openxmlformats.org/officeDocument/2006/relationships/image" Target="media/image380.png"/><Relationship Id="rId6" Type="http://schemas.openxmlformats.org/officeDocument/2006/relationships/footnotes" Target="footnotes.xml"/><Relationship Id="rId238" Type="http://schemas.openxmlformats.org/officeDocument/2006/relationships/image" Target="media/image216.png"/><Relationship Id="rId445" Type="http://schemas.openxmlformats.org/officeDocument/2006/relationships/image" Target="media/image420.png"/><Relationship Id="rId487" Type="http://schemas.openxmlformats.org/officeDocument/2006/relationships/image" Target="media/image456.png"/><Relationship Id="rId291" Type="http://schemas.openxmlformats.org/officeDocument/2006/relationships/image" Target="media/image269.png"/><Relationship Id="rId305" Type="http://schemas.openxmlformats.org/officeDocument/2006/relationships/image" Target="media/image282.png"/><Relationship Id="rId347" Type="http://schemas.openxmlformats.org/officeDocument/2006/relationships/image" Target="media/image324.png"/><Relationship Id="rId512" Type="http://schemas.openxmlformats.org/officeDocument/2006/relationships/image" Target="media/image481.png"/><Relationship Id="rId44" Type="http://schemas.openxmlformats.org/officeDocument/2006/relationships/image" Target="media/image33.png"/><Relationship Id="rId86" Type="http://schemas.openxmlformats.org/officeDocument/2006/relationships/image" Target="media/image70.png"/><Relationship Id="rId151" Type="http://schemas.openxmlformats.org/officeDocument/2006/relationships/image" Target="media/image135.png"/><Relationship Id="rId389" Type="http://schemas.openxmlformats.org/officeDocument/2006/relationships/image" Target="media/image366.png"/><Relationship Id="rId193" Type="http://schemas.openxmlformats.org/officeDocument/2006/relationships/image" Target="media/image176.png"/><Relationship Id="rId207" Type="http://schemas.openxmlformats.org/officeDocument/2006/relationships/hyperlink" Target="http://localhost:3001/index.html" TargetMode="External"/><Relationship Id="rId249" Type="http://schemas.openxmlformats.org/officeDocument/2006/relationships/image" Target="media/image227.png"/><Relationship Id="rId414" Type="http://schemas.openxmlformats.org/officeDocument/2006/relationships/image" Target="media/image391.png"/><Relationship Id="rId456" Type="http://schemas.openxmlformats.org/officeDocument/2006/relationships/image" Target="media/image426.png"/><Relationship Id="rId498" Type="http://schemas.openxmlformats.org/officeDocument/2006/relationships/image" Target="media/image467.png"/><Relationship Id="rId13" Type="http://schemas.openxmlformats.org/officeDocument/2006/relationships/hyperlink" Target="https://www.techtarget.com/searchcloudcomputing/definition/Platform-as-a-Service-PaaS" TargetMode="External"/><Relationship Id="rId109" Type="http://schemas.openxmlformats.org/officeDocument/2006/relationships/image" Target="media/image93.png"/><Relationship Id="rId260" Type="http://schemas.openxmlformats.org/officeDocument/2006/relationships/image" Target="media/image238.png"/><Relationship Id="rId316" Type="http://schemas.openxmlformats.org/officeDocument/2006/relationships/image" Target="media/image293.png"/><Relationship Id="rId55" Type="http://schemas.openxmlformats.org/officeDocument/2006/relationships/image" Target="media/image42.png"/><Relationship Id="rId97" Type="http://schemas.openxmlformats.org/officeDocument/2006/relationships/image" Target="media/image81.png"/><Relationship Id="rId120" Type="http://schemas.openxmlformats.org/officeDocument/2006/relationships/image" Target="media/image104.png"/><Relationship Id="rId358" Type="http://schemas.openxmlformats.org/officeDocument/2006/relationships/image" Target="media/image335.png"/><Relationship Id="rId162" Type="http://schemas.openxmlformats.org/officeDocument/2006/relationships/image" Target="media/image146.png"/><Relationship Id="rId218" Type="http://schemas.openxmlformats.org/officeDocument/2006/relationships/image" Target="media/image197.png"/><Relationship Id="rId425" Type="http://schemas.openxmlformats.org/officeDocument/2006/relationships/image" Target="media/image401.png"/><Relationship Id="rId467" Type="http://schemas.openxmlformats.org/officeDocument/2006/relationships/image" Target="media/image437.png"/><Relationship Id="rId271" Type="http://schemas.openxmlformats.org/officeDocument/2006/relationships/image" Target="media/image249.png"/><Relationship Id="rId24" Type="http://schemas.openxmlformats.org/officeDocument/2006/relationships/image" Target="media/image13.png"/><Relationship Id="rId66" Type="http://schemas.openxmlformats.org/officeDocument/2006/relationships/image" Target="media/image51.png"/><Relationship Id="rId131" Type="http://schemas.openxmlformats.org/officeDocument/2006/relationships/image" Target="media/image115.png"/><Relationship Id="rId327" Type="http://schemas.openxmlformats.org/officeDocument/2006/relationships/image" Target="media/image304.png"/><Relationship Id="rId369" Type="http://schemas.openxmlformats.org/officeDocument/2006/relationships/image" Target="media/image346.png"/><Relationship Id="rId173" Type="http://schemas.openxmlformats.org/officeDocument/2006/relationships/image" Target="media/image157.png"/><Relationship Id="rId229" Type="http://schemas.openxmlformats.org/officeDocument/2006/relationships/image" Target="media/image207.png"/><Relationship Id="rId380" Type="http://schemas.openxmlformats.org/officeDocument/2006/relationships/image" Target="media/image357.png"/><Relationship Id="rId436" Type="http://schemas.openxmlformats.org/officeDocument/2006/relationships/image" Target="media/image411.png"/><Relationship Id="rId240" Type="http://schemas.openxmlformats.org/officeDocument/2006/relationships/image" Target="media/image218.png"/><Relationship Id="rId478" Type="http://schemas.openxmlformats.org/officeDocument/2006/relationships/image" Target="media/image447.png"/><Relationship Id="rId35" Type="http://schemas.openxmlformats.org/officeDocument/2006/relationships/image" Target="media/image24.png"/><Relationship Id="rId77" Type="http://schemas.openxmlformats.org/officeDocument/2006/relationships/image" Target="media/image61.png"/><Relationship Id="rId100" Type="http://schemas.openxmlformats.org/officeDocument/2006/relationships/image" Target="media/image84.png"/><Relationship Id="rId282" Type="http://schemas.openxmlformats.org/officeDocument/2006/relationships/image" Target="media/image260.png"/><Relationship Id="rId338" Type="http://schemas.openxmlformats.org/officeDocument/2006/relationships/image" Target="media/image315.png"/><Relationship Id="rId503" Type="http://schemas.openxmlformats.org/officeDocument/2006/relationships/image" Target="media/image472.png"/><Relationship Id="rId8" Type="http://schemas.openxmlformats.org/officeDocument/2006/relationships/image" Target="media/image2.png"/><Relationship Id="rId142" Type="http://schemas.openxmlformats.org/officeDocument/2006/relationships/image" Target="media/image126.png"/><Relationship Id="rId184" Type="http://schemas.openxmlformats.org/officeDocument/2006/relationships/image" Target="media/image167.png"/><Relationship Id="rId391" Type="http://schemas.openxmlformats.org/officeDocument/2006/relationships/image" Target="media/image368.png"/><Relationship Id="rId405" Type="http://schemas.openxmlformats.org/officeDocument/2006/relationships/image" Target="media/image382.png"/><Relationship Id="rId447" Type="http://schemas.openxmlformats.org/officeDocument/2006/relationships/hyperlink" Target="https://account.hanatrial.ondemand.com/trial/" TargetMode="External"/><Relationship Id="rId251" Type="http://schemas.openxmlformats.org/officeDocument/2006/relationships/image" Target="media/image229.png"/><Relationship Id="rId489" Type="http://schemas.openxmlformats.org/officeDocument/2006/relationships/image" Target="media/image458.png"/><Relationship Id="rId46" Type="http://schemas.openxmlformats.org/officeDocument/2006/relationships/image" Target="media/image35.png"/><Relationship Id="rId293" Type="http://schemas.openxmlformats.org/officeDocument/2006/relationships/image" Target="media/image271.png"/><Relationship Id="rId307" Type="http://schemas.openxmlformats.org/officeDocument/2006/relationships/image" Target="media/image284.png"/><Relationship Id="rId349" Type="http://schemas.openxmlformats.org/officeDocument/2006/relationships/image" Target="media/image326.png"/><Relationship Id="rId514" Type="http://schemas.openxmlformats.org/officeDocument/2006/relationships/hyperlink" Target="https://www.geeksforgeeks.org/rebasing-of-branches-in-git/" TargetMode="External"/><Relationship Id="rId88" Type="http://schemas.openxmlformats.org/officeDocument/2006/relationships/image" Target="media/image72.png"/><Relationship Id="rId111" Type="http://schemas.openxmlformats.org/officeDocument/2006/relationships/image" Target="media/image95.png"/><Relationship Id="rId153" Type="http://schemas.openxmlformats.org/officeDocument/2006/relationships/image" Target="media/image137.png"/><Relationship Id="rId195" Type="http://schemas.openxmlformats.org/officeDocument/2006/relationships/image" Target="media/image178.png"/><Relationship Id="rId209" Type="http://schemas.openxmlformats.org/officeDocument/2006/relationships/image" Target="media/image190.png"/><Relationship Id="rId360" Type="http://schemas.openxmlformats.org/officeDocument/2006/relationships/image" Target="media/image337.png"/><Relationship Id="rId416" Type="http://schemas.openxmlformats.org/officeDocument/2006/relationships/image" Target="media/image393.png"/><Relationship Id="rId220" Type="http://schemas.openxmlformats.org/officeDocument/2006/relationships/image" Target="media/image199.png"/><Relationship Id="rId458" Type="http://schemas.openxmlformats.org/officeDocument/2006/relationships/image" Target="media/image428.png"/><Relationship Id="rId15" Type="http://schemas.openxmlformats.org/officeDocument/2006/relationships/hyperlink" Target="https://www.sap.com/products/technology-platform.html" TargetMode="External"/><Relationship Id="rId57" Type="http://schemas.openxmlformats.org/officeDocument/2006/relationships/image" Target="media/image44.png"/><Relationship Id="rId262" Type="http://schemas.openxmlformats.org/officeDocument/2006/relationships/image" Target="media/image240.png"/><Relationship Id="rId318" Type="http://schemas.openxmlformats.org/officeDocument/2006/relationships/image" Target="media/image295.png"/><Relationship Id="rId99" Type="http://schemas.openxmlformats.org/officeDocument/2006/relationships/image" Target="media/image83.png"/><Relationship Id="rId122" Type="http://schemas.openxmlformats.org/officeDocument/2006/relationships/image" Target="media/image106.png"/><Relationship Id="rId164" Type="http://schemas.openxmlformats.org/officeDocument/2006/relationships/image" Target="media/image148.png"/><Relationship Id="rId371" Type="http://schemas.openxmlformats.org/officeDocument/2006/relationships/image" Target="media/image348.png"/><Relationship Id="rId427" Type="http://schemas.openxmlformats.org/officeDocument/2006/relationships/image" Target="media/image403.png"/><Relationship Id="rId469" Type="http://schemas.openxmlformats.org/officeDocument/2006/relationships/image" Target="media/image439.png"/><Relationship Id="rId26" Type="http://schemas.openxmlformats.org/officeDocument/2006/relationships/image" Target="media/image15.png"/><Relationship Id="rId231" Type="http://schemas.openxmlformats.org/officeDocument/2006/relationships/image" Target="media/image209.png"/><Relationship Id="rId273" Type="http://schemas.openxmlformats.org/officeDocument/2006/relationships/image" Target="media/image251.png"/><Relationship Id="rId329" Type="http://schemas.openxmlformats.org/officeDocument/2006/relationships/image" Target="media/image306.png"/><Relationship Id="rId480" Type="http://schemas.openxmlformats.org/officeDocument/2006/relationships/image" Target="media/image449.png"/><Relationship Id="rId68" Type="http://schemas.openxmlformats.org/officeDocument/2006/relationships/image" Target="media/image53.png"/><Relationship Id="rId133" Type="http://schemas.openxmlformats.org/officeDocument/2006/relationships/image" Target="media/image117.png"/><Relationship Id="rId175" Type="http://schemas.openxmlformats.org/officeDocument/2006/relationships/image" Target="media/image159.png"/><Relationship Id="rId340" Type="http://schemas.openxmlformats.org/officeDocument/2006/relationships/image" Target="media/image317.png"/><Relationship Id="rId200" Type="http://schemas.openxmlformats.org/officeDocument/2006/relationships/image" Target="media/image183.png"/><Relationship Id="rId382" Type="http://schemas.openxmlformats.org/officeDocument/2006/relationships/image" Target="media/image359.png"/><Relationship Id="rId438" Type="http://schemas.openxmlformats.org/officeDocument/2006/relationships/image" Target="media/image413.png"/><Relationship Id="rId242" Type="http://schemas.openxmlformats.org/officeDocument/2006/relationships/image" Target="media/image220.png"/><Relationship Id="rId284" Type="http://schemas.openxmlformats.org/officeDocument/2006/relationships/image" Target="media/image262.png"/><Relationship Id="rId491" Type="http://schemas.openxmlformats.org/officeDocument/2006/relationships/image" Target="media/image460.png"/><Relationship Id="rId505" Type="http://schemas.openxmlformats.org/officeDocument/2006/relationships/image" Target="media/image474.png"/><Relationship Id="rId37" Type="http://schemas.openxmlformats.org/officeDocument/2006/relationships/image" Target="media/image26.png"/><Relationship Id="rId79" Type="http://schemas.openxmlformats.org/officeDocument/2006/relationships/image" Target="media/image63.png"/><Relationship Id="rId102" Type="http://schemas.openxmlformats.org/officeDocument/2006/relationships/image" Target="media/image86.png"/><Relationship Id="rId144" Type="http://schemas.openxmlformats.org/officeDocument/2006/relationships/image" Target="media/image128.png"/><Relationship Id="rId90" Type="http://schemas.openxmlformats.org/officeDocument/2006/relationships/image" Target="media/image74.png"/><Relationship Id="rId186" Type="http://schemas.openxmlformats.org/officeDocument/2006/relationships/image" Target="media/image169.png"/><Relationship Id="rId351" Type="http://schemas.openxmlformats.org/officeDocument/2006/relationships/image" Target="media/image328.png"/><Relationship Id="rId393" Type="http://schemas.openxmlformats.org/officeDocument/2006/relationships/image" Target="media/image370.png"/><Relationship Id="rId407" Type="http://schemas.openxmlformats.org/officeDocument/2006/relationships/image" Target="media/image384.png"/><Relationship Id="rId449" Type="http://schemas.openxmlformats.org/officeDocument/2006/relationships/image" Target="media/image421.png"/><Relationship Id="rId211" Type="http://schemas.openxmlformats.org/officeDocument/2006/relationships/hyperlink" Target="http://localhost:3001/index.html" TargetMode="External"/><Relationship Id="rId253" Type="http://schemas.openxmlformats.org/officeDocument/2006/relationships/image" Target="media/image231.png"/><Relationship Id="rId295" Type="http://schemas.openxmlformats.org/officeDocument/2006/relationships/hyperlink" Target="https://account.hanatrial.ondemand.com/trial/" TargetMode="External"/><Relationship Id="rId309" Type="http://schemas.openxmlformats.org/officeDocument/2006/relationships/image" Target="media/image286.png"/><Relationship Id="rId460" Type="http://schemas.openxmlformats.org/officeDocument/2006/relationships/image" Target="media/image430.png"/><Relationship Id="rId516" Type="http://schemas.openxmlformats.org/officeDocument/2006/relationships/theme" Target="theme/theme1.xml"/><Relationship Id="rId48" Type="http://schemas.openxmlformats.org/officeDocument/2006/relationships/image" Target="media/image37.png"/><Relationship Id="rId113" Type="http://schemas.openxmlformats.org/officeDocument/2006/relationships/image" Target="media/image97.png"/><Relationship Id="rId320" Type="http://schemas.openxmlformats.org/officeDocument/2006/relationships/image" Target="media/image297.png"/><Relationship Id="rId155" Type="http://schemas.openxmlformats.org/officeDocument/2006/relationships/image" Target="media/image139.png"/><Relationship Id="rId197" Type="http://schemas.openxmlformats.org/officeDocument/2006/relationships/image" Target="media/image180.png"/><Relationship Id="rId362" Type="http://schemas.openxmlformats.org/officeDocument/2006/relationships/image" Target="media/image339.png"/><Relationship Id="rId418" Type="http://schemas.openxmlformats.org/officeDocument/2006/relationships/image" Target="media/image395.png"/><Relationship Id="rId222" Type="http://schemas.openxmlformats.org/officeDocument/2006/relationships/image" Target="media/image201.png"/><Relationship Id="rId264" Type="http://schemas.openxmlformats.org/officeDocument/2006/relationships/image" Target="media/image242.png"/><Relationship Id="rId471" Type="http://schemas.openxmlformats.org/officeDocument/2006/relationships/image" Target="media/image441.png"/><Relationship Id="rId17" Type="http://schemas.openxmlformats.org/officeDocument/2006/relationships/image" Target="media/image7.png"/><Relationship Id="rId59" Type="http://schemas.openxmlformats.org/officeDocument/2006/relationships/hyperlink" Target="https://docs.cloudfoundry.org/cf-cli/" TargetMode="External"/><Relationship Id="rId124" Type="http://schemas.openxmlformats.org/officeDocument/2006/relationships/image" Target="media/image108.png"/><Relationship Id="rId70" Type="http://schemas.openxmlformats.org/officeDocument/2006/relationships/image" Target="media/image55.png"/><Relationship Id="rId166" Type="http://schemas.openxmlformats.org/officeDocument/2006/relationships/image" Target="media/image150.png"/><Relationship Id="rId331" Type="http://schemas.openxmlformats.org/officeDocument/2006/relationships/image" Target="media/image308.png"/><Relationship Id="rId373" Type="http://schemas.openxmlformats.org/officeDocument/2006/relationships/image" Target="media/image350.png"/><Relationship Id="rId429" Type="http://schemas.openxmlformats.org/officeDocument/2006/relationships/image" Target="media/image405.png"/><Relationship Id="rId1" Type="http://schemas.openxmlformats.org/officeDocument/2006/relationships/customXml" Target="../customXml/item1.xml"/><Relationship Id="rId233" Type="http://schemas.openxmlformats.org/officeDocument/2006/relationships/image" Target="media/image211.png"/><Relationship Id="rId440" Type="http://schemas.openxmlformats.org/officeDocument/2006/relationships/image" Target="media/image415.png"/><Relationship Id="rId28" Type="http://schemas.openxmlformats.org/officeDocument/2006/relationships/image" Target="media/image17.png"/><Relationship Id="rId275" Type="http://schemas.openxmlformats.org/officeDocument/2006/relationships/image" Target="media/image253.png"/><Relationship Id="rId300" Type="http://schemas.openxmlformats.org/officeDocument/2006/relationships/image" Target="media/image277.png"/><Relationship Id="rId482" Type="http://schemas.openxmlformats.org/officeDocument/2006/relationships/image" Target="media/image451.png"/><Relationship Id="rId81" Type="http://schemas.openxmlformats.org/officeDocument/2006/relationships/image" Target="media/image65.png"/><Relationship Id="rId135" Type="http://schemas.openxmlformats.org/officeDocument/2006/relationships/image" Target="media/image119.png"/><Relationship Id="rId177" Type="http://schemas.openxmlformats.org/officeDocument/2006/relationships/image" Target="media/image161.png"/><Relationship Id="rId342" Type="http://schemas.openxmlformats.org/officeDocument/2006/relationships/image" Target="media/image319.png"/><Relationship Id="rId384" Type="http://schemas.openxmlformats.org/officeDocument/2006/relationships/image" Target="media/image361.png"/><Relationship Id="rId202" Type="http://schemas.openxmlformats.org/officeDocument/2006/relationships/image" Target="media/image185.png"/><Relationship Id="rId244" Type="http://schemas.openxmlformats.org/officeDocument/2006/relationships/image" Target="media/image222.png"/><Relationship Id="rId39" Type="http://schemas.openxmlformats.org/officeDocument/2006/relationships/image" Target="media/image28.png"/><Relationship Id="rId286" Type="http://schemas.openxmlformats.org/officeDocument/2006/relationships/image" Target="media/image264.png"/><Relationship Id="rId451" Type="http://schemas.openxmlformats.org/officeDocument/2006/relationships/image" Target="media/image422.png"/><Relationship Id="rId493" Type="http://schemas.openxmlformats.org/officeDocument/2006/relationships/image" Target="media/image462.png"/><Relationship Id="rId507" Type="http://schemas.openxmlformats.org/officeDocument/2006/relationships/image" Target="media/image476.png"/><Relationship Id="rId50" Type="http://schemas.openxmlformats.org/officeDocument/2006/relationships/hyperlink" Target="https://github.com/cloudfoundry/cli/wiki/V7-CLI-Installation-Guide" TargetMode="External"/><Relationship Id="rId104" Type="http://schemas.openxmlformats.org/officeDocument/2006/relationships/image" Target="media/image88.png"/><Relationship Id="rId146" Type="http://schemas.openxmlformats.org/officeDocument/2006/relationships/image" Target="media/image130.png"/><Relationship Id="rId188" Type="http://schemas.openxmlformats.org/officeDocument/2006/relationships/image" Target="media/image171.png"/><Relationship Id="rId311" Type="http://schemas.openxmlformats.org/officeDocument/2006/relationships/image" Target="media/image288.png"/><Relationship Id="rId353" Type="http://schemas.openxmlformats.org/officeDocument/2006/relationships/image" Target="media/image330.png"/><Relationship Id="rId395" Type="http://schemas.openxmlformats.org/officeDocument/2006/relationships/image" Target="media/image372.png"/><Relationship Id="rId409" Type="http://schemas.openxmlformats.org/officeDocument/2006/relationships/image" Target="media/image386.png"/><Relationship Id="rId92" Type="http://schemas.openxmlformats.org/officeDocument/2006/relationships/image" Target="media/image76.png"/><Relationship Id="rId213" Type="http://schemas.openxmlformats.org/officeDocument/2006/relationships/image" Target="media/image192.png"/><Relationship Id="rId420" Type="http://schemas.openxmlformats.org/officeDocument/2006/relationships/image" Target="media/image396.png"/><Relationship Id="rId255" Type="http://schemas.openxmlformats.org/officeDocument/2006/relationships/image" Target="media/image233.png"/><Relationship Id="rId297" Type="http://schemas.openxmlformats.org/officeDocument/2006/relationships/image" Target="media/image274.png"/><Relationship Id="rId462" Type="http://schemas.openxmlformats.org/officeDocument/2006/relationships/image" Target="media/image432.png"/><Relationship Id="rId115" Type="http://schemas.openxmlformats.org/officeDocument/2006/relationships/image" Target="media/image99.png"/><Relationship Id="rId157" Type="http://schemas.openxmlformats.org/officeDocument/2006/relationships/image" Target="media/image141.png"/><Relationship Id="rId322" Type="http://schemas.openxmlformats.org/officeDocument/2006/relationships/image" Target="media/image299.png"/><Relationship Id="rId364" Type="http://schemas.openxmlformats.org/officeDocument/2006/relationships/image" Target="media/image341.png"/><Relationship Id="rId61" Type="http://schemas.openxmlformats.org/officeDocument/2006/relationships/hyperlink" Target="https://docs.cloudfoundry.org/deploying/index.html" TargetMode="External"/><Relationship Id="rId199" Type="http://schemas.openxmlformats.org/officeDocument/2006/relationships/image" Target="media/image182.png"/><Relationship Id="rId19" Type="http://schemas.openxmlformats.org/officeDocument/2006/relationships/image" Target="media/image8.png"/><Relationship Id="rId224" Type="http://schemas.openxmlformats.org/officeDocument/2006/relationships/image" Target="media/image203.png"/><Relationship Id="rId266" Type="http://schemas.openxmlformats.org/officeDocument/2006/relationships/image" Target="media/image244.png"/><Relationship Id="rId431" Type="http://schemas.openxmlformats.org/officeDocument/2006/relationships/image" Target="media/image407.png"/><Relationship Id="rId473" Type="http://schemas.openxmlformats.org/officeDocument/2006/relationships/image" Target="media/image443.png"/><Relationship Id="rId30" Type="http://schemas.openxmlformats.org/officeDocument/2006/relationships/image" Target="media/image19.png"/><Relationship Id="rId126" Type="http://schemas.openxmlformats.org/officeDocument/2006/relationships/image" Target="media/image110.png"/><Relationship Id="rId168" Type="http://schemas.openxmlformats.org/officeDocument/2006/relationships/image" Target="media/image152.png"/><Relationship Id="rId333" Type="http://schemas.openxmlformats.org/officeDocument/2006/relationships/image" Target="media/image310.png"/><Relationship Id="rId72" Type="http://schemas.openxmlformats.org/officeDocument/2006/relationships/hyperlink" Target="https://nodejs.org/en" TargetMode="External"/><Relationship Id="rId375" Type="http://schemas.openxmlformats.org/officeDocument/2006/relationships/image" Target="media/image352.png"/><Relationship Id="rId3" Type="http://schemas.openxmlformats.org/officeDocument/2006/relationships/styles" Target="styles.xml"/><Relationship Id="rId235" Type="http://schemas.openxmlformats.org/officeDocument/2006/relationships/image" Target="media/image213.png"/><Relationship Id="rId277" Type="http://schemas.openxmlformats.org/officeDocument/2006/relationships/image" Target="media/image255.png"/><Relationship Id="rId400" Type="http://schemas.openxmlformats.org/officeDocument/2006/relationships/image" Target="media/image377.png"/><Relationship Id="rId442" Type="http://schemas.openxmlformats.org/officeDocument/2006/relationships/image" Target="media/image417.png"/><Relationship Id="rId484" Type="http://schemas.openxmlformats.org/officeDocument/2006/relationships/image" Target="media/image453.png"/><Relationship Id="rId137" Type="http://schemas.openxmlformats.org/officeDocument/2006/relationships/image" Target="media/image121.png"/><Relationship Id="rId302" Type="http://schemas.openxmlformats.org/officeDocument/2006/relationships/image" Target="media/image279.png"/><Relationship Id="rId344" Type="http://schemas.openxmlformats.org/officeDocument/2006/relationships/image" Target="media/image321.png"/><Relationship Id="rId41" Type="http://schemas.openxmlformats.org/officeDocument/2006/relationships/image" Target="media/image30.png"/><Relationship Id="rId83" Type="http://schemas.openxmlformats.org/officeDocument/2006/relationships/image" Target="media/image67.png"/><Relationship Id="rId179" Type="http://schemas.openxmlformats.org/officeDocument/2006/relationships/image" Target="media/image163.png"/><Relationship Id="rId386" Type="http://schemas.openxmlformats.org/officeDocument/2006/relationships/image" Target="media/image363.png"/><Relationship Id="rId190" Type="http://schemas.openxmlformats.org/officeDocument/2006/relationships/image" Target="media/image173.png"/><Relationship Id="rId204" Type="http://schemas.openxmlformats.org/officeDocument/2006/relationships/image" Target="media/image187.png"/><Relationship Id="rId246" Type="http://schemas.openxmlformats.org/officeDocument/2006/relationships/image" Target="media/image224.png"/><Relationship Id="rId288" Type="http://schemas.openxmlformats.org/officeDocument/2006/relationships/image" Target="media/image266.png"/><Relationship Id="rId411" Type="http://schemas.openxmlformats.org/officeDocument/2006/relationships/image" Target="media/image388.png"/><Relationship Id="rId453" Type="http://schemas.openxmlformats.org/officeDocument/2006/relationships/hyperlink" Target="https://api.sap.com/" TargetMode="External"/><Relationship Id="rId509" Type="http://schemas.openxmlformats.org/officeDocument/2006/relationships/image" Target="media/image478.png"/><Relationship Id="rId106" Type="http://schemas.openxmlformats.org/officeDocument/2006/relationships/image" Target="media/image90.png"/><Relationship Id="rId313" Type="http://schemas.openxmlformats.org/officeDocument/2006/relationships/image" Target="media/image290.png"/><Relationship Id="rId495" Type="http://schemas.openxmlformats.org/officeDocument/2006/relationships/image" Target="media/image464.png"/><Relationship Id="rId10" Type="http://schemas.openxmlformats.org/officeDocument/2006/relationships/image" Target="media/image4.png"/><Relationship Id="rId52" Type="http://schemas.openxmlformats.org/officeDocument/2006/relationships/image" Target="media/image39.png"/><Relationship Id="rId94" Type="http://schemas.openxmlformats.org/officeDocument/2006/relationships/image" Target="media/image78.png"/><Relationship Id="rId148" Type="http://schemas.openxmlformats.org/officeDocument/2006/relationships/image" Target="media/image132.png"/><Relationship Id="rId355" Type="http://schemas.openxmlformats.org/officeDocument/2006/relationships/image" Target="media/image332.png"/><Relationship Id="rId397" Type="http://schemas.openxmlformats.org/officeDocument/2006/relationships/image" Target="media/image374.png"/><Relationship Id="rId215" Type="http://schemas.openxmlformats.org/officeDocument/2006/relationships/image" Target="media/image194.png"/><Relationship Id="rId257" Type="http://schemas.openxmlformats.org/officeDocument/2006/relationships/image" Target="media/image235.png"/><Relationship Id="rId422" Type="http://schemas.openxmlformats.org/officeDocument/2006/relationships/image" Target="media/image398.png"/><Relationship Id="rId464" Type="http://schemas.openxmlformats.org/officeDocument/2006/relationships/image" Target="media/image434.png"/><Relationship Id="rId299" Type="http://schemas.openxmlformats.org/officeDocument/2006/relationships/image" Target="media/image276.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CE5D914-66E0-47C6-8EE9-0FE23AF009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35948</TotalTime>
  <Pages>110</Pages>
  <Words>27184</Words>
  <Characters>154952</Characters>
  <Application>Microsoft Office Word</Application>
  <DocSecurity>0</DocSecurity>
  <Lines>1291</Lines>
  <Paragraphs>363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181773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soumik saha</dc:creator>
  <cp:keywords/>
  <dc:description/>
  <cp:lastModifiedBy>soumik saha</cp:lastModifiedBy>
  <cp:revision>3410</cp:revision>
  <cp:lastPrinted>2024-05-20T18:14:00Z</cp:lastPrinted>
  <dcterms:created xsi:type="dcterms:W3CDTF">2024-02-15T15:04:00Z</dcterms:created>
  <dcterms:modified xsi:type="dcterms:W3CDTF">2024-05-28T05:14:00Z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Enabled">
    <vt:lpwstr>true</vt:lpwstr>
  </property>
  <property fmtid="{D5CDD505-2E9C-101B-9397-08002B2CF9AE}" pid="3" name="MSIP_Label_defa4170-0d19-0005-0004-bc88714345d2_SetDate">
    <vt:lpwstr>2024-02-15T15:25:25Z</vt:lpwstr>
  </property>
  <property fmtid="{D5CDD505-2E9C-101B-9397-08002B2CF9AE}" pid="4" name="MSIP_Label_defa4170-0d19-0005-0004-bc88714345d2_Method">
    <vt:lpwstr>Standard</vt:lpwstr>
  </property>
  <property fmtid="{D5CDD505-2E9C-101B-9397-08002B2CF9AE}" pid="5" name="MSIP_Label_defa4170-0d19-0005-0004-bc88714345d2_Name">
    <vt:lpwstr>defa4170-0d19-0005-0004-bc88714345d2</vt:lpwstr>
  </property>
  <property fmtid="{D5CDD505-2E9C-101B-9397-08002B2CF9AE}" pid="6" name="MSIP_Label_defa4170-0d19-0005-0004-bc88714345d2_SiteId">
    <vt:lpwstr>6fca0357-a4d5-4b7f-845b-cfd68c428473</vt:lpwstr>
  </property>
  <property fmtid="{D5CDD505-2E9C-101B-9397-08002B2CF9AE}" pid="7" name="MSIP_Label_defa4170-0d19-0005-0004-bc88714345d2_ActionId">
    <vt:lpwstr>82cf89db-c887-4585-870a-99c33704356f</vt:lpwstr>
  </property>
  <property fmtid="{D5CDD505-2E9C-101B-9397-08002B2CF9AE}" pid="8" name="MSIP_Label_defa4170-0d19-0005-0004-bc88714345d2_ContentBits">
    <vt:lpwstr>0</vt:lpwstr>
  </property>
</Properties>
</file>